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pPr>
        <w:pStyle w:val="5"/>
        <w:pPrChange w:id="0" w:author="st1" w:date="2021-03-19T11:00:00Z">
          <w:pPr/>
        </w:pPrChange>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5A34195" w:rsidR="0055023D" w:rsidRPr="000F369F" w:rsidRDefault="0055023D" w:rsidP="0055023D">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850796">
              <w:rPr>
                <w:rFonts w:ascii="標楷體" w:hAnsi="標楷體" w:hint="eastAsia"/>
              </w:rPr>
              <w:t>3</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34FA33C6" w:rsidR="0055023D" w:rsidRPr="000F369F" w:rsidRDefault="0055023D" w:rsidP="00723F2B">
            <w:pPr>
              <w:pStyle w:val="af1"/>
              <w:rPr>
                <w:rFonts w:ascii="標楷體" w:hAnsi="標楷體"/>
              </w:rPr>
            </w:pPr>
            <w:r w:rsidRPr="000F369F">
              <w:rPr>
                <w:rFonts w:ascii="標楷體" w:hAnsi="標楷體"/>
              </w:rPr>
              <w:t>20</w:t>
            </w:r>
            <w:r w:rsidR="00B7578B">
              <w:rPr>
                <w:rFonts w:ascii="標楷體" w:hAnsi="標楷體" w:hint="eastAsia"/>
              </w:rPr>
              <w:t>2</w:t>
            </w:r>
            <w:r w:rsidR="00B7578B">
              <w:rPr>
                <w:rFonts w:ascii="標楷體" w:hAnsi="標楷體"/>
              </w:rPr>
              <w:t>1/07/02</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947D0D">
        <w:rPr>
          <w:rFonts w:ascii="標楷體" w:hAnsi="標楷體"/>
          <w:noProof/>
        </w:rPr>
        <w:pict w14:anchorId="452197B2">
          <v:shapetyp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3D79F2" w:rsidRDefault="003D79F2" w:rsidP="0055023D">
                  <w:pPr>
                    <w:pStyle w:val="af"/>
                    <w:widowControl w:val="0"/>
                    <w:spacing w:line="0" w:lineRule="atLeast"/>
                    <w:rPr>
                      <w:rStyle w:val="af5"/>
                    </w:rPr>
                  </w:pPr>
                  <w:r>
                    <w:rPr>
                      <w:rStyle w:val="af5"/>
                      <w:rFonts w:hint="eastAsia"/>
                    </w:rPr>
                    <w:t>新光人壽保險股份有限公司</w:t>
                  </w:r>
                </w:p>
                <w:p w14:paraId="0E22DD6D" w14:textId="77777777" w:rsidR="003D79F2" w:rsidRDefault="003D79F2"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3D79F2" w:rsidRDefault="003D79F2" w:rsidP="0055023D"/>
              </w:txbxContent>
            </v:textbox>
          </v:shape>
        </w:pict>
      </w:r>
      <w:r w:rsidR="00947D0D">
        <w:rPr>
          <w:noProof/>
        </w:rPr>
        <w:pict w14:anchorId="34C55883">
          <v:shape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3D79F2" w:rsidRDefault="003D79F2" w:rsidP="0055023D">
                  <w:pPr>
                    <w:pStyle w:val="af"/>
                    <w:widowControl w:val="0"/>
                    <w:spacing w:line="0" w:lineRule="atLeast"/>
                    <w:rPr>
                      <w:rStyle w:val="af5"/>
                    </w:rPr>
                  </w:pPr>
                  <w:r>
                    <w:rPr>
                      <w:rStyle w:val="af5"/>
                      <w:rFonts w:hint="eastAsia"/>
                    </w:rPr>
                    <w:t>新光人壽保險股份有限公司</w:t>
                  </w:r>
                </w:p>
                <w:p w14:paraId="16BC0CD1" w14:textId="77777777" w:rsidR="003D79F2" w:rsidRDefault="003D79F2"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3D79F2" w:rsidRDefault="003D79F2"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even" r:id="rId13"/>
          <w:headerReference w:type="default" r:id="rId14"/>
          <w:footerReference w:type="even" r:id="rId15"/>
          <w:footerReference w:type="default" r:id="rId16"/>
          <w:headerReference w:type="first" r:id="rId17"/>
          <w:footerReference w:type="first" r:id="rId18"/>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947D0D" w:rsidP="0055023D">
      <w:pPr>
        <w:pStyle w:val="af6"/>
      </w:pPr>
      <w:r>
        <w:rPr>
          <w:noProof/>
        </w:rPr>
        <w:lastRenderedPageBreak/>
        <w:pict w14:anchorId="11E1730F">
          <v:shape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3D79F2" w:rsidRDefault="003D79F2" w:rsidP="0055023D">
                  <w:pPr>
                    <w:pStyle w:val="af"/>
                    <w:widowControl w:val="0"/>
                    <w:spacing w:line="0" w:lineRule="atLeast"/>
                    <w:rPr>
                      <w:rStyle w:val="af5"/>
                    </w:rPr>
                  </w:pPr>
                  <w:r>
                    <w:rPr>
                      <w:rStyle w:val="af5"/>
                      <w:rFonts w:hint="eastAsia"/>
                    </w:rPr>
                    <w:t>新光人壽保險股份有限公司</w:t>
                  </w:r>
                </w:p>
                <w:p w14:paraId="5469D41B" w14:textId="77777777" w:rsidR="003D79F2" w:rsidRDefault="003D79F2"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3D79F2" w:rsidRDefault="003D79F2"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A94128" w:rsidRPr="00A94128" w14:paraId="3EBACAD4" w14:textId="77777777" w:rsidTr="0055023D">
        <w:tc>
          <w:tcPr>
            <w:tcW w:w="1108" w:type="dxa"/>
            <w:vAlign w:val="center"/>
          </w:tcPr>
          <w:p w14:paraId="298FED49" w14:textId="6EECD348" w:rsidR="00723F2B" w:rsidRPr="00A94128" w:rsidRDefault="00A94128" w:rsidP="0055023D">
            <w:pPr>
              <w:pStyle w:val="11"/>
              <w:rPr>
                <w:rFonts w:ascii="標楷體" w:hAnsi="標楷體"/>
                <w:color w:val="FF0000"/>
              </w:rPr>
            </w:pPr>
            <w:r w:rsidRPr="00A94128">
              <w:rPr>
                <w:rFonts w:ascii="標楷體" w:hAnsi="標楷體" w:hint="eastAsia"/>
                <w:color w:val="FF0000"/>
              </w:rPr>
              <w:t>V</w:t>
            </w:r>
            <w:r w:rsidRPr="00A94128">
              <w:rPr>
                <w:rFonts w:ascii="標楷體" w:hAnsi="標楷體"/>
                <w:color w:val="FF0000"/>
              </w:rPr>
              <w:t>1.</w:t>
            </w:r>
            <w:r w:rsidR="001D49C4">
              <w:rPr>
                <w:rFonts w:ascii="標楷體" w:hAnsi="標楷體"/>
                <w:color w:val="FF0000"/>
              </w:rPr>
              <w:t>3</w:t>
            </w:r>
          </w:p>
        </w:tc>
        <w:tc>
          <w:tcPr>
            <w:tcW w:w="1614" w:type="dxa"/>
            <w:vAlign w:val="center"/>
          </w:tcPr>
          <w:p w14:paraId="118EC936" w14:textId="1BB28BE5" w:rsidR="00723F2B" w:rsidRPr="00A94128" w:rsidRDefault="00A94128" w:rsidP="0055023D">
            <w:pPr>
              <w:pStyle w:val="11"/>
              <w:rPr>
                <w:rFonts w:ascii="標楷體" w:hAnsi="標楷體"/>
                <w:color w:val="FF0000"/>
              </w:rPr>
            </w:pPr>
            <w:r w:rsidRPr="00A94128">
              <w:rPr>
                <w:rFonts w:ascii="標楷體" w:hAnsi="標楷體" w:hint="eastAsia"/>
                <w:color w:val="FF0000"/>
              </w:rPr>
              <w:t>2</w:t>
            </w:r>
            <w:r w:rsidRPr="00A94128">
              <w:rPr>
                <w:rFonts w:ascii="標楷體" w:hAnsi="標楷體"/>
                <w:color w:val="FF0000"/>
              </w:rPr>
              <w:t>021/0</w:t>
            </w:r>
            <w:r w:rsidR="001D49C4">
              <w:rPr>
                <w:rFonts w:ascii="標楷體" w:hAnsi="標楷體"/>
                <w:color w:val="FF0000"/>
              </w:rPr>
              <w:t>7/02</w:t>
            </w:r>
          </w:p>
        </w:tc>
        <w:tc>
          <w:tcPr>
            <w:tcW w:w="3786" w:type="dxa"/>
            <w:vAlign w:val="center"/>
          </w:tcPr>
          <w:p w14:paraId="2DC9DF3B" w14:textId="65F9A8A3" w:rsidR="00723F2B" w:rsidRPr="00A94128" w:rsidRDefault="00A94128" w:rsidP="0055023D">
            <w:pPr>
              <w:pStyle w:val="11"/>
              <w:rPr>
                <w:rFonts w:ascii="標楷體" w:hAnsi="標楷體"/>
                <w:color w:val="FF0000"/>
              </w:rPr>
            </w:pPr>
            <w:r w:rsidRPr="00A94128">
              <w:rPr>
                <w:rFonts w:ascii="標楷體" w:hAnsi="標楷體"/>
                <w:color w:val="FF0000"/>
              </w:rPr>
              <w:t>L8401</w:t>
            </w:r>
            <w:r w:rsidR="00E87836">
              <w:rPr>
                <w:rFonts w:ascii="標楷體" w:hAnsi="標楷體" w:hint="eastAsia"/>
                <w:color w:val="FF0000"/>
              </w:rPr>
              <w:t>、</w:t>
            </w:r>
            <w:r w:rsidR="00E87836">
              <w:rPr>
                <w:rFonts w:ascii="標楷體" w:hAnsi="標楷體"/>
                <w:color w:val="FF0000"/>
              </w:rPr>
              <w:t>L8402</w:t>
            </w:r>
          </w:p>
        </w:tc>
        <w:tc>
          <w:tcPr>
            <w:tcW w:w="1140" w:type="dxa"/>
            <w:vAlign w:val="center"/>
          </w:tcPr>
          <w:p w14:paraId="3485A045" w14:textId="2E190BE3" w:rsidR="00723F2B" w:rsidRPr="00A94128" w:rsidRDefault="00A94128" w:rsidP="0055023D">
            <w:pPr>
              <w:pStyle w:val="11"/>
              <w:rPr>
                <w:rFonts w:ascii="標楷體" w:hAnsi="標楷體"/>
                <w:color w:val="FF0000"/>
              </w:rPr>
            </w:pPr>
            <w:r w:rsidRPr="00A94128">
              <w:rPr>
                <w:rFonts w:ascii="標楷體" w:hAnsi="標楷體" w:hint="eastAsia"/>
                <w:color w:val="FF0000"/>
              </w:rPr>
              <w:t>陳志嵩</w:t>
            </w:r>
          </w:p>
        </w:tc>
        <w:tc>
          <w:tcPr>
            <w:tcW w:w="1140" w:type="dxa"/>
          </w:tcPr>
          <w:p w14:paraId="056235A3" w14:textId="77777777" w:rsidR="00723F2B" w:rsidRPr="00A94128" w:rsidRDefault="00723F2B" w:rsidP="00A94128">
            <w:pPr>
              <w:pStyle w:val="11"/>
              <w:rPr>
                <w:rFonts w:ascii="標楷體" w:hAnsi="標楷體"/>
                <w:color w:val="FF0000"/>
              </w:rPr>
            </w:pPr>
          </w:p>
        </w:tc>
        <w:tc>
          <w:tcPr>
            <w:tcW w:w="1440" w:type="dxa"/>
          </w:tcPr>
          <w:p w14:paraId="23B05508" w14:textId="77777777" w:rsidR="00723F2B" w:rsidRPr="00A94128" w:rsidRDefault="00723F2B" w:rsidP="0055023D">
            <w:pPr>
              <w:pStyle w:val="11"/>
              <w:rPr>
                <w:rFonts w:ascii="標楷體" w:hAnsi="標楷體"/>
                <w:color w:val="FF0000"/>
              </w:rPr>
            </w:pPr>
          </w:p>
        </w:tc>
      </w:tr>
      <w:tr w:rsidR="00723F2B" w14:paraId="0AEE2567" w14:textId="77777777" w:rsidTr="0055023D">
        <w:tc>
          <w:tcPr>
            <w:tcW w:w="1108" w:type="dxa"/>
            <w:vAlign w:val="center"/>
          </w:tcPr>
          <w:p w14:paraId="1F040654" w14:textId="77777777" w:rsidR="00723F2B" w:rsidRPr="00712D5C" w:rsidRDefault="00723F2B" w:rsidP="0055023D">
            <w:pPr>
              <w:pStyle w:val="11"/>
            </w:pPr>
          </w:p>
        </w:tc>
        <w:tc>
          <w:tcPr>
            <w:tcW w:w="1614" w:type="dxa"/>
            <w:vAlign w:val="center"/>
          </w:tcPr>
          <w:p w14:paraId="787379C9" w14:textId="77777777" w:rsidR="00723F2B" w:rsidRPr="00712D5C" w:rsidRDefault="00723F2B" w:rsidP="0055023D">
            <w:pPr>
              <w:pStyle w:val="11"/>
            </w:pPr>
          </w:p>
        </w:tc>
        <w:tc>
          <w:tcPr>
            <w:tcW w:w="3786" w:type="dxa"/>
            <w:vAlign w:val="center"/>
          </w:tcPr>
          <w:p w14:paraId="011419D8" w14:textId="77777777" w:rsidR="00723F2B" w:rsidRPr="00712D5C" w:rsidRDefault="00723F2B" w:rsidP="0055023D">
            <w:pPr>
              <w:pStyle w:val="11"/>
            </w:pPr>
          </w:p>
        </w:tc>
        <w:tc>
          <w:tcPr>
            <w:tcW w:w="1140" w:type="dxa"/>
            <w:vAlign w:val="center"/>
          </w:tcPr>
          <w:p w14:paraId="7B3036D3" w14:textId="77777777" w:rsidR="00723F2B" w:rsidRPr="00712D5C" w:rsidRDefault="00723F2B" w:rsidP="0055023D">
            <w:pPr>
              <w:pStyle w:val="11"/>
            </w:pPr>
          </w:p>
        </w:tc>
        <w:tc>
          <w:tcPr>
            <w:tcW w:w="1140" w:type="dxa"/>
          </w:tcPr>
          <w:p w14:paraId="03B4482D" w14:textId="77777777" w:rsidR="00723F2B" w:rsidRPr="00F43B86" w:rsidRDefault="00723F2B" w:rsidP="0055023D">
            <w:pPr>
              <w:pStyle w:val="11"/>
            </w:pPr>
          </w:p>
        </w:tc>
        <w:tc>
          <w:tcPr>
            <w:tcW w:w="1440" w:type="dxa"/>
          </w:tcPr>
          <w:p w14:paraId="3641873E" w14:textId="77777777" w:rsidR="00723F2B" w:rsidRPr="00F43B86" w:rsidRDefault="00723F2B" w:rsidP="0055023D">
            <w:pPr>
              <w:pStyle w:val="11"/>
            </w:pPr>
          </w:p>
        </w:tc>
      </w:tr>
      <w:tr w:rsidR="00723F2B" w14:paraId="5472EC43" w14:textId="77777777" w:rsidTr="0055023D">
        <w:tc>
          <w:tcPr>
            <w:tcW w:w="1108" w:type="dxa"/>
            <w:vAlign w:val="center"/>
          </w:tcPr>
          <w:p w14:paraId="6D1D85A8" w14:textId="77777777" w:rsidR="00723F2B" w:rsidRPr="004733DD" w:rsidRDefault="00723F2B" w:rsidP="0055023D">
            <w:pPr>
              <w:pStyle w:val="11"/>
            </w:pPr>
          </w:p>
        </w:tc>
        <w:tc>
          <w:tcPr>
            <w:tcW w:w="1614" w:type="dxa"/>
            <w:vAlign w:val="center"/>
          </w:tcPr>
          <w:p w14:paraId="209D6270" w14:textId="77777777" w:rsidR="00723F2B" w:rsidRPr="004733DD" w:rsidRDefault="00723F2B" w:rsidP="0055023D">
            <w:pPr>
              <w:pStyle w:val="11"/>
            </w:pPr>
          </w:p>
        </w:tc>
        <w:tc>
          <w:tcPr>
            <w:tcW w:w="3786" w:type="dxa"/>
            <w:vAlign w:val="center"/>
          </w:tcPr>
          <w:p w14:paraId="50D62573" w14:textId="77777777" w:rsidR="00723F2B" w:rsidRPr="004733DD" w:rsidRDefault="00723F2B" w:rsidP="0055023D">
            <w:pPr>
              <w:pStyle w:val="11"/>
            </w:pPr>
          </w:p>
        </w:tc>
        <w:tc>
          <w:tcPr>
            <w:tcW w:w="1140" w:type="dxa"/>
            <w:vAlign w:val="center"/>
          </w:tcPr>
          <w:p w14:paraId="4267808C" w14:textId="77777777" w:rsidR="00723F2B" w:rsidRPr="004733DD" w:rsidRDefault="00723F2B" w:rsidP="0055023D">
            <w:pPr>
              <w:pStyle w:val="11"/>
            </w:pPr>
          </w:p>
        </w:tc>
        <w:tc>
          <w:tcPr>
            <w:tcW w:w="1140" w:type="dxa"/>
          </w:tcPr>
          <w:p w14:paraId="17BB578C" w14:textId="77777777" w:rsidR="00723F2B" w:rsidRPr="004733DD" w:rsidRDefault="00723F2B" w:rsidP="0055023D">
            <w:pPr>
              <w:pStyle w:val="11"/>
            </w:pPr>
          </w:p>
        </w:tc>
        <w:tc>
          <w:tcPr>
            <w:tcW w:w="1440" w:type="dxa"/>
          </w:tcPr>
          <w:p w14:paraId="091A63CA" w14:textId="77777777" w:rsidR="00723F2B" w:rsidRPr="004733DD" w:rsidRDefault="00723F2B" w:rsidP="0055023D">
            <w:pPr>
              <w:pStyle w:val="11"/>
            </w:pPr>
          </w:p>
        </w:tc>
      </w:tr>
      <w:tr w:rsidR="00723F2B" w14:paraId="56725225" w14:textId="77777777" w:rsidTr="0055023D">
        <w:tc>
          <w:tcPr>
            <w:tcW w:w="1108" w:type="dxa"/>
            <w:vAlign w:val="center"/>
          </w:tcPr>
          <w:p w14:paraId="57DEA2CD" w14:textId="77777777" w:rsidR="00723F2B" w:rsidRPr="004733DD" w:rsidRDefault="00723F2B" w:rsidP="0055023D">
            <w:pPr>
              <w:pStyle w:val="11"/>
            </w:pPr>
          </w:p>
        </w:tc>
        <w:tc>
          <w:tcPr>
            <w:tcW w:w="1614" w:type="dxa"/>
            <w:vAlign w:val="center"/>
          </w:tcPr>
          <w:p w14:paraId="131871DC" w14:textId="77777777" w:rsidR="00723F2B" w:rsidRPr="004733DD" w:rsidRDefault="00723F2B" w:rsidP="0055023D">
            <w:pPr>
              <w:pStyle w:val="11"/>
            </w:pPr>
          </w:p>
        </w:tc>
        <w:tc>
          <w:tcPr>
            <w:tcW w:w="3786" w:type="dxa"/>
            <w:vAlign w:val="center"/>
          </w:tcPr>
          <w:p w14:paraId="2BD4C12A" w14:textId="77777777" w:rsidR="00723F2B" w:rsidRPr="004733DD" w:rsidRDefault="00723F2B" w:rsidP="0055023D">
            <w:pPr>
              <w:pStyle w:val="11"/>
            </w:pPr>
          </w:p>
        </w:tc>
        <w:tc>
          <w:tcPr>
            <w:tcW w:w="1140" w:type="dxa"/>
            <w:vAlign w:val="center"/>
          </w:tcPr>
          <w:p w14:paraId="1C034399" w14:textId="77777777" w:rsidR="00723F2B" w:rsidRPr="004733DD" w:rsidRDefault="00723F2B" w:rsidP="0055023D">
            <w:pPr>
              <w:pStyle w:val="11"/>
            </w:pPr>
          </w:p>
        </w:tc>
        <w:tc>
          <w:tcPr>
            <w:tcW w:w="1140" w:type="dxa"/>
          </w:tcPr>
          <w:p w14:paraId="4445082B" w14:textId="77777777" w:rsidR="00723F2B" w:rsidRPr="004733DD" w:rsidRDefault="00723F2B" w:rsidP="0055023D">
            <w:pPr>
              <w:pStyle w:val="11"/>
            </w:pPr>
          </w:p>
        </w:tc>
        <w:tc>
          <w:tcPr>
            <w:tcW w:w="1440" w:type="dxa"/>
          </w:tcPr>
          <w:p w14:paraId="27572D51" w14:textId="77777777" w:rsidR="00723F2B" w:rsidRPr="004733DD" w:rsidRDefault="00723F2B" w:rsidP="0055023D">
            <w:pPr>
              <w:pStyle w:val="11"/>
            </w:pPr>
          </w:p>
        </w:tc>
      </w:tr>
      <w:tr w:rsidR="00723F2B" w14:paraId="096098BC" w14:textId="77777777" w:rsidTr="0055023D">
        <w:tc>
          <w:tcPr>
            <w:tcW w:w="1108" w:type="dxa"/>
            <w:vAlign w:val="center"/>
          </w:tcPr>
          <w:p w14:paraId="7AC6277C" w14:textId="77777777" w:rsidR="00723F2B" w:rsidRPr="004733DD" w:rsidRDefault="00723F2B" w:rsidP="0055023D">
            <w:pPr>
              <w:pStyle w:val="11"/>
            </w:pPr>
          </w:p>
        </w:tc>
        <w:tc>
          <w:tcPr>
            <w:tcW w:w="1614" w:type="dxa"/>
            <w:vAlign w:val="center"/>
          </w:tcPr>
          <w:p w14:paraId="1EE5BC48" w14:textId="77777777" w:rsidR="00723F2B" w:rsidRPr="004733DD" w:rsidRDefault="00723F2B" w:rsidP="0055023D">
            <w:pPr>
              <w:pStyle w:val="11"/>
            </w:pPr>
          </w:p>
        </w:tc>
        <w:tc>
          <w:tcPr>
            <w:tcW w:w="3786" w:type="dxa"/>
            <w:vAlign w:val="center"/>
          </w:tcPr>
          <w:p w14:paraId="6E74CFEC" w14:textId="77777777" w:rsidR="00723F2B" w:rsidRPr="004733DD" w:rsidRDefault="00723F2B" w:rsidP="0055023D">
            <w:pPr>
              <w:pStyle w:val="11"/>
            </w:pPr>
          </w:p>
        </w:tc>
        <w:tc>
          <w:tcPr>
            <w:tcW w:w="1140" w:type="dxa"/>
            <w:vAlign w:val="center"/>
          </w:tcPr>
          <w:p w14:paraId="125992AA" w14:textId="77777777" w:rsidR="00723F2B" w:rsidRPr="004733DD" w:rsidRDefault="00723F2B" w:rsidP="0055023D">
            <w:pPr>
              <w:pStyle w:val="11"/>
            </w:pPr>
          </w:p>
        </w:tc>
        <w:tc>
          <w:tcPr>
            <w:tcW w:w="1140" w:type="dxa"/>
          </w:tcPr>
          <w:p w14:paraId="115C360A" w14:textId="77777777" w:rsidR="00723F2B" w:rsidRPr="004733DD" w:rsidRDefault="00723F2B" w:rsidP="0055023D">
            <w:pPr>
              <w:pStyle w:val="11"/>
            </w:pPr>
          </w:p>
        </w:tc>
        <w:tc>
          <w:tcPr>
            <w:tcW w:w="1440" w:type="dxa"/>
          </w:tcPr>
          <w:p w14:paraId="1991CC8A" w14:textId="77777777" w:rsidR="00723F2B" w:rsidRPr="004733DD" w:rsidRDefault="00723F2B" w:rsidP="0055023D">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DA8299C" w14:textId="65E2E601" w:rsidR="00947D0D"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76141617" w:history="1">
        <w:r w:rsidR="00947D0D" w:rsidRPr="0043125A">
          <w:rPr>
            <w:rStyle w:val="a7"/>
            <w:rFonts w:ascii="標楷體" w:hAnsi="標楷體" w:hint="eastAsia"/>
          </w:rPr>
          <w:t>第</w:t>
        </w:r>
        <w:r w:rsidR="00947D0D" w:rsidRPr="0043125A">
          <w:rPr>
            <w:rStyle w:val="a7"/>
            <w:rFonts w:ascii="標楷體" w:hAnsi="標楷體"/>
          </w:rPr>
          <w:t>1</w:t>
        </w:r>
        <w:r w:rsidR="00947D0D" w:rsidRPr="0043125A">
          <w:rPr>
            <w:rStyle w:val="a7"/>
            <w:rFonts w:ascii="標楷體" w:hAnsi="標楷體" w:hint="eastAsia"/>
          </w:rPr>
          <w:t>章</w:t>
        </w:r>
        <w:r w:rsidR="00947D0D" w:rsidRPr="0043125A">
          <w:rPr>
            <w:rStyle w:val="a7"/>
            <w:rFonts w:ascii="標楷體" w:hAnsi="標楷體"/>
          </w:rPr>
          <w:t xml:space="preserve"> </w:t>
        </w:r>
        <w:r w:rsidR="00947D0D" w:rsidRPr="0043125A">
          <w:rPr>
            <w:rStyle w:val="a7"/>
            <w:rFonts w:ascii="標楷體" w:hAnsi="標楷體" w:hint="eastAsia"/>
          </w:rPr>
          <w:t>概述</w:t>
        </w:r>
        <w:r w:rsidR="00947D0D">
          <w:rPr>
            <w:webHidden/>
          </w:rPr>
          <w:tab/>
        </w:r>
        <w:r w:rsidR="00947D0D">
          <w:rPr>
            <w:webHidden/>
          </w:rPr>
          <w:fldChar w:fldCharType="begin"/>
        </w:r>
        <w:r w:rsidR="00947D0D">
          <w:rPr>
            <w:webHidden/>
          </w:rPr>
          <w:instrText xml:space="preserve"> PAGEREF _Toc76141617 \h </w:instrText>
        </w:r>
        <w:r w:rsidR="00947D0D">
          <w:rPr>
            <w:webHidden/>
          </w:rPr>
        </w:r>
        <w:r w:rsidR="00947D0D">
          <w:rPr>
            <w:webHidden/>
          </w:rPr>
          <w:fldChar w:fldCharType="separate"/>
        </w:r>
        <w:r w:rsidR="00947D0D">
          <w:rPr>
            <w:webHidden/>
          </w:rPr>
          <w:t>1</w:t>
        </w:r>
        <w:r w:rsidR="00947D0D">
          <w:rPr>
            <w:webHidden/>
          </w:rPr>
          <w:fldChar w:fldCharType="end"/>
        </w:r>
      </w:hyperlink>
    </w:p>
    <w:p w14:paraId="77511D09" w14:textId="0B3E4476" w:rsidR="00947D0D" w:rsidRDefault="00947D0D">
      <w:pPr>
        <w:pStyle w:val="22"/>
        <w:rPr>
          <w:rFonts w:asciiTheme="minorHAnsi" w:eastAsiaTheme="minorEastAsia" w:hAnsiTheme="minorHAnsi" w:cstheme="minorBidi"/>
          <w:szCs w:val="22"/>
        </w:rPr>
      </w:pPr>
      <w:hyperlink w:anchor="_Toc76141618" w:history="1">
        <w:r w:rsidRPr="0043125A">
          <w:rPr>
            <w:rStyle w:val="a7"/>
            <w:rFonts w:ascii="標楷體" w:hAnsi="標楷體"/>
          </w:rPr>
          <w:t xml:space="preserve">1.1    </w:t>
        </w:r>
        <w:r w:rsidRPr="0043125A">
          <w:rPr>
            <w:rStyle w:val="a7"/>
            <w:rFonts w:ascii="標楷體" w:hAnsi="標楷體" w:hint="eastAsia"/>
          </w:rPr>
          <w:t>專案名稱</w:t>
        </w:r>
        <w:r>
          <w:rPr>
            <w:webHidden/>
          </w:rPr>
          <w:tab/>
        </w:r>
        <w:r>
          <w:rPr>
            <w:webHidden/>
          </w:rPr>
          <w:fldChar w:fldCharType="begin"/>
        </w:r>
        <w:r>
          <w:rPr>
            <w:webHidden/>
          </w:rPr>
          <w:instrText xml:space="preserve"> PAGEREF _Toc76141618 \h </w:instrText>
        </w:r>
        <w:r>
          <w:rPr>
            <w:webHidden/>
          </w:rPr>
        </w:r>
        <w:r>
          <w:rPr>
            <w:webHidden/>
          </w:rPr>
          <w:fldChar w:fldCharType="separate"/>
        </w:r>
        <w:r>
          <w:rPr>
            <w:webHidden/>
          </w:rPr>
          <w:t>1</w:t>
        </w:r>
        <w:r>
          <w:rPr>
            <w:webHidden/>
          </w:rPr>
          <w:fldChar w:fldCharType="end"/>
        </w:r>
      </w:hyperlink>
    </w:p>
    <w:p w14:paraId="7DD3DA87" w14:textId="5B94A74C" w:rsidR="00947D0D" w:rsidRDefault="00947D0D">
      <w:pPr>
        <w:pStyle w:val="22"/>
        <w:rPr>
          <w:rFonts w:asciiTheme="minorHAnsi" w:eastAsiaTheme="minorEastAsia" w:hAnsiTheme="minorHAnsi" w:cstheme="minorBidi"/>
          <w:szCs w:val="22"/>
        </w:rPr>
      </w:pPr>
      <w:hyperlink w:anchor="_Toc76141619" w:history="1">
        <w:r w:rsidRPr="0043125A">
          <w:rPr>
            <w:rStyle w:val="a7"/>
            <w:rFonts w:ascii="標楷體" w:hAnsi="標楷體"/>
          </w:rPr>
          <w:t xml:space="preserve">1.2    </w:t>
        </w:r>
        <w:r w:rsidRPr="0043125A">
          <w:rPr>
            <w:rStyle w:val="a7"/>
            <w:rFonts w:ascii="標楷體" w:hAnsi="標楷體" w:hint="eastAsia"/>
          </w:rPr>
          <w:t>專案目標</w:t>
        </w:r>
        <w:r>
          <w:rPr>
            <w:webHidden/>
          </w:rPr>
          <w:tab/>
        </w:r>
        <w:r>
          <w:rPr>
            <w:webHidden/>
          </w:rPr>
          <w:fldChar w:fldCharType="begin"/>
        </w:r>
        <w:r>
          <w:rPr>
            <w:webHidden/>
          </w:rPr>
          <w:instrText xml:space="preserve"> PAGEREF _Toc76141619 \h </w:instrText>
        </w:r>
        <w:r>
          <w:rPr>
            <w:webHidden/>
          </w:rPr>
        </w:r>
        <w:r>
          <w:rPr>
            <w:webHidden/>
          </w:rPr>
          <w:fldChar w:fldCharType="separate"/>
        </w:r>
        <w:r>
          <w:rPr>
            <w:webHidden/>
          </w:rPr>
          <w:t>1</w:t>
        </w:r>
        <w:r>
          <w:rPr>
            <w:webHidden/>
          </w:rPr>
          <w:fldChar w:fldCharType="end"/>
        </w:r>
      </w:hyperlink>
    </w:p>
    <w:p w14:paraId="43735B6A" w14:textId="09680A9B" w:rsidR="00947D0D" w:rsidRDefault="00947D0D">
      <w:pPr>
        <w:pStyle w:val="22"/>
        <w:rPr>
          <w:rFonts w:asciiTheme="minorHAnsi" w:eastAsiaTheme="minorEastAsia" w:hAnsiTheme="minorHAnsi" w:cstheme="minorBidi"/>
          <w:szCs w:val="22"/>
        </w:rPr>
      </w:pPr>
      <w:hyperlink w:anchor="_Toc76141620" w:history="1">
        <w:r w:rsidRPr="0043125A">
          <w:rPr>
            <w:rStyle w:val="a7"/>
            <w:rFonts w:ascii="標楷體" w:hAnsi="標楷體"/>
          </w:rPr>
          <w:t xml:space="preserve">1.3    </w:t>
        </w:r>
        <w:r w:rsidRPr="0043125A">
          <w:rPr>
            <w:rStyle w:val="a7"/>
            <w:rFonts w:ascii="標楷體" w:hAnsi="標楷體" w:hint="eastAsia"/>
          </w:rPr>
          <w:t>系統範圍</w:t>
        </w:r>
        <w:r>
          <w:rPr>
            <w:webHidden/>
          </w:rPr>
          <w:tab/>
        </w:r>
        <w:r>
          <w:rPr>
            <w:webHidden/>
          </w:rPr>
          <w:fldChar w:fldCharType="begin"/>
        </w:r>
        <w:r>
          <w:rPr>
            <w:webHidden/>
          </w:rPr>
          <w:instrText xml:space="preserve"> PAGEREF _Toc76141620 \h </w:instrText>
        </w:r>
        <w:r>
          <w:rPr>
            <w:webHidden/>
          </w:rPr>
        </w:r>
        <w:r>
          <w:rPr>
            <w:webHidden/>
          </w:rPr>
          <w:fldChar w:fldCharType="separate"/>
        </w:r>
        <w:r>
          <w:rPr>
            <w:webHidden/>
          </w:rPr>
          <w:t>2</w:t>
        </w:r>
        <w:r>
          <w:rPr>
            <w:webHidden/>
          </w:rPr>
          <w:fldChar w:fldCharType="end"/>
        </w:r>
      </w:hyperlink>
    </w:p>
    <w:p w14:paraId="3B86BA6A" w14:textId="135657B4" w:rsidR="00947D0D" w:rsidRDefault="00947D0D">
      <w:pPr>
        <w:pStyle w:val="12"/>
        <w:rPr>
          <w:rFonts w:asciiTheme="minorHAnsi" w:eastAsiaTheme="minorEastAsia" w:hAnsiTheme="minorHAnsi" w:cstheme="minorBidi"/>
          <w:b w:val="0"/>
          <w:caps w:val="0"/>
          <w:sz w:val="24"/>
          <w:szCs w:val="22"/>
        </w:rPr>
      </w:pPr>
      <w:hyperlink w:anchor="_Toc76141621" w:history="1">
        <w:r w:rsidRPr="0043125A">
          <w:rPr>
            <w:rStyle w:val="a7"/>
            <w:rFonts w:ascii="標楷體" w:hAnsi="標楷體" w:hint="eastAsia"/>
          </w:rPr>
          <w:t>第</w:t>
        </w:r>
        <w:r w:rsidRPr="0043125A">
          <w:rPr>
            <w:rStyle w:val="a7"/>
            <w:rFonts w:ascii="標楷體" w:hAnsi="標楷體"/>
          </w:rPr>
          <w:t>2</w:t>
        </w:r>
        <w:r w:rsidRPr="0043125A">
          <w:rPr>
            <w:rStyle w:val="a7"/>
            <w:rFonts w:ascii="標楷體" w:hAnsi="標楷體" w:hint="eastAsia"/>
          </w:rPr>
          <w:t>章</w:t>
        </w:r>
        <w:r w:rsidRPr="0043125A">
          <w:rPr>
            <w:rStyle w:val="a7"/>
            <w:rFonts w:ascii="標楷體" w:hAnsi="標楷體"/>
          </w:rPr>
          <w:t xml:space="preserve"> </w:t>
        </w:r>
        <w:r w:rsidRPr="0043125A">
          <w:rPr>
            <w:rStyle w:val="a7"/>
            <w:rFonts w:ascii="標楷體" w:hAnsi="標楷體" w:hint="eastAsia"/>
          </w:rPr>
          <w:t>需求說明</w:t>
        </w:r>
        <w:r>
          <w:rPr>
            <w:webHidden/>
          </w:rPr>
          <w:tab/>
        </w:r>
        <w:r>
          <w:rPr>
            <w:webHidden/>
          </w:rPr>
          <w:fldChar w:fldCharType="begin"/>
        </w:r>
        <w:r>
          <w:rPr>
            <w:webHidden/>
          </w:rPr>
          <w:instrText xml:space="preserve"> PAGEREF _Toc76141621 \h </w:instrText>
        </w:r>
        <w:r>
          <w:rPr>
            <w:webHidden/>
          </w:rPr>
        </w:r>
        <w:r>
          <w:rPr>
            <w:webHidden/>
          </w:rPr>
          <w:fldChar w:fldCharType="separate"/>
        </w:r>
        <w:r>
          <w:rPr>
            <w:webHidden/>
          </w:rPr>
          <w:t>3</w:t>
        </w:r>
        <w:r>
          <w:rPr>
            <w:webHidden/>
          </w:rPr>
          <w:fldChar w:fldCharType="end"/>
        </w:r>
      </w:hyperlink>
    </w:p>
    <w:p w14:paraId="3AAA443B" w14:textId="5860C696" w:rsidR="00947D0D" w:rsidRDefault="00947D0D">
      <w:pPr>
        <w:pStyle w:val="22"/>
        <w:rPr>
          <w:rFonts w:asciiTheme="minorHAnsi" w:eastAsiaTheme="minorEastAsia" w:hAnsiTheme="minorHAnsi" w:cstheme="minorBidi"/>
          <w:szCs w:val="22"/>
        </w:rPr>
      </w:pPr>
      <w:hyperlink w:anchor="_Toc76141622" w:history="1">
        <w:r w:rsidRPr="0043125A">
          <w:rPr>
            <w:rStyle w:val="a7"/>
            <w:rFonts w:ascii="標楷體" w:hAnsi="標楷體"/>
          </w:rPr>
          <w:t xml:space="preserve">2.1    </w:t>
        </w:r>
        <w:r w:rsidRPr="0043125A">
          <w:rPr>
            <w:rStyle w:val="a7"/>
            <w:rFonts w:ascii="標楷體" w:hAnsi="標楷體" w:hint="eastAsia"/>
          </w:rPr>
          <w:t>功能性需求</w:t>
        </w:r>
        <w:r>
          <w:rPr>
            <w:webHidden/>
          </w:rPr>
          <w:tab/>
        </w:r>
        <w:r>
          <w:rPr>
            <w:webHidden/>
          </w:rPr>
          <w:fldChar w:fldCharType="begin"/>
        </w:r>
        <w:r>
          <w:rPr>
            <w:webHidden/>
          </w:rPr>
          <w:instrText xml:space="preserve"> PAGEREF _Toc76141622 \h </w:instrText>
        </w:r>
        <w:r>
          <w:rPr>
            <w:webHidden/>
          </w:rPr>
        </w:r>
        <w:r>
          <w:rPr>
            <w:webHidden/>
          </w:rPr>
          <w:fldChar w:fldCharType="separate"/>
        </w:r>
        <w:r>
          <w:rPr>
            <w:webHidden/>
          </w:rPr>
          <w:t>3</w:t>
        </w:r>
        <w:r>
          <w:rPr>
            <w:webHidden/>
          </w:rPr>
          <w:fldChar w:fldCharType="end"/>
        </w:r>
      </w:hyperlink>
    </w:p>
    <w:p w14:paraId="31086F77" w14:textId="4D7F84B2" w:rsidR="00947D0D" w:rsidRDefault="00947D0D">
      <w:pPr>
        <w:pStyle w:val="22"/>
        <w:rPr>
          <w:rFonts w:asciiTheme="minorHAnsi" w:eastAsiaTheme="minorEastAsia" w:hAnsiTheme="minorHAnsi" w:cstheme="minorBidi"/>
          <w:szCs w:val="22"/>
        </w:rPr>
      </w:pPr>
      <w:hyperlink w:anchor="_Toc76141623" w:history="1">
        <w:r w:rsidRPr="0043125A">
          <w:rPr>
            <w:rStyle w:val="a7"/>
            <w:rFonts w:ascii="標楷體" w:hAnsi="標楷體"/>
          </w:rPr>
          <w:t xml:space="preserve">2.2    </w:t>
        </w:r>
        <w:r w:rsidRPr="0043125A">
          <w:rPr>
            <w:rStyle w:val="a7"/>
            <w:rFonts w:ascii="標楷體" w:hAnsi="標楷體" w:hint="eastAsia"/>
          </w:rPr>
          <w:t>非功能性需求</w:t>
        </w:r>
        <w:r>
          <w:rPr>
            <w:webHidden/>
          </w:rPr>
          <w:tab/>
        </w:r>
        <w:r>
          <w:rPr>
            <w:webHidden/>
          </w:rPr>
          <w:fldChar w:fldCharType="begin"/>
        </w:r>
        <w:r>
          <w:rPr>
            <w:webHidden/>
          </w:rPr>
          <w:instrText xml:space="preserve"> PAGEREF _Toc76141623 \h </w:instrText>
        </w:r>
        <w:r>
          <w:rPr>
            <w:webHidden/>
          </w:rPr>
        </w:r>
        <w:r>
          <w:rPr>
            <w:webHidden/>
          </w:rPr>
          <w:fldChar w:fldCharType="separate"/>
        </w:r>
        <w:r>
          <w:rPr>
            <w:webHidden/>
          </w:rPr>
          <w:t>8</w:t>
        </w:r>
        <w:r>
          <w:rPr>
            <w:webHidden/>
          </w:rPr>
          <w:fldChar w:fldCharType="end"/>
        </w:r>
      </w:hyperlink>
    </w:p>
    <w:p w14:paraId="2BA8EE84" w14:textId="2E1E2193" w:rsidR="00947D0D" w:rsidRDefault="00947D0D">
      <w:pPr>
        <w:pStyle w:val="12"/>
        <w:rPr>
          <w:rFonts w:asciiTheme="minorHAnsi" w:eastAsiaTheme="minorEastAsia" w:hAnsiTheme="minorHAnsi" w:cstheme="minorBidi"/>
          <w:b w:val="0"/>
          <w:caps w:val="0"/>
          <w:sz w:val="24"/>
          <w:szCs w:val="22"/>
        </w:rPr>
      </w:pPr>
      <w:hyperlink w:anchor="_Toc76141624" w:history="1">
        <w:r w:rsidRPr="0043125A">
          <w:rPr>
            <w:rStyle w:val="a7"/>
            <w:rFonts w:ascii="標楷體" w:hAnsi="標楷體" w:hint="eastAsia"/>
          </w:rPr>
          <w:t>第</w:t>
        </w:r>
        <w:r w:rsidRPr="0043125A">
          <w:rPr>
            <w:rStyle w:val="a7"/>
            <w:rFonts w:ascii="標楷體" w:hAnsi="標楷體"/>
          </w:rPr>
          <w:t>3</w:t>
        </w:r>
        <w:r w:rsidRPr="0043125A">
          <w:rPr>
            <w:rStyle w:val="a7"/>
            <w:rFonts w:ascii="標楷體" w:hAnsi="標楷體" w:hint="eastAsia"/>
          </w:rPr>
          <w:t>章</w:t>
        </w:r>
        <w:r w:rsidRPr="0043125A">
          <w:rPr>
            <w:rStyle w:val="a7"/>
            <w:rFonts w:ascii="標楷體" w:hAnsi="標楷體"/>
          </w:rPr>
          <w:t xml:space="preserve"> </w:t>
        </w:r>
        <w:r w:rsidRPr="0043125A">
          <w:rPr>
            <w:rStyle w:val="a7"/>
            <w:rFonts w:ascii="標楷體" w:hAnsi="標楷體" w:hint="eastAsia"/>
          </w:rPr>
          <w:t>系統需求</w:t>
        </w:r>
        <w:r>
          <w:rPr>
            <w:webHidden/>
          </w:rPr>
          <w:tab/>
        </w:r>
        <w:r>
          <w:rPr>
            <w:webHidden/>
          </w:rPr>
          <w:fldChar w:fldCharType="begin"/>
        </w:r>
        <w:r>
          <w:rPr>
            <w:webHidden/>
          </w:rPr>
          <w:instrText xml:space="preserve"> PAGEREF _Toc76141624 \h </w:instrText>
        </w:r>
        <w:r>
          <w:rPr>
            <w:webHidden/>
          </w:rPr>
        </w:r>
        <w:r>
          <w:rPr>
            <w:webHidden/>
          </w:rPr>
          <w:fldChar w:fldCharType="separate"/>
        </w:r>
        <w:r>
          <w:rPr>
            <w:webHidden/>
          </w:rPr>
          <w:t>9</w:t>
        </w:r>
        <w:r>
          <w:rPr>
            <w:webHidden/>
          </w:rPr>
          <w:fldChar w:fldCharType="end"/>
        </w:r>
      </w:hyperlink>
    </w:p>
    <w:p w14:paraId="0AD2FFF8" w14:textId="1B3B6FC4" w:rsidR="00947D0D" w:rsidRDefault="00947D0D">
      <w:pPr>
        <w:pStyle w:val="22"/>
        <w:rPr>
          <w:rFonts w:asciiTheme="minorHAnsi" w:eastAsiaTheme="minorEastAsia" w:hAnsiTheme="minorHAnsi" w:cstheme="minorBidi"/>
          <w:szCs w:val="22"/>
        </w:rPr>
      </w:pPr>
      <w:hyperlink w:anchor="_Toc76141625" w:history="1">
        <w:r w:rsidRPr="0043125A">
          <w:rPr>
            <w:rStyle w:val="a7"/>
            <w:rFonts w:ascii="標楷體" w:hAnsi="標楷體"/>
          </w:rPr>
          <w:t xml:space="preserve">3.1    </w:t>
        </w:r>
        <w:r w:rsidRPr="0043125A">
          <w:rPr>
            <w:rStyle w:val="a7"/>
            <w:rFonts w:ascii="標楷體" w:hAnsi="標楷體" w:hint="eastAsia"/>
          </w:rPr>
          <w:t>系統功能結構圖</w:t>
        </w:r>
        <w:r>
          <w:rPr>
            <w:webHidden/>
          </w:rPr>
          <w:tab/>
        </w:r>
        <w:r>
          <w:rPr>
            <w:webHidden/>
          </w:rPr>
          <w:fldChar w:fldCharType="begin"/>
        </w:r>
        <w:r>
          <w:rPr>
            <w:webHidden/>
          </w:rPr>
          <w:instrText xml:space="preserve"> PAGEREF _Toc76141625 \h </w:instrText>
        </w:r>
        <w:r>
          <w:rPr>
            <w:webHidden/>
          </w:rPr>
        </w:r>
        <w:r>
          <w:rPr>
            <w:webHidden/>
          </w:rPr>
          <w:fldChar w:fldCharType="separate"/>
        </w:r>
        <w:r>
          <w:rPr>
            <w:webHidden/>
          </w:rPr>
          <w:t>9</w:t>
        </w:r>
        <w:r>
          <w:rPr>
            <w:webHidden/>
          </w:rPr>
          <w:fldChar w:fldCharType="end"/>
        </w:r>
      </w:hyperlink>
    </w:p>
    <w:p w14:paraId="5BB2818B" w14:textId="791B3BD1" w:rsidR="00947D0D" w:rsidRDefault="00947D0D">
      <w:pPr>
        <w:pStyle w:val="22"/>
        <w:rPr>
          <w:rFonts w:asciiTheme="minorHAnsi" w:eastAsiaTheme="minorEastAsia" w:hAnsiTheme="minorHAnsi" w:cstheme="minorBidi"/>
          <w:szCs w:val="22"/>
        </w:rPr>
      </w:pPr>
      <w:hyperlink w:anchor="_Toc76141626" w:history="1">
        <w:r w:rsidRPr="0043125A">
          <w:rPr>
            <w:rStyle w:val="a7"/>
            <w:rFonts w:ascii="標楷體" w:hAnsi="標楷體"/>
          </w:rPr>
          <w:t xml:space="preserve">3.2    </w:t>
        </w:r>
        <w:r w:rsidRPr="0043125A">
          <w:rPr>
            <w:rStyle w:val="a7"/>
            <w:rFonts w:ascii="標楷體" w:hAnsi="標楷體" w:hint="eastAsia"/>
          </w:rPr>
          <w:t>系統功能說明</w:t>
        </w:r>
        <w:r>
          <w:rPr>
            <w:webHidden/>
          </w:rPr>
          <w:tab/>
        </w:r>
        <w:r>
          <w:rPr>
            <w:webHidden/>
          </w:rPr>
          <w:fldChar w:fldCharType="begin"/>
        </w:r>
        <w:r>
          <w:rPr>
            <w:webHidden/>
          </w:rPr>
          <w:instrText xml:space="preserve"> PAGEREF _Toc76141626 \h </w:instrText>
        </w:r>
        <w:r>
          <w:rPr>
            <w:webHidden/>
          </w:rPr>
        </w:r>
        <w:r>
          <w:rPr>
            <w:webHidden/>
          </w:rPr>
          <w:fldChar w:fldCharType="separate"/>
        </w:r>
        <w:r>
          <w:rPr>
            <w:webHidden/>
          </w:rPr>
          <w:t>10</w:t>
        </w:r>
        <w:r>
          <w:rPr>
            <w:webHidden/>
          </w:rPr>
          <w:fldChar w:fldCharType="end"/>
        </w:r>
      </w:hyperlink>
    </w:p>
    <w:p w14:paraId="6A209107" w14:textId="705958D5" w:rsidR="00947D0D" w:rsidRDefault="00947D0D">
      <w:pPr>
        <w:pStyle w:val="12"/>
        <w:rPr>
          <w:rFonts w:asciiTheme="minorHAnsi" w:eastAsiaTheme="minorEastAsia" w:hAnsiTheme="minorHAnsi" w:cstheme="minorBidi"/>
          <w:b w:val="0"/>
          <w:caps w:val="0"/>
          <w:sz w:val="24"/>
          <w:szCs w:val="22"/>
        </w:rPr>
      </w:pPr>
      <w:hyperlink w:anchor="_Toc76141627" w:history="1">
        <w:r w:rsidRPr="0043125A">
          <w:rPr>
            <w:rStyle w:val="a7"/>
            <w:rFonts w:ascii="標楷體" w:hAnsi="標楷體" w:hint="eastAsia"/>
          </w:rPr>
          <w:t>第</w:t>
        </w:r>
        <w:r w:rsidRPr="0043125A">
          <w:rPr>
            <w:rStyle w:val="a7"/>
            <w:rFonts w:ascii="標楷體" w:hAnsi="標楷體"/>
          </w:rPr>
          <w:t>4</w:t>
        </w:r>
        <w:r w:rsidRPr="0043125A">
          <w:rPr>
            <w:rStyle w:val="a7"/>
            <w:rFonts w:ascii="標楷體" w:hAnsi="標楷體" w:hint="eastAsia"/>
          </w:rPr>
          <w:t>章</w:t>
        </w:r>
        <w:r w:rsidRPr="0043125A">
          <w:rPr>
            <w:rStyle w:val="a7"/>
            <w:rFonts w:ascii="標楷體" w:hAnsi="標楷體"/>
          </w:rPr>
          <w:t xml:space="preserve"> </w:t>
        </w:r>
        <w:r w:rsidRPr="0043125A">
          <w:rPr>
            <w:rStyle w:val="a7"/>
            <w:rFonts w:ascii="標楷體" w:hAnsi="標楷體" w:hint="eastAsia"/>
          </w:rPr>
          <w:t>其他與附件</w:t>
        </w:r>
        <w:r>
          <w:rPr>
            <w:webHidden/>
          </w:rPr>
          <w:tab/>
        </w:r>
        <w:r>
          <w:rPr>
            <w:webHidden/>
          </w:rPr>
          <w:fldChar w:fldCharType="begin"/>
        </w:r>
        <w:r>
          <w:rPr>
            <w:webHidden/>
          </w:rPr>
          <w:instrText xml:space="preserve"> PAGEREF _Toc76141627 \h </w:instrText>
        </w:r>
        <w:r>
          <w:rPr>
            <w:webHidden/>
          </w:rPr>
        </w:r>
        <w:r>
          <w:rPr>
            <w:webHidden/>
          </w:rPr>
          <w:fldChar w:fldCharType="separate"/>
        </w:r>
        <w:r>
          <w:rPr>
            <w:webHidden/>
          </w:rPr>
          <w:t>139</w:t>
        </w:r>
        <w:r>
          <w:rPr>
            <w:webHidden/>
          </w:rPr>
          <w:fldChar w:fldCharType="end"/>
        </w:r>
      </w:hyperlink>
    </w:p>
    <w:p w14:paraId="7E68AA15" w14:textId="5C0845C2" w:rsidR="00947D0D" w:rsidRDefault="00947D0D">
      <w:pPr>
        <w:pStyle w:val="22"/>
        <w:rPr>
          <w:rFonts w:asciiTheme="minorHAnsi" w:eastAsiaTheme="minorEastAsia" w:hAnsiTheme="minorHAnsi" w:cstheme="minorBidi"/>
          <w:szCs w:val="22"/>
        </w:rPr>
      </w:pPr>
      <w:hyperlink w:anchor="_Toc76141628" w:history="1">
        <w:r w:rsidRPr="0043125A">
          <w:rPr>
            <w:rStyle w:val="a7"/>
            <w:rFonts w:ascii="標楷體" w:hAnsi="標楷體"/>
          </w:rPr>
          <w:t xml:space="preserve">4.1    </w:t>
        </w:r>
        <w:r w:rsidRPr="0043125A">
          <w:rPr>
            <w:rStyle w:val="a7"/>
            <w:rFonts w:ascii="標楷體" w:hAnsi="標楷體" w:hint="eastAsia"/>
          </w:rPr>
          <w:t>其他</w:t>
        </w:r>
        <w:r>
          <w:rPr>
            <w:webHidden/>
          </w:rPr>
          <w:tab/>
        </w:r>
        <w:r>
          <w:rPr>
            <w:webHidden/>
          </w:rPr>
          <w:fldChar w:fldCharType="begin"/>
        </w:r>
        <w:r>
          <w:rPr>
            <w:webHidden/>
          </w:rPr>
          <w:instrText xml:space="preserve"> PAGEREF _Toc76141628 \h </w:instrText>
        </w:r>
        <w:r>
          <w:rPr>
            <w:webHidden/>
          </w:rPr>
        </w:r>
        <w:r>
          <w:rPr>
            <w:webHidden/>
          </w:rPr>
          <w:fldChar w:fldCharType="separate"/>
        </w:r>
        <w:r>
          <w:rPr>
            <w:webHidden/>
          </w:rPr>
          <w:t>139</w:t>
        </w:r>
        <w:r>
          <w:rPr>
            <w:webHidden/>
          </w:rPr>
          <w:fldChar w:fldCharType="end"/>
        </w:r>
      </w:hyperlink>
    </w:p>
    <w:p w14:paraId="1051E117" w14:textId="51DE2F36" w:rsidR="00947D0D" w:rsidRDefault="00947D0D">
      <w:pPr>
        <w:pStyle w:val="22"/>
        <w:rPr>
          <w:rFonts w:asciiTheme="minorHAnsi" w:eastAsiaTheme="minorEastAsia" w:hAnsiTheme="minorHAnsi" w:cstheme="minorBidi"/>
          <w:szCs w:val="22"/>
        </w:rPr>
      </w:pPr>
      <w:hyperlink w:anchor="_Toc76141629" w:history="1">
        <w:r w:rsidRPr="0043125A">
          <w:rPr>
            <w:rStyle w:val="a7"/>
            <w:rFonts w:ascii="標楷體" w:hAnsi="標楷體"/>
          </w:rPr>
          <w:t xml:space="preserve">4.2    </w:t>
        </w:r>
        <w:r w:rsidRPr="0043125A">
          <w:rPr>
            <w:rStyle w:val="a7"/>
            <w:rFonts w:ascii="標楷體" w:hAnsi="標楷體" w:hint="eastAsia"/>
          </w:rPr>
          <w:t>附件</w:t>
        </w:r>
        <w:r>
          <w:rPr>
            <w:webHidden/>
          </w:rPr>
          <w:tab/>
        </w:r>
        <w:r>
          <w:rPr>
            <w:webHidden/>
          </w:rPr>
          <w:fldChar w:fldCharType="begin"/>
        </w:r>
        <w:r>
          <w:rPr>
            <w:webHidden/>
          </w:rPr>
          <w:instrText xml:space="preserve"> PAGEREF _Toc76141629 \h </w:instrText>
        </w:r>
        <w:r>
          <w:rPr>
            <w:webHidden/>
          </w:rPr>
        </w:r>
        <w:r>
          <w:rPr>
            <w:webHidden/>
          </w:rPr>
          <w:fldChar w:fldCharType="separate"/>
        </w:r>
        <w:r>
          <w:rPr>
            <w:webHidden/>
          </w:rPr>
          <w:t>139</w:t>
        </w:r>
        <w:r>
          <w:rPr>
            <w:webHidden/>
          </w:rPr>
          <w:fldChar w:fldCharType="end"/>
        </w:r>
      </w:hyperlink>
    </w:p>
    <w:p w14:paraId="589BA41E" w14:textId="3034F3C4"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1" w:name="_Toc76141617"/>
      <w:r w:rsidRPr="00B830D9">
        <w:rPr>
          <w:rFonts w:ascii="標楷體" w:hAnsi="標楷體"/>
          <w:sz w:val="32"/>
          <w:szCs w:val="32"/>
        </w:rPr>
        <w:lastRenderedPageBreak/>
        <w:t>第1章</w:t>
      </w:r>
      <w:r w:rsidRPr="00B830D9">
        <w:rPr>
          <w:rFonts w:ascii="標楷體" w:hAnsi="標楷體"/>
          <w:szCs w:val="36"/>
        </w:rPr>
        <w:t xml:space="preserve"> 概述</w:t>
      </w:r>
      <w:bookmarkEnd w:id="1"/>
    </w:p>
    <w:p w14:paraId="3030BA76" w14:textId="77777777" w:rsidR="0011788D" w:rsidRPr="00B830D9" w:rsidRDefault="0011788D" w:rsidP="0011788D">
      <w:pPr>
        <w:pStyle w:val="20"/>
        <w:keepNext w:val="0"/>
        <w:rPr>
          <w:rFonts w:ascii="標楷體" w:hAnsi="標楷體"/>
        </w:rPr>
      </w:pPr>
      <w:bookmarkStart w:id="2" w:name="_Toc76141618"/>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3" w:name="_Toc161455623"/>
      <w:bookmarkStart w:id="4" w:name="_Toc76141619"/>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3"/>
      <w:bookmarkEnd w:id="4"/>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5" w:name="_Toc76141620"/>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5"/>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18pt" o:ole="">
            <v:imagedata r:id="rId19" o:title=""/>
          </v:shape>
          <o:OLEObject Type="Embed" ProgID="Visio.Drawing.15" ShapeID="_x0000_i1025" DrawAspect="Content" ObjectID="_1686754384" r:id="rId20"/>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放款管理系統提供9項作業功能，並與Eloan、核心帳務、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6" w:name="_Toc76141621"/>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6"/>
    </w:p>
    <w:p w14:paraId="08D31306" w14:textId="77777777" w:rsidR="00FD0BA6" w:rsidRDefault="00FD0BA6" w:rsidP="00B90905">
      <w:pPr>
        <w:pStyle w:val="20"/>
        <w:keepNext w:val="0"/>
        <w:spacing w:before="0" w:after="240" w:line="360" w:lineRule="auto"/>
        <w:rPr>
          <w:rFonts w:ascii="標楷體" w:hAnsi="標楷體"/>
        </w:rPr>
      </w:pPr>
      <w:bookmarkStart w:id="7" w:name="_Toc76141622"/>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7"/>
    </w:p>
    <w:p w14:paraId="248D714C" w14:textId="77777777" w:rsidR="00204CE8" w:rsidRDefault="00876C4A" w:rsidP="00846B62">
      <w:pPr>
        <w:pStyle w:val="3"/>
        <w:numPr>
          <w:ilvl w:val="2"/>
          <w:numId w:val="1"/>
        </w:numPr>
        <w:rPr>
          <w:rFonts w:ascii="標楷體" w:hAnsi="標楷體"/>
          <w:szCs w:val="32"/>
        </w:rPr>
      </w:pPr>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p>
    <w:p w14:paraId="61403937" w14:textId="77777777" w:rsidR="00D4574F" w:rsidRDefault="00D4574F">
      <w:pPr>
        <w:pStyle w:val="a"/>
        <w:ind w:left="1920"/>
        <w:pPrChange w:id="8" w:author="智誠 楊" w:date="2021-04-07T21:43:00Z">
          <w:pPr>
            <w:pStyle w:val="a"/>
            <w:ind w:left="2400" w:rightChars="100" w:right="240"/>
          </w:pPr>
        </w:pPrChange>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0827E6F4" w14:textId="77777777" w:rsidR="0009417B" w:rsidRPr="00846B62" w:rsidDel="00605A17" w:rsidRDefault="0009417B" w:rsidP="00846B62">
      <w:pPr>
        <w:ind w:leftChars="900" w:left="2640" w:hangingChars="200" w:hanging="480"/>
        <w:rPr>
          <w:del w:id="9" w:author="智誠 楊" w:date="2021-04-07T21:32:00Z"/>
          <w:rFonts w:ascii="標楷體" w:eastAsia="標楷體" w:hAnsi="標楷體"/>
        </w:rPr>
      </w:pPr>
      <w:r w:rsidRPr="00846B62">
        <w:rPr>
          <w:rFonts w:ascii="標楷體" w:eastAsia="標楷體" w:hAnsi="標楷體" w:hint="eastAsia"/>
        </w:rPr>
        <w:t>3.檢查方式: AML系統檢查，人工再確認</w:t>
      </w:r>
    </w:p>
    <w:p w14:paraId="7DD3DD21" w14:textId="77777777" w:rsidR="0009417B" w:rsidRPr="00846B62" w:rsidRDefault="0009417B">
      <w:pPr>
        <w:ind w:leftChars="900" w:left="2640" w:hangingChars="200" w:hanging="480"/>
        <w:rPr>
          <w:rFonts w:ascii="標楷體" w:eastAsia="標楷體" w:hAnsi="標楷體"/>
        </w:rPr>
        <w:pPrChange w:id="10" w:author="智誠 楊" w:date="2021-04-07T21:32:00Z">
          <w:pPr>
            <w:ind w:leftChars="900" w:left="2160"/>
          </w:pPr>
        </w:pPrChange>
      </w:pP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ins w:id="11" w:author="智誠 楊" w:date="2021-04-07T21:31:00Z"/>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ins w:id="12" w:author="智誠 楊" w:date="2021-04-07T21:31:00Z">
        <w:r>
          <w:rPr>
            <w:rFonts w:ascii="標楷體" w:eastAsia="標楷體" w:hAnsi="標楷體"/>
          </w:rPr>
          <w:t>L8202</w:t>
        </w:r>
        <w:r w:rsidRPr="00E30986">
          <w:rPr>
            <w:rFonts w:ascii="標楷體" w:eastAsia="標楷體" w:hAnsi="標楷體" w:hint="eastAsia"/>
          </w:rPr>
          <w:t>疑似洗錢樣態資料產生</w:t>
        </w:r>
      </w:ins>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018D20C0" w:rsidR="00EB1D6B" w:rsidRPr="00846B62" w:rsidRDefault="00340C7E" w:rsidP="00846B62">
      <w:pPr>
        <w:ind w:leftChars="1000" w:left="2400"/>
        <w:rPr>
          <w:rFonts w:ascii="標楷體" w:eastAsia="標楷體" w:hAnsi="標楷體"/>
        </w:rPr>
      </w:pPr>
      <w:del w:id="13" w:author="智誠 楊" w:date="2021-04-07T21:32:00Z">
        <w:r w:rsidRPr="00846B62" w:rsidDel="00605A17">
          <w:rPr>
            <w:rFonts w:ascii="標楷體" w:eastAsia="標楷體" w:hAnsi="標楷體" w:hint="eastAsia"/>
          </w:rPr>
          <w:delText>L8202</w:delText>
        </w:r>
      </w:del>
      <w:ins w:id="14" w:author="智誠 楊" w:date="2021-04-07T21:32:00Z">
        <w:r w:rsidR="00605A17" w:rsidRPr="00846B62">
          <w:rPr>
            <w:rFonts w:ascii="標楷體" w:eastAsia="標楷體" w:hAnsi="標楷體" w:hint="eastAsia"/>
          </w:rPr>
          <w:t>L820</w:t>
        </w:r>
        <w:r w:rsidR="00605A17">
          <w:rPr>
            <w:rFonts w:ascii="標楷體" w:eastAsia="標楷體" w:hAnsi="標楷體"/>
          </w:rPr>
          <w:t>3</w:t>
        </w:r>
      </w:ins>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4101A7AD" w:rsidR="00EB1D6B" w:rsidRPr="00846B62" w:rsidRDefault="00340C7E" w:rsidP="00846B62">
      <w:pPr>
        <w:ind w:leftChars="1000" w:left="2400"/>
        <w:rPr>
          <w:rFonts w:ascii="標楷體" w:eastAsia="標楷體" w:hAnsi="標楷體"/>
        </w:rPr>
      </w:pPr>
      <w:del w:id="15" w:author="智誠 楊" w:date="2021-04-07T21:32:00Z">
        <w:r w:rsidRPr="00846B62" w:rsidDel="00605A17">
          <w:rPr>
            <w:rFonts w:ascii="標楷體" w:eastAsia="標楷體" w:hAnsi="標楷體" w:hint="eastAsia"/>
          </w:rPr>
          <w:delText>L8203</w:delText>
        </w:r>
      </w:del>
      <w:ins w:id="16" w:author="智誠 楊" w:date="2021-04-07T21:32:00Z">
        <w:r w:rsidR="00605A17" w:rsidRPr="00846B62">
          <w:rPr>
            <w:rFonts w:ascii="標楷體" w:eastAsia="標楷體" w:hAnsi="標楷體" w:hint="eastAsia"/>
          </w:rPr>
          <w:t>L820</w:t>
        </w:r>
        <w:r w:rsidR="00605A17">
          <w:rPr>
            <w:rFonts w:ascii="標楷體" w:eastAsia="標楷體" w:hAnsi="標楷體"/>
          </w:rPr>
          <w:t>4</w:t>
        </w:r>
      </w:ins>
      <w:r w:rsidR="00EB1D6B" w:rsidRPr="00846B62">
        <w:rPr>
          <w:rFonts w:ascii="標楷體" w:eastAsia="標楷體" w:hAnsi="標楷體" w:hint="eastAsia"/>
        </w:rPr>
        <w:t>疑似洗錢交易訪談維護</w:t>
      </w:r>
    </w:p>
    <w:p w14:paraId="0459BB8A" w14:textId="02443CF6" w:rsidR="00EB1D6B" w:rsidRPr="00846B62" w:rsidDel="003E5347" w:rsidRDefault="00340C7E" w:rsidP="00846B62">
      <w:pPr>
        <w:ind w:leftChars="1000" w:left="2400"/>
        <w:rPr>
          <w:del w:id="17" w:author="智誠 楊" w:date="2021-04-07T21:33:00Z"/>
          <w:rFonts w:ascii="標楷體" w:eastAsia="標楷體" w:hAnsi="標楷體"/>
        </w:rPr>
      </w:pPr>
      <w:r w:rsidRPr="00846B62">
        <w:rPr>
          <w:rFonts w:ascii="標楷體" w:eastAsia="標楷體" w:hAnsi="標楷體" w:hint="eastAsia"/>
        </w:rPr>
        <w:t>L892</w:t>
      </w:r>
      <w:ins w:id="18" w:author="智誠 楊" w:date="2021-04-07T21:32:00Z">
        <w:r w:rsidR="00605A17">
          <w:rPr>
            <w:rFonts w:ascii="標楷體" w:eastAsia="標楷體" w:hAnsi="標楷體"/>
          </w:rPr>
          <w:t>4</w:t>
        </w:r>
      </w:ins>
      <w:del w:id="19" w:author="智誠 楊" w:date="2021-04-07T21:32:00Z">
        <w:r w:rsidRPr="00846B62" w:rsidDel="00605A17">
          <w:rPr>
            <w:rFonts w:ascii="標楷體" w:eastAsia="標楷體" w:hAnsi="標楷體" w:hint="eastAsia"/>
          </w:rPr>
          <w:delText>3</w:delText>
        </w:r>
      </w:del>
      <w:ins w:id="20" w:author="智誠 楊" w:date="2021-04-07T21:32:00Z">
        <w:r w:rsidR="00605A17" w:rsidRPr="00086CF9">
          <w:rPr>
            <w:rFonts w:ascii="標楷體" w:eastAsia="標楷體" w:hAnsi="標楷體" w:hint="eastAsia"/>
          </w:rPr>
          <w:t>疑似洗錢資料變更查詢</w:t>
        </w:r>
      </w:ins>
      <w:del w:id="21" w:author="智誠 楊" w:date="2021-04-07T21:32:00Z">
        <w:r w:rsidR="00EB1D6B" w:rsidRPr="00846B62" w:rsidDel="00605A17">
          <w:rPr>
            <w:rFonts w:ascii="標楷體" w:eastAsia="標楷體" w:hAnsi="標楷體" w:hint="eastAsia"/>
          </w:rPr>
          <w:delText>疑似洗錢交易訪談查詢</w:delText>
        </w:r>
      </w:del>
    </w:p>
    <w:p w14:paraId="2FF540BF" w14:textId="77777777" w:rsidR="003E5347" w:rsidRDefault="00D4574F" w:rsidP="00605A17">
      <w:pPr>
        <w:ind w:leftChars="1000" w:left="2400"/>
        <w:rPr>
          <w:ins w:id="22" w:author="智誠 楊" w:date="2021-04-07T21:33:00Z"/>
          <w:rFonts w:ascii="標楷體" w:eastAsia="標楷體" w:hAnsi="標楷體"/>
        </w:rPr>
      </w:pPr>
      <w:del w:id="23" w:author="智誠 楊" w:date="2021-04-07T21:33:00Z">
        <w:r w:rsidDel="003E5347">
          <w:rPr>
            <w:rFonts w:ascii="標楷體" w:eastAsia="標楷體" w:hAnsi="標楷體"/>
          </w:rPr>
          <w:br w:type="page"/>
        </w:r>
      </w:del>
    </w:p>
    <w:p w14:paraId="772E63C7" w14:textId="33E99628" w:rsidR="00605A17" w:rsidRPr="00846B62" w:rsidRDefault="00605A17" w:rsidP="00605A17">
      <w:pPr>
        <w:ind w:leftChars="1000" w:left="2400"/>
        <w:rPr>
          <w:ins w:id="24" w:author="智誠 楊" w:date="2021-04-07T21:32:00Z"/>
          <w:rFonts w:ascii="標楷體" w:eastAsia="標楷體" w:hAnsi="標楷體"/>
        </w:rPr>
      </w:pPr>
      <w:ins w:id="25" w:author="智誠 楊" w:date="2021-04-07T21:32:00Z">
        <w:r w:rsidRPr="00846B62">
          <w:rPr>
            <w:rFonts w:ascii="標楷體" w:eastAsia="標楷體" w:hAnsi="標楷體" w:hint="eastAsia"/>
          </w:rPr>
          <w:t>L8923疑似洗錢交易訪談查詢</w:t>
        </w:r>
      </w:ins>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ins w:id="26" w:author="智誠 楊" w:date="2021-04-07T21:33:00Z"/>
          <w:rFonts w:eastAsia="標楷體"/>
          <w:sz w:val="26"/>
        </w:rPr>
      </w:pPr>
      <w:ins w:id="27" w:author="智誠 楊" w:date="2021-04-07T21:33:00Z">
        <w:r>
          <w:br w:type="page"/>
        </w:r>
      </w:ins>
    </w:p>
    <w:p w14:paraId="0DA02763" w14:textId="2CD09E40" w:rsidR="00D4574F" w:rsidRDefault="00D4574F">
      <w:pPr>
        <w:pStyle w:val="a"/>
        <w:ind w:left="1920"/>
        <w:pPrChange w:id="28" w:author="智誠 楊" w:date="2021-04-07T21:43:00Z">
          <w:pPr>
            <w:pStyle w:val="a"/>
            <w:ind w:left="2400" w:rightChars="100" w:right="240"/>
          </w:pPr>
        </w:pPrChange>
      </w:pPr>
      <w:r>
        <w:rPr>
          <w:rFonts w:hint="eastAsia"/>
        </w:rPr>
        <w:lastRenderedPageBreak/>
        <w:t>AML</w:t>
      </w:r>
      <w:r>
        <w:rPr>
          <w:rFonts w:hint="eastAsia"/>
        </w:rPr>
        <w:t>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026" type="#_x0000_t75" style="width:342pt;height:635.4pt" o:ole="">
            <v:imagedata r:id="rId21" o:title=""/>
          </v:shape>
          <o:OLEObject Type="Embed" ProgID="Visio.Drawing.15" ShapeID="_x0000_i1026" DrawAspect="Content" ObjectID="_1686754385" r:id="rId22"/>
        </w:object>
      </w:r>
    </w:p>
    <w:p w14:paraId="12C33760" w14:textId="77777777" w:rsidR="00AA3967" w:rsidRDefault="00AA3967">
      <w:pPr>
        <w:pStyle w:val="a"/>
        <w:ind w:left="1920"/>
        <w:pPrChange w:id="29" w:author="智誠 楊" w:date="2021-04-07T21:43:00Z">
          <w:pPr>
            <w:pStyle w:val="a"/>
            <w:ind w:left="2400" w:rightChars="100" w:right="240"/>
          </w:pPr>
        </w:pPrChange>
      </w:pPr>
      <w:r w:rsidRPr="003972CE">
        <w:t>需求描述</w:t>
      </w:r>
    </w:p>
    <w:p w14:paraId="66302BCC" w14:textId="77777777" w:rsidR="008303A9" w:rsidRDefault="008303A9" w:rsidP="008303A9">
      <w:pPr>
        <w:pStyle w:val="3"/>
        <w:numPr>
          <w:ilvl w:val="2"/>
          <w:numId w:val="1"/>
        </w:numPr>
        <w:rPr>
          <w:rFonts w:ascii="標楷體" w:hAnsi="標楷體"/>
          <w:szCs w:val="32"/>
        </w:rPr>
      </w:pPr>
      <w:r w:rsidRPr="00682F64">
        <w:rPr>
          <w:rFonts w:ascii="標楷體" w:hAnsi="標楷體" w:hint="eastAsia"/>
        </w:rPr>
        <w:lastRenderedPageBreak/>
        <w:t>JCIC報送作業</w:t>
      </w:r>
    </w:p>
    <w:p w14:paraId="610D2DB7" w14:textId="77777777" w:rsidR="008303A9" w:rsidRDefault="008303A9">
      <w:pPr>
        <w:pStyle w:val="a"/>
        <w:ind w:left="1920"/>
        <w:pPrChange w:id="30" w:author="智誠 楊" w:date="2021-04-07T21:43:00Z">
          <w:pPr>
            <w:pStyle w:val="a"/>
            <w:ind w:left="2400" w:rightChars="100" w:right="240"/>
          </w:pPr>
        </w:pPrChange>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1DBF761E" w14:textId="24739D17" w:rsidR="00C71064" w:rsidRDefault="00C71064" w:rsidP="00C71064">
      <w:pPr>
        <w:numPr>
          <w:ilvl w:val="2"/>
          <w:numId w:val="29"/>
        </w:numPr>
        <w:rPr>
          <w:rFonts w:ascii="標楷體" w:eastAsia="標楷體" w:hAnsi="標楷體"/>
        </w:rPr>
      </w:pPr>
      <w:r w:rsidRPr="00846B62">
        <w:rPr>
          <w:rFonts w:ascii="標楷體" w:eastAsia="標楷體" w:hAnsi="標楷體" w:hint="eastAsia"/>
        </w:rPr>
        <w:t>B204</w:t>
      </w:r>
      <w:r w:rsidRPr="00C71064">
        <w:rPr>
          <w:rFonts w:ascii="標楷體" w:eastAsia="標楷體" w:hAnsi="標楷體" w:hint="eastAsia"/>
        </w:rPr>
        <w:t>聯徵授信餘額日報檔</w:t>
      </w:r>
      <w:r w:rsidRPr="00846B62">
        <w:rPr>
          <w:rFonts w:ascii="標楷體" w:eastAsia="標楷體" w:hAnsi="標楷體"/>
        </w:rPr>
        <w:t xml:space="preserve"> </w:t>
      </w:r>
    </w:p>
    <w:p w14:paraId="2E5A82CA" w14:textId="61F2C6D8" w:rsidR="00C71064" w:rsidRPr="00846B62" w:rsidRDefault="00C71064" w:rsidP="00C71064">
      <w:pPr>
        <w:numPr>
          <w:ilvl w:val="2"/>
          <w:numId w:val="29"/>
        </w:numPr>
        <w:rPr>
          <w:rFonts w:ascii="標楷體" w:eastAsia="標楷體" w:hAnsi="標楷體"/>
        </w:rPr>
      </w:pPr>
      <w:r>
        <w:rPr>
          <w:rFonts w:ascii="標楷體" w:eastAsia="標楷體" w:hAnsi="標楷體"/>
        </w:rPr>
        <w:t>B</w:t>
      </w:r>
      <w:r>
        <w:rPr>
          <w:rFonts w:ascii="標楷體" w:eastAsia="標楷體" w:hAnsi="標楷體" w:hint="eastAsia"/>
        </w:rPr>
        <w:t>211</w:t>
      </w:r>
      <w:ins w:id="31" w:author="st1" w:date="2021-05-16T15:48:00Z">
        <w:r w:rsidRPr="001033E6">
          <w:rPr>
            <w:rFonts w:ascii="標楷體" w:eastAsia="標楷體" w:hAnsi="標楷體" w:hint="eastAsia"/>
          </w:rPr>
          <w:t>聯徵每日授信餘額變動資料檔</w:t>
        </w:r>
      </w:ins>
    </w:p>
    <w:p w14:paraId="7C145829" w14:textId="77777777" w:rsidR="00345343" w:rsidRPr="00345343" w:rsidRDefault="00345343" w:rsidP="00345343">
      <w:pPr>
        <w:ind w:leftChars="1000" w:left="2400"/>
        <w:rPr>
          <w:rFonts w:ascii="標楷體" w:eastAsia="標楷體" w:hAnsi="標楷體"/>
        </w:rPr>
      </w:pPr>
      <w:r w:rsidRPr="00345343">
        <w:rPr>
          <w:rFonts w:ascii="標楷體" w:eastAsia="標楷體" w:hAnsi="標楷體" w:hint="eastAsia"/>
        </w:rPr>
        <w:t>※產出對應的xl</w:t>
      </w:r>
      <w:r w:rsidRPr="00345343">
        <w:rPr>
          <w:rFonts w:ascii="標楷體" w:eastAsia="標楷體" w:hAnsi="標楷體"/>
        </w:rPr>
        <w:t>sx</w:t>
      </w:r>
      <w:r w:rsidRPr="00345343">
        <w:rPr>
          <w:rFonts w:ascii="標楷體" w:eastAsia="標楷體" w:hAnsi="標楷體" w:hint="eastAsia"/>
        </w:rPr>
        <w:t>檔案供核對用，xl</w:t>
      </w:r>
      <w:r w:rsidRPr="00345343">
        <w:rPr>
          <w:rFonts w:ascii="標楷體" w:eastAsia="標楷體" w:hAnsi="標楷體"/>
        </w:rPr>
        <w:t>sx</w:t>
      </w:r>
      <w:r w:rsidRPr="00345343">
        <w:rPr>
          <w:rFonts w:ascii="標楷體" w:eastAsia="標楷體" w:hAnsi="標楷體" w:hint="eastAsia"/>
        </w:rPr>
        <w:t>檔案需加註欄位的相對位置</w:t>
      </w:r>
    </w:p>
    <w:p w14:paraId="3EC85F4D" w14:textId="77777777" w:rsidR="00D91D76" w:rsidRPr="00345343"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474C7CA9"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053CD259" w14:textId="2B177F41"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B201聯徵授信餘額月報檔</w:t>
      </w:r>
    </w:p>
    <w:p w14:paraId="095E50BD" w14:textId="7C71DCC3"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B207授信戶基本資料檔</w:t>
      </w:r>
    </w:p>
    <w:p w14:paraId="024C232D" w14:textId="08A2C584"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B080授信額度資料檔</w:t>
      </w:r>
    </w:p>
    <w:p w14:paraId="3DEE37E2" w14:textId="298CE25A"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B085帳號轉換資料檔</w:t>
      </w:r>
    </w:p>
    <w:p w14:paraId="76E2BE54" w14:textId="1511117A"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B087聯貸案首次動撥後６個月內發生違約之實際主導金融機構註記檔</w:t>
      </w:r>
    </w:p>
    <w:p w14:paraId="73AC9C91" w14:textId="656E052D"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B090擔保品關聯檔資料檔</w:t>
      </w:r>
    </w:p>
    <w:p w14:paraId="3FFF50D9" w14:textId="79525F61"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B092不動產擔保品明細檔</w:t>
      </w:r>
    </w:p>
    <w:p w14:paraId="40CD7D82" w14:textId="4F299072"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B093動產及貴重物品擔保品明細檔</w:t>
      </w:r>
    </w:p>
    <w:p w14:paraId="2654B48D" w14:textId="6E3FA9E4"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B094股票擔保品明細檔</w:t>
      </w:r>
    </w:p>
    <w:p w14:paraId="1A9F5446" w14:textId="1324A459"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B095不動產擔保品明細-建號附加檔</w:t>
      </w:r>
    </w:p>
    <w:p w14:paraId="6D70CD1B" w14:textId="7DB4BB14" w:rsidR="00C71064" w:rsidRPr="00C71064" w:rsidRDefault="00C71064" w:rsidP="00C71064">
      <w:pPr>
        <w:numPr>
          <w:ilvl w:val="2"/>
          <w:numId w:val="29"/>
        </w:numPr>
        <w:rPr>
          <w:rFonts w:ascii="標楷體" w:eastAsia="標楷體" w:hAnsi="標楷體"/>
        </w:rPr>
      </w:pPr>
      <w:r w:rsidRPr="00C71064">
        <w:rPr>
          <w:rFonts w:ascii="標楷體" w:eastAsia="標楷體" w:hAnsi="標楷體" w:hint="eastAsia"/>
        </w:rPr>
        <w:t>B096不動產擔保品明細-地號附加檔</w:t>
      </w:r>
    </w:p>
    <w:p w14:paraId="76259110" w14:textId="0518D379" w:rsidR="00C71064" w:rsidRDefault="00C71064" w:rsidP="00C71064">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271313D0" w14:textId="66D78C13" w:rsidR="00AC396F" w:rsidRDefault="00CB12B3" w:rsidP="00C71064">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，xl</w:t>
      </w:r>
      <w:r>
        <w:rPr>
          <w:rFonts w:ascii="標楷體" w:eastAsia="標楷體" w:hAnsi="標楷體"/>
        </w:rPr>
        <w:t>sx</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2B1A6D" w:rsidRDefault="002B1A6D" w:rsidP="00CB12B3">
      <w:pPr>
        <w:rPr>
          <w:rFonts w:eastAsia="標楷體"/>
          <w:sz w:val="26"/>
        </w:rPr>
      </w:pPr>
    </w:p>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pPr>
        <w:pStyle w:val="a"/>
        <w:ind w:left="1920"/>
        <w:pPrChange w:id="32" w:author="智誠 楊" w:date="2021-04-07T21:43:00Z">
          <w:pPr>
            <w:pStyle w:val="a"/>
            <w:ind w:left="2400" w:rightChars="100" w:right="240"/>
          </w:pPr>
        </w:pPrChange>
      </w:pPr>
      <w:r w:rsidRPr="002B1A6D">
        <w:rPr>
          <w:rFonts w:hint="eastAsia"/>
        </w:rPr>
        <w:lastRenderedPageBreak/>
        <w:t>JCIC</w:t>
      </w:r>
      <w:r w:rsidRPr="002B1A6D">
        <w:rPr>
          <w:rFonts w:hint="eastAsia"/>
        </w:rPr>
        <w:t>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18802346" w:rsidR="00653172" w:rsidRDefault="00653172" w:rsidP="00653172"/>
    <w:p w14:paraId="06D5F300" w14:textId="6646B450" w:rsidR="009900F2" w:rsidRPr="009900F2" w:rsidRDefault="009900F2" w:rsidP="00653172">
      <w:r>
        <w:object w:dxaOrig="9900" w:dyaOrig="5952" w14:anchorId="41804E02">
          <v:shape id="_x0000_i1027" type="#_x0000_t75" style="width:498pt;height:300pt" o:ole="">
            <v:imagedata r:id="rId23" o:title=""/>
          </v:shape>
          <o:OLEObject Type="Embed" ProgID="Visio.Drawing.15" ShapeID="_x0000_i1027" DrawAspect="Content" ObjectID="_1686754386" r:id="rId24"/>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6B47398" w14:textId="042527C9" w:rsidR="002B1A6D" w:rsidRPr="002B1A6D" w:rsidRDefault="00853498" w:rsidP="00AA3967">
      <w:pPr>
        <w:rPr>
          <w:rFonts w:eastAsia="標楷體"/>
          <w:sz w:val="26"/>
        </w:rPr>
      </w:pPr>
      <w:r>
        <w:object w:dxaOrig="10260" w:dyaOrig="10476" w14:anchorId="7E6C718D">
          <v:shape id="_x0000_i1028" type="#_x0000_t75" style="width:516pt;height:522pt" o:ole="">
            <v:imagedata r:id="rId25" o:title=""/>
          </v:shape>
          <o:OLEObject Type="Embed" ProgID="Visio.Drawing.15" ShapeID="_x0000_i1028" DrawAspect="Content" ObjectID="_1686754387" r:id="rId26"/>
        </w:object>
      </w:r>
      <w:r w:rsidR="00AA3967"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33" w:name="_Toc76141623"/>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33"/>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34" w:name="_Toc76141624"/>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34"/>
    </w:p>
    <w:p w14:paraId="0CD87B35" w14:textId="77777777" w:rsidR="00FD0BA6" w:rsidRPr="00B830D9" w:rsidRDefault="00716905" w:rsidP="00682F64">
      <w:pPr>
        <w:pStyle w:val="20"/>
        <w:keepNext w:val="0"/>
        <w:spacing w:before="0"/>
        <w:rPr>
          <w:rFonts w:ascii="標楷體" w:hAnsi="標楷體"/>
        </w:rPr>
      </w:pPr>
      <w:bookmarkStart w:id="35" w:name="_Toc76141625"/>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35"/>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420B0C84"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del w:id="36" w:author="智誠 楊" w:date="2021-04-07T21:27:00Z">
              <w:r w:rsidRPr="00846B62" w:rsidDel="00605A17">
                <w:rPr>
                  <w:rFonts w:ascii="標楷體" w:eastAsia="標楷體" w:hAnsi="標楷體" w:hint="eastAsia"/>
                  <w:szCs w:val="24"/>
                </w:rPr>
                <w:delText>2</w:delText>
              </w:r>
            </w:del>
            <w:ins w:id="37" w:author="智誠 楊" w:date="2021-04-07T21:27:00Z">
              <w:r w:rsidR="00605A17">
                <w:rPr>
                  <w:rFonts w:ascii="標楷體" w:eastAsia="標楷體" w:hAnsi="標楷體"/>
                  <w:szCs w:val="24"/>
                </w:rPr>
                <w:t>2</w:t>
              </w:r>
            </w:ins>
          </w:p>
        </w:tc>
        <w:tc>
          <w:tcPr>
            <w:tcW w:w="3827" w:type="dxa"/>
          </w:tcPr>
          <w:p w14:paraId="7294D3B5" w14:textId="581D97F7" w:rsidR="00F75F68" w:rsidRPr="00846B62" w:rsidRDefault="00605A17" w:rsidP="00EB6AD8">
            <w:pPr>
              <w:rPr>
                <w:rFonts w:ascii="標楷體" w:eastAsia="標楷體" w:hAnsi="標楷體" w:cs="新細明體"/>
                <w:kern w:val="0"/>
                <w:lang w:val="zh-TW"/>
              </w:rPr>
            </w:pPr>
            <w:ins w:id="38" w:author="智誠 楊" w:date="2021-04-07T21:27:00Z">
              <w:r w:rsidRPr="00E30986">
                <w:rPr>
                  <w:rFonts w:ascii="標楷體" w:eastAsia="標楷體" w:hAnsi="標楷體" w:hint="eastAsia"/>
                </w:rPr>
                <w:t>疑似洗錢樣態資料產生</w:t>
              </w:r>
            </w:ins>
            <w:del w:id="39" w:author="智誠 楊" w:date="2021-04-07T21:27:00Z">
              <w:r w:rsidR="00F75F68" w:rsidRPr="00846B62" w:rsidDel="00605A17">
                <w:rPr>
                  <w:rFonts w:ascii="標楷體" w:eastAsia="標楷體" w:hAnsi="標楷體" w:cs="新細明體" w:hint="eastAsia"/>
                  <w:kern w:val="0"/>
                  <w:lang w:val="zh-TW"/>
                </w:rPr>
                <w:delText>疑似洗錢交易合理性維護</w:delText>
              </w:r>
            </w:del>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ins w:id="40" w:author="智誠 楊" w:date="2021-04-07T21:27:00Z"/>
        </w:trPr>
        <w:tc>
          <w:tcPr>
            <w:tcW w:w="567" w:type="dxa"/>
          </w:tcPr>
          <w:p w14:paraId="58F04F69" w14:textId="77777777" w:rsidR="00605A17" w:rsidRPr="00846B62" w:rsidRDefault="00605A17" w:rsidP="00605A17">
            <w:pPr>
              <w:pStyle w:val="afd"/>
              <w:numPr>
                <w:ilvl w:val="0"/>
                <w:numId w:val="20"/>
              </w:numPr>
              <w:ind w:left="254" w:hanging="254"/>
              <w:jc w:val="center"/>
              <w:rPr>
                <w:ins w:id="41" w:author="智誠 楊" w:date="2021-04-07T21:27:00Z"/>
                <w:rFonts w:ascii="標楷體" w:eastAsia="標楷體" w:hAnsi="標楷體"/>
                <w:szCs w:val="24"/>
              </w:rPr>
            </w:pPr>
          </w:p>
        </w:tc>
        <w:tc>
          <w:tcPr>
            <w:tcW w:w="709" w:type="dxa"/>
          </w:tcPr>
          <w:p w14:paraId="16236157" w14:textId="041A0F71" w:rsidR="00605A17" w:rsidRPr="00846B62" w:rsidRDefault="00605A17" w:rsidP="00605A17">
            <w:pPr>
              <w:pStyle w:val="afd"/>
              <w:rPr>
                <w:ins w:id="42" w:author="智誠 楊" w:date="2021-04-07T21:27:00Z"/>
                <w:rFonts w:ascii="標楷體" w:eastAsia="標楷體" w:hAnsi="標楷體"/>
                <w:szCs w:val="24"/>
              </w:rPr>
            </w:pPr>
            <w:ins w:id="43" w:author="智誠 楊" w:date="2021-04-07T21:29:00Z">
              <w:r w:rsidRPr="00846B62">
                <w:rPr>
                  <w:rFonts w:ascii="標楷體" w:eastAsia="標楷體" w:hAnsi="標楷體" w:hint="eastAsia"/>
                  <w:szCs w:val="24"/>
                </w:rPr>
                <w:t>L820</w:t>
              </w:r>
              <w:r>
                <w:rPr>
                  <w:rFonts w:ascii="標楷體" w:eastAsia="標楷體" w:hAnsi="標楷體" w:hint="eastAsia"/>
                  <w:szCs w:val="24"/>
                </w:rPr>
                <w:t>3</w:t>
              </w:r>
            </w:ins>
          </w:p>
        </w:tc>
        <w:tc>
          <w:tcPr>
            <w:tcW w:w="3827" w:type="dxa"/>
          </w:tcPr>
          <w:p w14:paraId="6659F330" w14:textId="76CF0989" w:rsidR="00605A17" w:rsidRPr="00846B62" w:rsidRDefault="00605A17" w:rsidP="00605A17">
            <w:pPr>
              <w:rPr>
                <w:ins w:id="44" w:author="智誠 楊" w:date="2021-04-07T21:27:00Z"/>
                <w:rFonts w:ascii="標楷體" w:eastAsia="標楷體" w:hAnsi="標楷體" w:cs="新細明體"/>
                <w:kern w:val="0"/>
                <w:lang w:val="zh-TW"/>
              </w:rPr>
            </w:pPr>
            <w:ins w:id="45" w:author="智誠 楊" w:date="2021-04-07T21:29:00Z">
              <w:r w:rsidRPr="00846B62">
                <w:rPr>
                  <w:rFonts w:ascii="標楷體" w:eastAsia="標楷體" w:hAnsi="標楷體" w:cs="新細明體" w:hint="eastAsia"/>
                  <w:kern w:val="0"/>
                  <w:lang w:val="zh-TW"/>
                </w:rPr>
                <w:t>疑似洗錢交易合理性維護</w:t>
              </w:r>
            </w:ins>
          </w:p>
        </w:tc>
        <w:tc>
          <w:tcPr>
            <w:tcW w:w="284" w:type="dxa"/>
          </w:tcPr>
          <w:p w14:paraId="23D35533" w14:textId="7FADC267" w:rsidR="00605A17" w:rsidRPr="00846B62" w:rsidRDefault="00605A17" w:rsidP="00605A17">
            <w:pPr>
              <w:pStyle w:val="afd"/>
              <w:jc w:val="center"/>
              <w:rPr>
                <w:ins w:id="46" w:author="智誠 楊" w:date="2021-04-07T21:27:00Z"/>
                <w:rFonts w:ascii="標楷體" w:eastAsia="標楷體" w:hAnsi="標楷體"/>
                <w:szCs w:val="24"/>
              </w:rPr>
            </w:pPr>
            <w:ins w:id="47" w:author="智誠 楊" w:date="2021-04-07T21:29:00Z">
              <w:r w:rsidRPr="00846B62">
                <w:rPr>
                  <w:rFonts w:ascii="標楷體" w:eastAsia="標楷體" w:hAnsi="標楷體" w:hint="eastAsia"/>
                  <w:szCs w:val="24"/>
                </w:rPr>
                <w:t>1</w:t>
              </w:r>
            </w:ins>
          </w:p>
        </w:tc>
        <w:tc>
          <w:tcPr>
            <w:tcW w:w="567" w:type="dxa"/>
          </w:tcPr>
          <w:p w14:paraId="7D785A6B" w14:textId="4807F083" w:rsidR="00605A17" w:rsidRPr="00846B62" w:rsidRDefault="00605A17" w:rsidP="00605A17">
            <w:pPr>
              <w:jc w:val="center"/>
              <w:rPr>
                <w:ins w:id="48" w:author="智誠 楊" w:date="2021-04-07T21:27:00Z"/>
                <w:rFonts w:ascii="標楷體" w:eastAsia="標楷體" w:hAnsi="標楷體"/>
              </w:rPr>
            </w:pPr>
            <w:ins w:id="49" w:author="智誠 楊" w:date="2021-04-07T21:29:00Z">
              <w:r w:rsidRPr="00846B62">
                <w:rPr>
                  <w:rFonts w:ascii="標楷體" w:eastAsia="標楷體" w:hAnsi="標楷體" w:hint="eastAsia"/>
                </w:rPr>
                <w:t>T</w:t>
              </w:r>
            </w:ins>
          </w:p>
        </w:tc>
        <w:tc>
          <w:tcPr>
            <w:tcW w:w="567" w:type="dxa"/>
          </w:tcPr>
          <w:p w14:paraId="0D31B35C" w14:textId="02540806" w:rsidR="00605A17" w:rsidRPr="00846B62" w:rsidRDefault="00605A17" w:rsidP="00605A17">
            <w:pPr>
              <w:jc w:val="center"/>
              <w:rPr>
                <w:ins w:id="50" w:author="智誠 楊" w:date="2021-04-07T21:27:00Z"/>
                <w:rFonts w:ascii="標楷體" w:eastAsia="標楷體" w:hAnsi="標楷體"/>
              </w:rPr>
            </w:pPr>
            <w:ins w:id="51" w:author="智誠 楊" w:date="2021-04-07T21:31:00Z">
              <w:r>
                <w:rPr>
                  <w:rFonts w:ascii="標楷體" w:eastAsia="標楷體" w:hAnsi="標楷體"/>
                </w:rPr>
                <w:t>V</w:t>
              </w:r>
            </w:ins>
          </w:p>
        </w:tc>
        <w:tc>
          <w:tcPr>
            <w:tcW w:w="850" w:type="dxa"/>
          </w:tcPr>
          <w:p w14:paraId="46BA86E5" w14:textId="77777777" w:rsidR="00605A17" w:rsidRPr="00846B62" w:rsidRDefault="00605A17" w:rsidP="00605A17">
            <w:pPr>
              <w:pStyle w:val="afd"/>
              <w:jc w:val="center"/>
              <w:rPr>
                <w:ins w:id="52" w:author="智誠 楊" w:date="2021-04-07T21:27:00Z"/>
                <w:rFonts w:ascii="標楷體" w:eastAsia="標楷體" w:hAnsi="標楷體"/>
                <w:szCs w:val="24"/>
              </w:rPr>
            </w:pPr>
          </w:p>
        </w:tc>
        <w:tc>
          <w:tcPr>
            <w:tcW w:w="567" w:type="dxa"/>
          </w:tcPr>
          <w:p w14:paraId="7CD5DB0D" w14:textId="45774B86" w:rsidR="00605A17" w:rsidRPr="00846B62" w:rsidRDefault="00605A17" w:rsidP="00605A17">
            <w:pPr>
              <w:pStyle w:val="afd"/>
              <w:jc w:val="center"/>
              <w:rPr>
                <w:ins w:id="53" w:author="智誠 楊" w:date="2021-04-07T21:27:00Z"/>
                <w:rFonts w:ascii="標楷體" w:eastAsia="標楷體" w:hAnsi="標楷體"/>
                <w:szCs w:val="24"/>
              </w:rPr>
            </w:pPr>
            <w:ins w:id="54" w:author="智誠 楊" w:date="2021-04-07T21:29:00Z">
              <w:r w:rsidRPr="00846B62">
                <w:rPr>
                  <w:rFonts w:ascii="標楷體" w:eastAsia="標楷體" w:hAnsi="標楷體" w:hint="eastAsia"/>
                  <w:szCs w:val="24"/>
                </w:rPr>
                <w:t>X</w:t>
              </w:r>
            </w:ins>
          </w:p>
        </w:tc>
        <w:tc>
          <w:tcPr>
            <w:tcW w:w="567" w:type="dxa"/>
          </w:tcPr>
          <w:p w14:paraId="33417616" w14:textId="0C994067" w:rsidR="00605A17" w:rsidRPr="00846B62" w:rsidRDefault="00605A17" w:rsidP="00605A17">
            <w:pPr>
              <w:pStyle w:val="afd"/>
              <w:jc w:val="center"/>
              <w:rPr>
                <w:ins w:id="55" w:author="智誠 楊" w:date="2021-04-07T21:27:00Z"/>
                <w:rFonts w:ascii="標楷體" w:eastAsia="標楷體" w:hAnsi="標楷體"/>
                <w:szCs w:val="24"/>
              </w:rPr>
            </w:pPr>
            <w:ins w:id="56" w:author="智誠 楊" w:date="2021-04-07T21:29:00Z">
              <w:r w:rsidRPr="00846B62">
                <w:rPr>
                  <w:rFonts w:ascii="標楷體" w:eastAsia="標楷體" w:hAnsi="標楷體" w:hint="eastAsia"/>
                  <w:szCs w:val="24"/>
                </w:rPr>
                <w:t>X</w:t>
              </w:r>
            </w:ins>
          </w:p>
        </w:tc>
        <w:tc>
          <w:tcPr>
            <w:tcW w:w="284" w:type="dxa"/>
          </w:tcPr>
          <w:p w14:paraId="715C0746" w14:textId="6E487865" w:rsidR="00605A17" w:rsidRPr="00846B62" w:rsidRDefault="00605A17" w:rsidP="00605A17">
            <w:pPr>
              <w:pStyle w:val="afd"/>
              <w:jc w:val="center"/>
              <w:rPr>
                <w:ins w:id="57" w:author="智誠 楊" w:date="2021-04-07T21:27:00Z"/>
                <w:rFonts w:ascii="標楷體" w:eastAsia="標楷體" w:hAnsi="標楷體"/>
                <w:szCs w:val="24"/>
              </w:rPr>
            </w:pPr>
            <w:ins w:id="58" w:author="智誠 楊" w:date="2021-04-07T21:29:00Z">
              <w:r w:rsidRPr="00846B62">
                <w:rPr>
                  <w:rFonts w:ascii="標楷體" w:eastAsia="標楷體" w:hAnsi="標楷體" w:hint="eastAsia"/>
                  <w:szCs w:val="24"/>
                </w:rPr>
                <w:t>X</w:t>
              </w:r>
            </w:ins>
          </w:p>
        </w:tc>
        <w:tc>
          <w:tcPr>
            <w:tcW w:w="283" w:type="dxa"/>
          </w:tcPr>
          <w:p w14:paraId="72900E19" w14:textId="6D3FB7BF" w:rsidR="00605A17" w:rsidRPr="00846B62" w:rsidRDefault="00605A17" w:rsidP="00605A17">
            <w:pPr>
              <w:pStyle w:val="afd"/>
              <w:jc w:val="center"/>
              <w:rPr>
                <w:ins w:id="59" w:author="智誠 楊" w:date="2021-04-07T21:27:00Z"/>
                <w:rFonts w:ascii="標楷體" w:eastAsia="標楷體" w:hAnsi="標楷體"/>
                <w:szCs w:val="24"/>
              </w:rPr>
            </w:pPr>
            <w:ins w:id="60" w:author="智誠 楊" w:date="2021-04-07T21:29:00Z">
              <w:r w:rsidRPr="00846B62">
                <w:rPr>
                  <w:rFonts w:ascii="標楷體" w:eastAsia="標楷體" w:hAnsi="標楷體"/>
                  <w:szCs w:val="24"/>
                </w:rPr>
                <w:t>V</w:t>
              </w:r>
            </w:ins>
          </w:p>
        </w:tc>
        <w:tc>
          <w:tcPr>
            <w:tcW w:w="288" w:type="dxa"/>
          </w:tcPr>
          <w:p w14:paraId="1B79D716" w14:textId="77777777" w:rsidR="00605A17" w:rsidRPr="00846B62" w:rsidRDefault="00605A17" w:rsidP="00605A17">
            <w:pPr>
              <w:pStyle w:val="afd"/>
              <w:jc w:val="center"/>
              <w:rPr>
                <w:ins w:id="61" w:author="智誠 楊" w:date="2021-04-07T21:27:00Z"/>
                <w:rFonts w:ascii="標楷體" w:eastAsia="標楷體" w:hAnsi="標楷體"/>
                <w:szCs w:val="24"/>
              </w:rPr>
            </w:pPr>
          </w:p>
        </w:tc>
      </w:tr>
      <w:tr w:rsidR="00605A17" w:rsidRPr="00846B62" w14:paraId="4EFF2830" w14:textId="77777777" w:rsidTr="00682F64">
        <w:trPr>
          <w:tblHeader/>
          <w:ins w:id="62" w:author="智誠 楊" w:date="2021-04-07T21:27:00Z"/>
        </w:trPr>
        <w:tc>
          <w:tcPr>
            <w:tcW w:w="567" w:type="dxa"/>
          </w:tcPr>
          <w:p w14:paraId="4007B570" w14:textId="77777777" w:rsidR="00605A17" w:rsidRPr="00846B62" w:rsidRDefault="00605A17" w:rsidP="00605A17">
            <w:pPr>
              <w:pStyle w:val="afd"/>
              <w:numPr>
                <w:ilvl w:val="0"/>
                <w:numId w:val="20"/>
              </w:numPr>
              <w:ind w:left="254" w:hanging="254"/>
              <w:jc w:val="center"/>
              <w:rPr>
                <w:ins w:id="63" w:author="智誠 楊" w:date="2021-04-07T21:27:00Z"/>
                <w:rFonts w:ascii="標楷體" w:eastAsia="標楷體" w:hAnsi="標楷體"/>
                <w:szCs w:val="24"/>
              </w:rPr>
            </w:pPr>
          </w:p>
        </w:tc>
        <w:tc>
          <w:tcPr>
            <w:tcW w:w="709" w:type="dxa"/>
          </w:tcPr>
          <w:p w14:paraId="02C85CC9" w14:textId="6CF1EB51" w:rsidR="00605A17" w:rsidRPr="00846B62" w:rsidRDefault="00605A17" w:rsidP="00605A17">
            <w:pPr>
              <w:pStyle w:val="afd"/>
              <w:rPr>
                <w:ins w:id="64" w:author="智誠 楊" w:date="2021-04-07T21:27:00Z"/>
                <w:rFonts w:ascii="標楷體" w:eastAsia="標楷體" w:hAnsi="標楷體"/>
                <w:szCs w:val="24"/>
              </w:rPr>
            </w:pPr>
            <w:ins w:id="65" w:author="智誠 楊" w:date="2021-04-07T21:29:00Z">
              <w:r w:rsidRPr="00846B62">
                <w:rPr>
                  <w:rFonts w:ascii="標楷體" w:eastAsia="標楷體" w:hAnsi="標楷體" w:hint="eastAsia"/>
                  <w:szCs w:val="24"/>
                </w:rPr>
                <w:t>L8922</w:t>
              </w:r>
            </w:ins>
          </w:p>
        </w:tc>
        <w:tc>
          <w:tcPr>
            <w:tcW w:w="3827" w:type="dxa"/>
          </w:tcPr>
          <w:p w14:paraId="5B9C4F5A" w14:textId="24685496" w:rsidR="00605A17" w:rsidRPr="00846B62" w:rsidRDefault="00605A17" w:rsidP="00605A17">
            <w:pPr>
              <w:rPr>
                <w:ins w:id="66" w:author="智誠 楊" w:date="2021-04-07T21:27:00Z"/>
                <w:rFonts w:ascii="標楷體" w:eastAsia="標楷體" w:hAnsi="標楷體" w:cs="新細明體"/>
                <w:kern w:val="0"/>
                <w:lang w:val="zh-TW"/>
              </w:rPr>
            </w:pPr>
            <w:ins w:id="67" w:author="智誠 楊" w:date="2021-04-07T21:29:00Z">
              <w:r w:rsidRPr="00846B62">
                <w:rPr>
                  <w:rFonts w:ascii="標楷體" w:eastAsia="標楷體" w:hAnsi="標楷體" w:cs="新細明體" w:hint="eastAsia"/>
                  <w:kern w:val="0"/>
                  <w:lang w:val="zh-TW"/>
                </w:rPr>
                <w:t>疑似洗錢交易合理性查詢</w:t>
              </w:r>
            </w:ins>
          </w:p>
        </w:tc>
        <w:tc>
          <w:tcPr>
            <w:tcW w:w="284" w:type="dxa"/>
          </w:tcPr>
          <w:p w14:paraId="169D22B7" w14:textId="7B863B5E" w:rsidR="00605A17" w:rsidRPr="00846B62" w:rsidRDefault="00605A17" w:rsidP="00605A17">
            <w:pPr>
              <w:pStyle w:val="afd"/>
              <w:jc w:val="center"/>
              <w:rPr>
                <w:ins w:id="68" w:author="智誠 楊" w:date="2021-04-07T21:27:00Z"/>
                <w:rFonts w:ascii="標楷體" w:eastAsia="標楷體" w:hAnsi="標楷體"/>
                <w:szCs w:val="24"/>
              </w:rPr>
            </w:pPr>
            <w:ins w:id="69" w:author="智誠 楊" w:date="2021-04-07T21:29:00Z">
              <w:r w:rsidRPr="00846B62">
                <w:rPr>
                  <w:rFonts w:ascii="標楷體" w:eastAsia="標楷體" w:hAnsi="標楷體" w:hint="eastAsia"/>
                  <w:szCs w:val="24"/>
                </w:rPr>
                <w:t>1</w:t>
              </w:r>
            </w:ins>
          </w:p>
        </w:tc>
        <w:tc>
          <w:tcPr>
            <w:tcW w:w="567" w:type="dxa"/>
          </w:tcPr>
          <w:p w14:paraId="254989FE" w14:textId="15C96C9E" w:rsidR="00605A17" w:rsidRPr="00846B62" w:rsidRDefault="00605A17" w:rsidP="00605A17">
            <w:pPr>
              <w:jc w:val="center"/>
              <w:rPr>
                <w:ins w:id="70" w:author="智誠 楊" w:date="2021-04-07T21:27:00Z"/>
                <w:rFonts w:ascii="標楷體" w:eastAsia="標楷體" w:hAnsi="標楷體"/>
              </w:rPr>
            </w:pPr>
            <w:ins w:id="71" w:author="智誠 楊" w:date="2021-04-07T21:29:00Z">
              <w:r w:rsidRPr="00846B62">
                <w:rPr>
                  <w:rFonts w:ascii="標楷體" w:eastAsia="標楷體" w:hAnsi="標楷體"/>
                </w:rPr>
                <w:t>B</w:t>
              </w:r>
            </w:ins>
          </w:p>
        </w:tc>
        <w:tc>
          <w:tcPr>
            <w:tcW w:w="567" w:type="dxa"/>
          </w:tcPr>
          <w:p w14:paraId="113FA201" w14:textId="43E593C2" w:rsidR="00605A17" w:rsidRPr="00846B62" w:rsidRDefault="00605A17" w:rsidP="00605A17">
            <w:pPr>
              <w:jc w:val="center"/>
              <w:rPr>
                <w:ins w:id="72" w:author="智誠 楊" w:date="2021-04-07T21:27:00Z"/>
                <w:rFonts w:ascii="標楷體" w:eastAsia="標楷體" w:hAnsi="標楷體"/>
              </w:rPr>
            </w:pPr>
            <w:ins w:id="73" w:author="智誠 楊" w:date="2021-04-07T21:29:00Z">
              <w:r w:rsidRPr="00846B62">
                <w:rPr>
                  <w:rFonts w:ascii="標楷體" w:eastAsia="標楷體" w:hAnsi="標楷體"/>
                </w:rPr>
                <w:t>X</w:t>
              </w:r>
            </w:ins>
          </w:p>
        </w:tc>
        <w:tc>
          <w:tcPr>
            <w:tcW w:w="850" w:type="dxa"/>
          </w:tcPr>
          <w:p w14:paraId="5136B3D7" w14:textId="77777777" w:rsidR="00605A17" w:rsidRPr="00846B62" w:rsidRDefault="00605A17" w:rsidP="00605A17">
            <w:pPr>
              <w:pStyle w:val="afd"/>
              <w:jc w:val="center"/>
              <w:rPr>
                <w:ins w:id="74" w:author="智誠 楊" w:date="2021-04-07T21:27:00Z"/>
                <w:rFonts w:ascii="標楷體" w:eastAsia="標楷體" w:hAnsi="標楷體"/>
                <w:szCs w:val="24"/>
              </w:rPr>
            </w:pPr>
          </w:p>
        </w:tc>
        <w:tc>
          <w:tcPr>
            <w:tcW w:w="567" w:type="dxa"/>
          </w:tcPr>
          <w:p w14:paraId="3A9E10C7" w14:textId="2E0046A2" w:rsidR="00605A17" w:rsidRPr="00846B62" w:rsidRDefault="00605A17" w:rsidP="00605A17">
            <w:pPr>
              <w:pStyle w:val="afd"/>
              <w:jc w:val="center"/>
              <w:rPr>
                <w:ins w:id="75" w:author="智誠 楊" w:date="2021-04-07T21:27:00Z"/>
                <w:rFonts w:ascii="標楷體" w:eastAsia="標楷體" w:hAnsi="標楷體"/>
                <w:szCs w:val="24"/>
              </w:rPr>
            </w:pPr>
            <w:ins w:id="76" w:author="智誠 楊" w:date="2021-04-07T21:29:00Z">
              <w:r w:rsidRPr="00846B62">
                <w:rPr>
                  <w:rFonts w:ascii="標楷體" w:eastAsia="標楷體" w:hAnsi="標楷體" w:hint="eastAsia"/>
                  <w:szCs w:val="24"/>
                </w:rPr>
                <w:t>X</w:t>
              </w:r>
            </w:ins>
          </w:p>
        </w:tc>
        <w:tc>
          <w:tcPr>
            <w:tcW w:w="567" w:type="dxa"/>
          </w:tcPr>
          <w:p w14:paraId="5CF67BAE" w14:textId="016F25D8" w:rsidR="00605A17" w:rsidRPr="00846B62" w:rsidRDefault="00605A17" w:rsidP="00605A17">
            <w:pPr>
              <w:pStyle w:val="afd"/>
              <w:jc w:val="center"/>
              <w:rPr>
                <w:ins w:id="77" w:author="智誠 楊" w:date="2021-04-07T21:27:00Z"/>
                <w:rFonts w:ascii="標楷體" w:eastAsia="標楷體" w:hAnsi="標楷體"/>
                <w:szCs w:val="24"/>
              </w:rPr>
            </w:pPr>
            <w:ins w:id="78" w:author="智誠 楊" w:date="2021-04-07T21:29:00Z">
              <w:r w:rsidRPr="00846B62">
                <w:rPr>
                  <w:rFonts w:ascii="標楷體" w:eastAsia="標楷體" w:hAnsi="標楷體" w:hint="eastAsia"/>
                  <w:szCs w:val="24"/>
                </w:rPr>
                <w:t>X</w:t>
              </w:r>
            </w:ins>
          </w:p>
        </w:tc>
        <w:tc>
          <w:tcPr>
            <w:tcW w:w="284" w:type="dxa"/>
          </w:tcPr>
          <w:p w14:paraId="76F3B6CC" w14:textId="76EFF576" w:rsidR="00605A17" w:rsidRPr="00846B62" w:rsidRDefault="00605A17" w:rsidP="00605A17">
            <w:pPr>
              <w:pStyle w:val="afd"/>
              <w:jc w:val="center"/>
              <w:rPr>
                <w:ins w:id="79" w:author="智誠 楊" w:date="2021-04-07T21:27:00Z"/>
                <w:rFonts w:ascii="標楷體" w:eastAsia="標楷體" w:hAnsi="標楷體"/>
                <w:szCs w:val="24"/>
              </w:rPr>
            </w:pPr>
            <w:ins w:id="80" w:author="智誠 楊" w:date="2021-04-07T21:29:00Z">
              <w:r w:rsidRPr="00846B62">
                <w:rPr>
                  <w:rFonts w:ascii="標楷體" w:eastAsia="標楷體" w:hAnsi="標楷體" w:hint="eastAsia"/>
                  <w:szCs w:val="24"/>
                </w:rPr>
                <w:t>X</w:t>
              </w:r>
            </w:ins>
          </w:p>
        </w:tc>
        <w:tc>
          <w:tcPr>
            <w:tcW w:w="283" w:type="dxa"/>
          </w:tcPr>
          <w:p w14:paraId="7EB8A239" w14:textId="561A5F8C" w:rsidR="00605A17" w:rsidRPr="00846B62" w:rsidRDefault="00605A17" w:rsidP="00605A17">
            <w:pPr>
              <w:pStyle w:val="afd"/>
              <w:jc w:val="center"/>
              <w:rPr>
                <w:ins w:id="81" w:author="智誠 楊" w:date="2021-04-07T21:27:00Z"/>
                <w:rFonts w:ascii="標楷體" w:eastAsia="標楷體" w:hAnsi="標楷體"/>
                <w:szCs w:val="24"/>
              </w:rPr>
            </w:pPr>
            <w:ins w:id="82" w:author="智誠 楊" w:date="2021-04-07T21:29:00Z">
              <w:r w:rsidRPr="00846B62">
                <w:rPr>
                  <w:rFonts w:ascii="標楷體" w:eastAsia="標楷體" w:hAnsi="標楷體"/>
                  <w:szCs w:val="24"/>
                </w:rPr>
                <w:t>V</w:t>
              </w:r>
            </w:ins>
          </w:p>
        </w:tc>
        <w:tc>
          <w:tcPr>
            <w:tcW w:w="288" w:type="dxa"/>
          </w:tcPr>
          <w:p w14:paraId="0C345720" w14:textId="77777777" w:rsidR="00605A17" w:rsidRPr="00846B62" w:rsidRDefault="00605A17" w:rsidP="00605A17">
            <w:pPr>
              <w:pStyle w:val="afd"/>
              <w:jc w:val="center"/>
              <w:rPr>
                <w:ins w:id="83" w:author="智誠 楊" w:date="2021-04-07T21:27:00Z"/>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5132F04B" w:rsidR="00605A17" w:rsidRPr="00846B62" w:rsidRDefault="00605A17" w:rsidP="00605A17">
            <w:pPr>
              <w:pStyle w:val="afd"/>
              <w:rPr>
                <w:rFonts w:ascii="標楷體" w:eastAsia="標楷體" w:hAnsi="標楷體"/>
                <w:szCs w:val="24"/>
              </w:rPr>
            </w:pPr>
            <w:ins w:id="84" w:author="智誠 楊" w:date="2021-04-07T21:29:00Z">
              <w:r w:rsidRPr="00846B62">
                <w:rPr>
                  <w:rFonts w:ascii="標楷體" w:eastAsia="標楷體" w:hAnsi="標楷體" w:hint="eastAsia"/>
                  <w:szCs w:val="24"/>
                </w:rPr>
                <w:t>L820</w:t>
              </w:r>
              <w:r>
                <w:rPr>
                  <w:rFonts w:ascii="標楷體" w:eastAsia="標楷體" w:hAnsi="標楷體"/>
                  <w:szCs w:val="24"/>
                </w:rPr>
                <w:t>4</w:t>
              </w:r>
            </w:ins>
            <w:del w:id="85" w:author="智誠 楊" w:date="2021-04-07T21:29:00Z">
              <w:r w:rsidRPr="00846B62" w:rsidDel="0019202F">
                <w:rPr>
                  <w:rFonts w:ascii="標楷體" w:eastAsia="標楷體" w:hAnsi="標楷體" w:hint="eastAsia"/>
                  <w:szCs w:val="24"/>
                </w:rPr>
                <w:delText>L8922</w:delText>
              </w:r>
            </w:del>
          </w:p>
        </w:tc>
        <w:tc>
          <w:tcPr>
            <w:tcW w:w="3827" w:type="dxa"/>
          </w:tcPr>
          <w:p w14:paraId="564EFA23" w14:textId="72072D0F" w:rsidR="00605A17" w:rsidRPr="00846B62" w:rsidRDefault="00605A17" w:rsidP="00605A17">
            <w:pPr>
              <w:rPr>
                <w:rFonts w:ascii="標楷體" w:eastAsia="標楷體" w:hAnsi="標楷體" w:cs="新細明體"/>
                <w:kern w:val="0"/>
                <w:lang w:val="zh-TW"/>
              </w:rPr>
            </w:pPr>
            <w:ins w:id="86" w:author="智誠 楊" w:date="2021-04-07T21:29:00Z">
              <w:r w:rsidRPr="00846B62">
                <w:rPr>
                  <w:rFonts w:ascii="標楷體" w:eastAsia="標楷體" w:hAnsi="標楷體" w:cs="新細明體" w:hint="eastAsia"/>
                  <w:kern w:val="0"/>
                  <w:lang w:val="zh-TW"/>
                </w:rPr>
                <w:t>疑似洗錢交易訪談維護</w:t>
              </w:r>
            </w:ins>
            <w:del w:id="87" w:author="智誠 楊" w:date="2021-04-07T21:29:00Z">
              <w:r w:rsidRPr="00846B62" w:rsidDel="0019202F">
                <w:rPr>
                  <w:rFonts w:ascii="標楷體" w:eastAsia="標楷體" w:hAnsi="標楷體" w:cs="新細明體" w:hint="eastAsia"/>
                  <w:kern w:val="0"/>
                  <w:lang w:val="zh-TW"/>
                </w:rPr>
                <w:delText>疑似洗錢交易合理性查詢</w:delText>
              </w:r>
            </w:del>
          </w:p>
        </w:tc>
        <w:tc>
          <w:tcPr>
            <w:tcW w:w="284" w:type="dxa"/>
          </w:tcPr>
          <w:p w14:paraId="2EDEE8C2" w14:textId="17D42837" w:rsidR="00605A17" w:rsidRPr="00846B62" w:rsidRDefault="00605A17" w:rsidP="00605A17">
            <w:pPr>
              <w:pStyle w:val="afd"/>
              <w:jc w:val="center"/>
              <w:rPr>
                <w:rFonts w:ascii="標楷體" w:eastAsia="標楷體" w:hAnsi="標楷體"/>
                <w:szCs w:val="24"/>
              </w:rPr>
            </w:pPr>
            <w:ins w:id="88" w:author="智誠 楊" w:date="2021-04-07T21:29:00Z">
              <w:r w:rsidRPr="00846B62">
                <w:rPr>
                  <w:rFonts w:ascii="標楷體" w:eastAsia="標楷體" w:hAnsi="標楷體" w:hint="eastAsia"/>
                  <w:szCs w:val="24"/>
                </w:rPr>
                <w:t>1</w:t>
              </w:r>
            </w:ins>
            <w:del w:id="89" w:author="智誠 楊" w:date="2021-04-07T21:29:00Z">
              <w:r w:rsidRPr="00846B62" w:rsidDel="0019202F">
                <w:rPr>
                  <w:rFonts w:ascii="標楷體" w:eastAsia="標楷體" w:hAnsi="標楷體" w:hint="eastAsia"/>
                  <w:szCs w:val="24"/>
                </w:rPr>
                <w:delText>1</w:delText>
              </w:r>
            </w:del>
          </w:p>
        </w:tc>
        <w:tc>
          <w:tcPr>
            <w:tcW w:w="567" w:type="dxa"/>
          </w:tcPr>
          <w:p w14:paraId="38941E5D" w14:textId="3C3C7372" w:rsidR="00605A17" w:rsidRPr="00846B62" w:rsidRDefault="00605A17" w:rsidP="00605A17">
            <w:pPr>
              <w:jc w:val="center"/>
              <w:rPr>
                <w:rFonts w:ascii="標楷體" w:eastAsia="標楷體" w:hAnsi="標楷體"/>
              </w:rPr>
            </w:pPr>
            <w:ins w:id="90" w:author="智誠 楊" w:date="2021-04-07T21:29:00Z">
              <w:r w:rsidRPr="00846B62">
                <w:rPr>
                  <w:rFonts w:ascii="標楷體" w:eastAsia="標楷體" w:hAnsi="標楷體" w:hint="eastAsia"/>
                </w:rPr>
                <w:t>T</w:t>
              </w:r>
            </w:ins>
            <w:del w:id="91" w:author="智誠 楊" w:date="2021-04-07T21:29:00Z">
              <w:r w:rsidRPr="00846B62" w:rsidDel="0019202F">
                <w:rPr>
                  <w:rFonts w:ascii="標楷體" w:eastAsia="標楷體" w:hAnsi="標楷體"/>
                </w:rPr>
                <w:delText>B</w:delText>
              </w:r>
            </w:del>
          </w:p>
        </w:tc>
        <w:tc>
          <w:tcPr>
            <w:tcW w:w="567" w:type="dxa"/>
          </w:tcPr>
          <w:p w14:paraId="255D9EFE" w14:textId="1D1EAC32" w:rsidR="00605A17" w:rsidRPr="00846B62" w:rsidRDefault="00605A17" w:rsidP="00605A17">
            <w:pPr>
              <w:jc w:val="center"/>
              <w:rPr>
                <w:rFonts w:ascii="標楷體" w:eastAsia="標楷體" w:hAnsi="標楷體"/>
              </w:rPr>
            </w:pPr>
            <w:ins w:id="92" w:author="智誠 楊" w:date="2021-04-07T21:29:00Z">
              <w:r w:rsidRPr="00846B62">
                <w:rPr>
                  <w:rFonts w:ascii="標楷體" w:eastAsia="標楷體" w:hAnsi="標楷體"/>
                </w:rPr>
                <w:t>X</w:t>
              </w:r>
            </w:ins>
            <w:del w:id="93" w:author="智誠 楊" w:date="2021-04-07T21:29:00Z">
              <w:r w:rsidRPr="00846B62" w:rsidDel="0019202F">
                <w:rPr>
                  <w:rFonts w:ascii="標楷體" w:eastAsia="標楷體" w:hAnsi="標楷體"/>
                </w:rPr>
                <w:delText>X</w:delText>
              </w:r>
            </w:del>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4AA39247" w:rsidR="00605A17" w:rsidRPr="00846B62" w:rsidRDefault="00605A17" w:rsidP="00605A17">
            <w:pPr>
              <w:pStyle w:val="afd"/>
              <w:jc w:val="center"/>
              <w:rPr>
                <w:rFonts w:ascii="標楷體" w:eastAsia="標楷體" w:hAnsi="標楷體"/>
                <w:szCs w:val="24"/>
              </w:rPr>
            </w:pPr>
            <w:ins w:id="94" w:author="智誠 楊" w:date="2021-04-07T21:29:00Z">
              <w:r w:rsidRPr="00846B62">
                <w:rPr>
                  <w:rFonts w:ascii="標楷體" w:eastAsia="標楷體" w:hAnsi="標楷體" w:hint="eastAsia"/>
                  <w:szCs w:val="24"/>
                </w:rPr>
                <w:t>X</w:t>
              </w:r>
            </w:ins>
            <w:del w:id="95" w:author="智誠 楊" w:date="2021-04-07T21:29:00Z">
              <w:r w:rsidRPr="00846B62" w:rsidDel="0019202F">
                <w:rPr>
                  <w:rFonts w:ascii="標楷體" w:eastAsia="標楷體" w:hAnsi="標楷體" w:hint="eastAsia"/>
                  <w:szCs w:val="24"/>
                </w:rPr>
                <w:delText>X</w:delText>
              </w:r>
            </w:del>
          </w:p>
        </w:tc>
        <w:tc>
          <w:tcPr>
            <w:tcW w:w="567" w:type="dxa"/>
          </w:tcPr>
          <w:p w14:paraId="26E91CB6" w14:textId="3D1F44BF" w:rsidR="00605A17" w:rsidRPr="00846B62" w:rsidRDefault="00605A17" w:rsidP="00605A17">
            <w:pPr>
              <w:pStyle w:val="afd"/>
              <w:jc w:val="center"/>
              <w:rPr>
                <w:rFonts w:ascii="標楷體" w:eastAsia="標楷體" w:hAnsi="標楷體"/>
                <w:szCs w:val="24"/>
              </w:rPr>
            </w:pPr>
            <w:ins w:id="96" w:author="智誠 楊" w:date="2021-04-07T21:29:00Z">
              <w:r w:rsidRPr="00846B62">
                <w:rPr>
                  <w:rFonts w:ascii="標楷體" w:eastAsia="標楷體" w:hAnsi="標楷體" w:hint="eastAsia"/>
                  <w:szCs w:val="24"/>
                </w:rPr>
                <w:t>X</w:t>
              </w:r>
            </w:ins>
            <w:del w:id="97" w:author="智誠 楊" w:date="2021-04-07T21:29:00Z">
              <w:r w:rsidRPr="00846B62" w:rsidDel="0019202F">
                <w:rPr>
                  <w:rFonts w:ascii="標楷體" w:eastAsia="標楷體" w:hAnsi="標楷體" w:hint="eastAsia"/>
                  <w:szCs w:val="24"/>
                </w:rPr>
                <w:delText>X</w:delText>
              </w:r>
            </w:del>
          </w:p>
        </w:tc>
        <w:tc>
          <w:tcPr>
            <w:tcW w:w="284" w:type="dxa"/>
          </w:tcPr>
          <w:p w14:paraId="57FF4C68" w14:textId="6C8A1068" w:rsidR="00605A17" w:rsidRPr="00846B62" w:rsidRDefault="00605A17" w:rsidP="00605A17">
            <w:pPr>
              <w:pStyle w:val="afd"/>
              <w:jc w:val="center"/>
              <w:rPr>
                <w:rFonts w:ascii="標楷體" w:eastAsia="標楷體" w:hAnsi="標楷體"/>
                <w:szCs w:val="24"/>
              </w:rPr>
            </w:pPr>
            <w:ins w:id="98" w:author="智誠 楊" w:date="2021-04-07T21:29:00Z">
              <w:r w:rsidRPr="00846B62">
                <w:rPr>
                  <w:rFonts w:ascii="標楷體" w:eastAsia="標楷體" w:hAnsi="標楷體" w:hint="eastAsia"/>
                  <w:szCs w:val="24"/>
                </w:rPr>
                <w:t>X</w:t>
              </w:r>
            </w:ins>
            <w:del w:id="99" w:author="智誠 楊" w:date="2021-04-07T21:29:00Z">
              <w:r w:rsidRPr="00846B62" w:rsidDel="0019202F">
                <w:rPr>
                  <w:rFonts w:ascii="標楷體" w:eastAsia="標楷體" w:hAnsi="標楷體" w:hint="eastAsia"/>
                  <w:szCs w:val="24"/>
                </w:rPr>
                <w:delText>X</w:delText>
              </w:r>
            </w:del>
          </w:p>
        </w:tc>
        <w:tc>
          <w:tcPr>
            <w:tcW w:w="283" w:type="dxa"/>
          </w:tcPr>
          <w:p w14:paraId="782306E6" w14:textId="46FADC8A" w:rsidR="00605A17" w:rsidRPr="00846B62" w:rsidRDefault="00605A17" w:rsidP="00605A17">
            <w:pPr>
              <w:pStyle w:val="afd"/>
              <w:jc w:val="center"/>
              <w:rPr>
                <w:rFonts w:ascii="標楷體" w:eastAsia="標楷體" w:hAnsi="標楷體"/>
                <w:szCs w:val="24"/>
              </w:rPr>
            </w:pPr>
            <w:ins w:id="100" w:author="智誠 楊" w:date="2021-04-07T21:29:00Z">
              <w:r w:rsidRPr="00846B62">
                <w:rPr>
                  <w:rFonts w:ascii="標楷體" w:eastAsia="標楷體" w:hAnsi="標楷體"/>
                  <w:szCs w:val="24"/>
                </w:rPr>
                <w:t>V</w:t>
              </w:r>
            </w:ins>
            <w:del w:id="101" w:author="智誠 楊" w:date="2021-04-07T21:29:00Z">
              <w:r w:rsidRPr="00846B62" w:rsidDel="0019202F">
                <w:rPr>
                  <w:rFonts w:ascii="標楷體" w:eastAsia="標楷體" w:hAnsi="標楷體"/>
                  <w:szCs w:val="24"/>
                </w:rPr>
                <w:delText>V</w:delText>
              </w:r>
            </w:del>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639703B3" w:rsidR="00605A17" w:rsidRPr="00846B62" w:rsidRDefault="00605A17" w:rsidP="00605A17">
            <w:pPr>
              <w:pStyle w:val="afd"/>
              <w:rPr>
                <w:rFonts w:ascii="標楷體" w:eastAsia="標楷體" w:hAnsi="標楷體"/>
                <w:szCs w:val="24"/>
              </w:rPr>
            </w:pPr>
            <w:ins w:id="102" w:author="智誠 楊" w:date="2021-04-07T21:29:00Z">
              <w:r w:rsidRPr="00846B62">
                <w:rPr>
                  <w:rFonts w:ascii="標楷體" w:eastAsia="標楷體" w:hAnsi="標楷體" w:hint="eastAsia"/>
                  <w:szCs w:val="24"/>
                </w:rPr>
                <w:t>L8923</w:t>
              </w:r>
            </w:ins>
            <w:del w:id="103" w:author="智誠 楊" w:date="2021-04-07T21:28:00Z">
              <w:r w:rsidRPr="00846B62" w:rsidDel="00605A17">
                <w:rPr>
                  <w:rFonts w:ascii="標楷體" w:eastAsia="標楷體" w:hAnsi="標楷體" w:hint="eastAsia"/>
                  <w:szCs w:val="24"/>
                </w:rPr>
                <w:delText>L8203</w:delText>
              </w:r>
            </w:del>
          </w:p>
        </w:tc>
        <w:tc>
          <w:tcPr>
            <w:tcW w:w="3827" w:type="dxa"/>
          </w:tcPr>
          <w:p w14:paraId="37D0BE31" w14:textId="3375E150" w:rsidR="00605A17" w:rsidRPr="00846B62" w:rsidRDefault="00605A17" w:rsidP="00605A17">
            <w:pPr>
              <w:rPr>
                <w:rFonts w:ascii="標楷體" w:eastAsia="標楷體" w:hAnsi="標楷體" w:cs="新細明體"/>
                <w:kern w:val="0"/>
                <w:lang w:val="zh-TW"/>
              </w:rPr>
            </w:pPr>
            <w:ins w:id="104" w:author="智誠 楊" w:date="2021-04-07T21:29:00Z">
              <w:r w:rsidRPr="00846B62">
                <w:rPr>
                  <w:rFonts w:ascii="標楷體" w:eastAsia="標楷體" w:hAnsi="標楷體" w:cs="新細明體" w:hint="eastAsia"/>
                  <w:kern w:val="0"/>
                  <w:lang w:val="zh-TW"/>
                </w:rPr>
                <w:t>疑似洗錢交易訪談查詢</w:t>
              </w:r>
            </w:ins>
            <w:del w:id="105" w:author="智誠 楊" w:date="2021-04-07T21:29:00Z">
              <w:r w:rsidRPr="00846B62" w:rsidDel="00605A17">
                <w:rPr>
                  <w:rFonts w:ascii="標楷體" w:eastAsia="標楷體" w:hAnsi="標楷體" w:cs="新細明體" w:hint="eastAsia"/>
                  <w:kern w:val="0"/>
                  <w:lang w:val="zh-TW"/>
                </w:rPr>
                <w:delText>疑似洗錢交易訪談維護</w:delText>
              </w:r>
            </w:del>
          </w:p>
        </w:tc>
        <w:tc>
          <w:tcPr>
            <w:tcW w:w="284" w:type="dxa"/>
          </w:tcPr>
          <w:p w14:paraId="5E1D389D" w14:textId="4C519A7F" w:rsidR="00605A17" w:rsidRPr="00846B62" w:rsidRDefault="00605A17" w:rsidP="00605A17">
            <w:pPr>
              <w:pStyle w:val="afd"/>
              <w:jc w:val="center"/>
              <w:rPr>
                <w:rFonts w:ascii="標楷體" w:eastAsia="標楷體" w:hAnsi="標楷體"/>
                <w:szCs w:val="24"/>
              </w:rPr>
            </w:pPr>
            <w:ins w:id="106" w:author="智誠 楊" w:date="2021-04-07T21:29:00Z">
              <w:r w:rsidRPr="00846B62">
                <w:rPr>
                  <w:rFonts w:ascii="標楷體" w:eastAsia="標楷體" w:hAnsi="標楷體" w:hint="eastAsia"/>
                  <w:szCs w:val="24"/>
                </w:rPr>
                <w:t>1</w:t>
              </w:r>
            </w:ins>
            <w:del w:id="107" w:author="智誠 楊" w:date="2021-04-07T21:29:00Z">
              <w:r w:rsidRPr="00846B62" w:rsidDel="00605A17">
                <w:rPr>
                  <w:rFonts w:ascii="標楷體" w:eastAsia="標楷體" w:hAnsi="標楷體" w:hint="eastAsia"/>
                  <w:szCs w:val="24"/>
                </w:rPr>
                <w:delText>1</w:delText>
              </w:r>
            </w:del>
          </w:p>
        </w:tc>
        <w:tc>
          <w:tcPr>
            <w:tcW w:w="567" w:type="dxa"/>
          </w:tcPr>
          <w:p w14:paraId="2211BE92" w14:textId="71A0CB35" w:rsidR="00605A17" w:rsidRPr="00846B62" w:rsidRDefault="00605A17" w:rsidP="00605A17">
            <w:pPr>
              <w:jc w:val="center"/>
              <w:rPr>
                <w:rFonts w:ascii="標楷體" w:eastAsia="標楷體" w:hAnsi="標楷體"/>
              </w:rPr>
            </w:pPr>
            <w:ins w:id="108" w:author="智誠 楊" w:date="2021-04-07T21:29:00Z">
              <w:r w:rsidRPr="00846B62">
                <w:rPr>
                  <w:rFonts w:ascii="標楷體" w:eastAsia="標楷體" w:hAnsi="標楷體"/>
                </w:rPr>
                <w:t>B</w:t>
              </w:r>
            </w:ins>
            <w:del w:id="109" w:author="智誠 楊" w:date="2021-04-07T21:29:00Z">
              <w:r w:rsidRPr="00846B62" w:rsidDel="00605A17">
                <w:rPr>
                  <w:rFonts w:ascii="標楷體" w:eastAsia="標楷體" w:hAnsi="標楷體" w:hint="eastAsia"/>
                </w:rPr>
                <w:delText>T</w:delText>
              </w:r>
            </w:del>
          </w:p>
        </w:tc>
        <w:tc>
          <w:tcPr>
            <w:tcW w:w="567" w:type="dxa"/>
          </w:tcPr>
          <w:p w14:paraId="1DC8B138" w14:textId="40A09EA0" w:rsidR="00605A17" w:rsidRPr="00846B62" w:rsidRDefault="00605A17" w:rsidP="00605A17">
            <w:pPr>
              <w:jc w:val="center"/>
              <w:rPr>
                <w:rFonts w:ascii="標楷體" w:eastAsia="標楷體" w:hAnsi="標楷體"/>
              </w:rPr>
            </w:pPr>
            <w:ins w:id="110" w:author="智誠 楊" w:date="2021-04-07T21:29:00Z">
              <w:r w:rsidRPr="00846B62">
                <w:rPr>
                  <w:rFonts w:ascii="標楷體" w:eastAsia="標楷體" w:hAnsi="標楷體"/>
                </w:rPr>
                <w:t>X</w:t>
              </w:r>
            </w:ins>
            <w:del w:id="111" w:author="智誠 楊" w:date="2021-04-07T21:29:00Z">
              <w:r w:rsidRPr="00846B62" w:rsidDel="00605A17">
                <w:rPr>
                  <w:rFonts w:ascii="標楷體" w:eastAsia="標楷體" w:hAnsi="標楷體"/>
                </w:rPr>
                <w:delText>X</w:delText>
              </w:r>
            </w:del>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6CF22907" w:rsidR="00605A17" w:rsidRPr="00846B62" w:rsidRDefault="00605A17" w:rsidP="00605A17">
            <w:pPr>
              <w:pStyle w:val="afd"/>
              <w:jc w:val="center"/>
              <w:rPr>
                <w:rFonts w:ascii="標楷體" w:eastAsia="標楷體" w:hAnsi="標楷體"/>
                <w:szCs w:val="24"/>
              </w:rPr>
            </w:pPr>
            <w:ins w:id="112" w:author="智誠 楊" w:date="2021-04-07T21:29:00Z">
              <w:r w:rsidRPr="00846B62">
                <w:rPr>
                  <w:rFonts w:ascii="標楷體" w:eastAsia="標楷體" w:hAnsi="標楷體" w:hint="eastAsia"/>
                  <w:szCs w:val="24"/>
                </w:rPr>
                <w:t>X</w:t>
              </w:r>
            </w:ins>
            <w:del w:id="113" w:author="智誠 楊" w:date="2021-04-07T21:29:00Z">
              <w:r w:rsidRPr="00846B62" w:rsidDel="00605A17">
                <w:rPr>
                  <w:rFonts w:ascii="標楷體" w:eastAsia="標楷體" w:hAnsi="標楷體" w:hint="eastAsia"/>
                  <w:szCs w:val="24"/>
                </w:rPr>
                <w:delText>X</w:delText>
              </w:r>
            </w:del>
          </w:p>
        </w:tc>
        <w:tc>
          <w:tcPr>
            <w:tcW w:w="567" w:type="dxa"/>
          </w:tcPr>
          <w:p w14:paraId="15EE4D9F" w14:textId="211CE7A2" w:rsidR="00605A17" w:rsidRPr="00846B62" w:rsidRDefault="00605A17" w:rsidP="00605A17">
            <w:pPr>
              <w:pStyle w:val="afd"/>
              <w:jc w:val="center"/>
              <w:rPr>
                <w:rFonts w:ascii="標楷體" w:eastAsia="標楷體" w:hAnsi="標楷體"/>
                <w:szCs w:val="24"/>
              </w:rPr>
            </w:pPr>
            <w:ins w:id="114" w:author="智誠 楊" w:date="2021-04-07T21:29:00Z">
              <w:r w:rsidRPr="00846B62">
                <w:rPr>
                  <w:rFonts w:ascii="標楷體" w:eastAsia="標楷體" w:hAnsi="標楷體" w:hint="eastAsia"/>
                  <w:szCs w:val="24"/>
                </w:rPr>
                <w:t>X</w:t>
              </w:r>
            </w:ins>
            <w:del w:id="115" w:author="智誠 楊" w:date="2021-04-07T21:29:00Z">
              <w:r w:rsidRPr="00846B62" w:rsidDel="00605A17">
                <w:rPr>
                  <w:rFonts w:ascii="標楷體" w:eastAsia="標楷體" w:hAnsi="標楷體" w:hint="eastAsia"/>
                  <w:szCs w:val="24"/>
                </w:rPr>
                <w:delText>X</w:delText>
              </w:r>
            </w:del>
          </w:p>
        </w:tc>
        <w:tc>
          <w:tcPr>
            <w:tcW w:w="284" w:type="dxa"/>
          </w:tcPr>
          <w:p w14:paraId="72247944" w14:textId="6CEEEF84" w:rsidR="00605A17" w:rsidRPr="00846B62" w:rsidRDefault="00605A17" w:rsidP="00605A17">
            <w:pPr>
              <w:pStyle w:val="afd"/>
              <w:jc w:val="center"/>
              <w:rPr>
                <w:rFonts w:ascii="標楷體" w:eastAsia="標楷體" w:hAnsi="標楷體"/>
                <w:szCs w:val="24"/>
              </w:rPr>
            </w:pPr>
            <w:ins w:id="116" w:author="智誠 楊" w:date="2021-04-07T21:29:00Z">
              <w:r w:rsidRPr="00846B62">
                <w:rPr>
                  <w:rFonts w:ascii="標楷體" w:eastAsia="標楷體" w:hAnsi="標楷體" w:hint="eastAsia"/>
                  <w:szCs w:val="24"/>
                </w:rPr>
                <w:t>X</w:t>
              </w:r>
            </w:ins>
            <w:del w:id="117" w:author="智誠 楊" w:date="2021-04-07T21:29:00Z">
              <w:r w:rsidRPr="00846B62" w:rsidDel="00605A17">
                <w:rPr>
                  <w:rFonts w:ascii="標楷體" w:eastAsia="標楷體" w:hAnsi="標楷體" w:hint="eastAsia"/>
                  <w:szCs w:val="24"/>
                </w:rPr>
                <w:delText>X</w:delText>
              </w:r>
            </w:del>
          </w:p>
        </w:tc>
        <w:tc>
          <w:tcPr>
            <w:tcW w:w="283" w:type="dxa"/>
          </w:tcPr>
          <w:p w14:paraId="7C4D21DB" w14:textId="2567879A" w:rsidR="00605A17" w:rsidRPr="00846B62" w:rsidRDefault="00605A17" w:rsidP="00605A17">
            <w:pPr>
              <w:pStyle w:val="afd"/>
              <w:jc w:val="center"/>
              <w:rPr>
                <w:rFonts w:ascii="標楷體" w:eastAsia="標楷體" w:hAnsi="標楷體"/>
                <w:szCs w:val="24"/>
              </w:rPr>
            </w:pPr>
            <w:ins w:id="118" w:author="智誠 楊" w:date="2021-04-07T21:29:00Z">
              <w:r w:rsidRPr="00846B62">
                <w:rPr>
                  <w:rFonts w:ascii="標楷體" w:eastAsia="標楷體" w:hAnsi="標楷體"/>
                  <w:szCs w:val="24"/>
                </w:rPr>
                <w:t>V</w:t>
              </w:r>
            </w:ins>
            <w:del w:id="119" w:author="智誠 楊" w:date="2021-04-07T21:29:00Z">
              <w:r w:rsidRPr="00846B62" w:rsidDel="00605A17">
                <w:rPr>
                  <w:rFonts w:ascii="標楷體" w:eastAsia="標楷體" w:hAnsi="標楷體"/>
                  <w:szCs w:val="24"/>
                </w:rPr>
                <w:delText>V</w:delText>
              </w:r>
            </w:del>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605A17" w:rsidRPr="00846B62" w14:paraId="1E5C73C2" w14:textId="77777777" w:rsidTr="00682F64">
        <w:trPr>
          <w:tblHeader/>
        </w:trPr>
        <w:tc>
          <w:tcPr>
            <w:tcW w:w="567" w:type="dxa"/>
          </w:tcPr>
          <w:p w14:paraId="63B497F1"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2235E546" w14:textId="56462019" w:rsidR="00605A17" w:rsidRPr="00846B62" w:rsidRDefault="00605A17" w:rsidP="00605A17">
            <w:pPr>
              <w:pStyle w:val="afd"/>
              <w:rPr>
                <w:rFonts w:ascii="標楷體" w:eastAsia="標楷體" w:hAnsi="標楷體"/>
                <w:szCs w:val="24"/>
              </w:rPr>
            </w:pPr>
            <w:ins w:id="120" w:author="智誠 楊" w:date="2021-04-07T21:29:00Z">
              <w:r>
                <w:rPr>
                  <w:rFonts w:ascii="標楷體" w:eastAsia="標楷體" w:hAnsi="標楷體"/>
                  <w:szCs w:val="24"/>
                </w:rPr>
                <w:t>L8924</w:t>
              </w:r>
            </w:ins>
            <w:del w:id="121" w:author="智誠 楊" w:date="2021-04-07T21:29:00Z">
              <w:r w:rsidRPr="00846B62" w:rsidDel="00605A17">
                <w:rPr>
                  <w:rFonts w:ascii="標楷體" w:eastAsia="標楷體" w:hAnsi="標楷體" w:hint="eastAsia"/>
                  <w:szCs w:val="24"/>
                </w:rPr>
                <w:delText>L8923</w:delText>
              </w:r>
            </w:del>
          </w:p>
        </w:tc>
        <w:tc>
          <w:tcPr>
            <w:tcW w:w="3827" w:type="dxa"/>
          </w:tcPr>
          <w:p w14:paraId="08A9776A" w14:textId="0B770CD9" w:rsidR="00605A17" w:rsidRPr="00846B62" w:rsidRDefault="00605A17" w:rsidP="00605A17">
            <w:pPr>
              <w:rPr>
                <w:rFonts w:ascii="標楷體" w:eastAsia="標楷體" w:hAnsi="標楷體" w:cs="新細明體"/>
                <w:kern w:val="0"/>
                <w:lang w:val="zh-TW"/>
              </w:rPr>
            </w:pPr>
            <w:ins w:id="122" w:author="智誠 楊" w:date="2021-04-07T21:29:00Z">
              <w:r w:rsidRPr="00086CF9">
                <w:rPr>
                  <w:rFonts w:ascii="標楷體" w:eastAsia="標楷體" w:hAnsi="標楷體" w:hint="eastAsia"/>
                </w:rPr>
                <w:t>疑似洗錢資料變更查詢</w:t>
              </w:r>
            </w:ins>
            <w:del w:id="123" w:author="智誠 楊" w:date="2021-04-07T21:29:00Z">
              <w:r w:rsidRPr="00846B62" w:rsidDel="00605A17">
                <w:rPr>
                  <w:rFonts w:ascii="標楷體" w:eastAsia="標楷體" w:hAnsi="標楷體" w:cs="新細明體" w:hint="eastAsia"/>
                  <w:kern w:val="0"/>
                  <w:lang w:val="zh-TW"/>
                </w:rPr>
                <w:delText>疑似洗錢交易訪談查詢</w:delText>
              </w:r>
            </w:del>
          </w:p>
        </w:tc>
        <w:tc>
          <w:tcPr>
            <w:tcW w:w="284" w:type="dxa"/>
          </w:tcPr>
          <w:p w14:paraId="6856CDD6" w14:textId="2A8B538A" w:rsidR="00605A17" w:rsidRPr="00846B62" w:rsidRDefault="00605A17" w:rsidP="00605A17">
            <w:pPr>
              <w:pStyle w:val="afd"/>
              <w:jc w:val="center"/>
              <w:rPr>
                <w:rFonts w:ascii="標楷體" w:eastAsia="標楷體" w:hAnsi="標楷體"/>
                <w:szCs w:val="24"/>
              </w:rPr>
            </w:pPr>
            <w:ins w:id="124" w:author="智誠 楊" w:date="2021-04-07T21:30:00Z">
              <w:r w:rsidRPr="00846B62">
                <w:rPr>
                  <w:rFonts w:ascii="標楷體" w:eastAsia="標楷體" w:hAnsi="標楷體" w:hint="eastAsia"/>
                  <w:szCs w:val="24"/>
                </w:rPr>
                <w:t>1</w:t>
              </w:r>
            </w:ins>
            <w:del w:id="125" w:author="智誠 楊" w:date="2021-04-07T21:29:00Z">
              <w:r w:rsidRPr="00846B62" w:rsidDel="00605A17">
                <w:rPr>
                  <w:rFonts w:ascii="標楷體" w:eastAsia="標楷體" w:hAnsi="標楷體" w:hint="eastAsia"/>
                  <w:szCs w:val="24"/>
                </w:rPr>
                <w:delText>1</w:delText>
              </w:r>
            </w:del>
          </w:p>
        </w:tc>
        <w:tc>
          <w:tcPr>
            <w:tcW w:w="567" w:type="dxa"/>
          </w:tcPr>
          <w:p w14:paraId="65236AA6" w14:textId="3E10A621" w:rsidR="00605A17" w:rsidRPr="00846B62" w:rsidRDefault="00605A17" w:rsidP="00605A17">
            <w:pPr>
              <w:jc w:val="center"/>
              <w:rPr>
                <w:rFonts w:ascii="標楷體" w:eastAsia="標楷體" w:hAnsi="標楷體"/>
              </w:rPr>
            </w:pPr>
            <w:ins w:id="126" w:author="智誠 楊" w:date="2021-04-07T21:30:00Z">
              <w:r w:rsidRPr="00846B62">
                <w:rPr>
                  <w:rFonts w:ascii="標楷體" w:eastAsia="標楷體" w:hAnsi="標楷體"/>
                </w:rPr>
                <w:t>B</w:t>
              </w:r>
            </w:ins>
            <w:del w:id="127" w:author="智誠 楊" w:date="2021-04-07T21:29:00Z">
              <w:r w:rsidRPr="00846B62" w:rsidDel="00605A17">
                <w:rPr>
                  <w:rFonts w:ascii="標楷體" w:eastAsia="標楷體" w:hAnsi="標楷體"/>
                </w:rPr>
                <w:delText>B</w:delText>
              </w:r>
            </w:del>
          </w:p>
        </w:tc>
        <w:tc>
          <w:tcPr>
            <w:tcW w:w="567" w:type="dxa"/>
          </w:tcPr>
          <w:p w14:paraId="1ABF4F54" w14:textId="1FC22764" w:rsidR="00605A17" w:rsidRPr="00846B62" w:rsidRDefault="00605A17" w:rsidP="00605A17">
            <w:pPr>
              <w:jc w:val="center"/>
              <w:rPr>
                <w:rFonts w:ascii="標楷體" w:eastAsia="標楷體" w:hAnsi="標楷體"/>
              </w:rPr>
            </w:pPr>
            <w:ins w:id="128" w:author="智誠 楊" w:date="2021-04-07T21:30:00Z">
              <w:r w:rsidRPr="00846B62">
                <w:rPr>
                  <w:rFonts w:ascii="標楷體" w:eastAsia="標楷體" w:hAnsi="標楷體"/>
                </w:rPr>
                <w:t>X</w:t>
              </w:r>
            </w:ins>
            <w:del w:id="129" w:author="智誠 楊" w:date="2021-04-07T21:29:00Z">
              <w:r w:rsidRPr="00846B62" w:rsidDel="00605A17">
                <w:rPr>
                  <w:rFonts w:ascii="標楷體" w:eastAsia="標楷體" w:hAnsi="標楷體"/>
                </w:rPr>
                <w:delText>X</w:delText>
              </w:r>
            </w:del>
          </w:p>
        </w:tc>
        <w:tc>
          <w:tcPr>
            <w:tcW w:w="850" w:type="dxa"/>
          </w:tcPr>
          <w:p w14:paraId="38530802" w14:textId="77777777" w:rsidR="00605A17" w:rsidRPr="00846B62" w:rsidRDefault="00605A17" w:rsidP="00605A17">
            <w:pPr>
              <w:pStyle w:val="afd"/>
              <w:jc w:val="center"/>
              <w:rPr>
                <w:rFonts w:ascii="標楷體" w:eastAsia="標楷體" w:hAnsi="標楷體"/>
                <w:szCs w:val="24"/>
              </w:rPr>
            </w:pPr>
          </w:p>
        </w:tc>
        <w:tc>
          <w:tcPr>
            <w:tcW w:w="567" w:type="dxa"/>
          </w:tcPr>
          <w:p w14:paraId="6466FAEF" w14:textId="766DF447" w:rsidR="00605A17" w:rsidRPr="00846B62" w:rsidRDefault="00605A17" w:rsidP="00605A17">
            <w:pPr>
              <w:pStyle w:val="afd"/>
              <w:jc w:val="center"/>
              <w:rPr>
                <w:rFonts w:ascii="標楷體" w:eastAsia="標楷體" w:hAnsi="標楷體"/>
                <w:szCs w:val="24"/>
              </w:rPr>
            </w:pPr>
            <w:ins w:id="130" w:author="智誠 楊" w:date="2021-04-07T21:30:00Z">
              <w:r w:rsidRPr="00846B62">
                <w:rPr>
                  <w:rFonts w:ascii="標楷體" w:eastAsia="標楷體" w:hAnsi="標楷體" w:hint="eastAsia"/>
                  <w:szCs w:val="24"/>
                </w:rPr>
                <w:t>X</w:t>
              </w:r>
            </w:ins>
            <w:del w:id="131" w:author="智誠 楊" w:date="2021-04-07T21:29:00Z">
              <w:r w:rsidRPr="00846B62" w:rsidDel="00605A17">
                <w:rPr>
                  <w:rFonts w:ascii="標楷體" w:eastAsia="標楷體" w:hAnsi="標楷體" w:hint="eastAsia"/>
                  <w:szCs w:val="24"/>
                </w:rPr>
                <w:delText>X</w:delText>
              </w:r>
            </w:del>
          </w:p>
        </w:tc>
        <w:tc>
          <w:tcPr>
            <w:tcW w:w="567" w:type="dxa"/>
          </w:tcPr>
          <w:p w14:paraId="5DB5843B" w14:textId="73413689" w:rsidR="00605A17" w:rsidRPr="00846B62" w:rsidRDefault="00605A17" w:rsidP="00605A17">
            <w:pPr>
              <w:pStyle w:val="afd"/>
              <w:jc w:val="center"/>
              <w:rPr>
                <w:rFonts w:ascii="標楷體" w:eastAsia="標楷體" w:hAnsi="標楷體"/>
                <w:szCs w:val="24"/>
              </w:rPr>
            </w:pPr>
            <w:ins w:id="132" w:author="智誠 楊" w:date="2021-04-07T21:30:00Z">
              <w:r w:rsidRPr="00846B62">
                <w:rPr>
                  <w:rFonts w:ascii="標楷體" w:eastAsia="標楷體" w:hAnsi="標楷體" w:hint="eastAsia"/>
                  <w:szCs w:val="24"/>
                </w:rPr>
                <w:t>X</w:t>
              </w:r>
            </w:ins>
            <w:del w:id="133" w:author="智誠 楊" w:date="2021-04-07T21:29:00Z">
              <w:r w:rsidRPr="00846B62" w:rsidDel="00605A17">
                <w:rPr>
                  <w:rFonts w:ascii="標楷體" w:eastAsia="標楷體" w:hAnsi="標楷體" w:hint="eastAsia"/>
                  <w:szCs w:val="24"/>
                </w:rPr>
                <w:delText>X</w:delText>
              </w:r>
            </w:del>
          </w:p>
        </w:tc>
        <w:tc>
          <w:tcPr>
            <w:tcW w:w="284" w:type="dxa"/>
          </w:tcPr>
          <w:p w14:paraId="179EAA5F" w14:textId="27D61198" w:rsidR="00605A17" w:rsidRPr="00846B62" w:rsidRDefault="00605A17" w:rsidP="00605A17">
            <w:pPr>
              <w:pStyle w:val="afd"/>
              <w:jc w:val="center"/>
              <w:rPr>
                <w:rFonts w:ascii="標楷體" w:eastAsia="標楷體" w:hAnsi="標楷體"/>
                <w:szCs w:val="24"/>
              </w:rPr>
            </w:pPr>
            <w:ins w:id="134" w:author="智誠 楊" w:date="2021-04-07T21:30:00Z">
              <w:r w:rsidRPr="00846B62">
                <w:rPr>
                  <w:rFonts w:ascii="標楷體" w:eastAsia="標楷體" w:hAnsi="標楷體" w:hint="eastAsia"/>
                  <w:szCs w:val="24"/>
                </w:rPr>
                <w:t>X</w:t>
              </w:r>
            </w:ins>
            <w:del w:id="135" w:author="智誠 楊" w:date="2021-04-07T21:29:00Z">
              <w:r w:rsidRPr="00846B62" w:rsidDel="00605A17">
                <w:rPr>
                  <w:rFonts w:ascii="標楷體" w:eastAsia="標楷體" w:hAnsi="標楷體" w:hint="eastAsia"/>
                  <w:szCs w:val="24"/>
                </w:rPr>
                <w:delText>X</w:delText>
              </w:r>
            </w:del>
          </w:p>
        </w:tc>
        <w:tc>
          <w:tcPr>
            <w:tcW w:w="283" w:type="dxa"/>
          </w:tcPr>
          <w:p w14:paraId="3CFAB74F" w14:textId="5A6DB661" w:rsidR="00605A17" w:rsidRPr="00846B62" w:rsidRDefault="00605A17" w:rsidP="00605A17">
            <w:pPr>
              <w:pStyle w:val="afd"/>
              <w:jc w:val="center"/>
              <w:rPr>
                <w:rFonts w:ascii="標楷體" w:eastAsia="標楷體" w:hAnsi="標楷體"/>
                <w:szCs w:val="24"/>
              </w:rPr>
            </w:pPr>
            <w:ins w:id="136" w:author="智誠 楊" w:date="2021-04-07T21:30:00Z">
              <w:r w:rsidRPr="00846B62">
                <w:rPr>
                  <w:rFonts w:ascii="標楷體" w:eastAsia="標楷體" w:hAnsi="標楷體"/>
                  <w:szCs w:val="24"/>
                </w:rPr>
                <w:t>V</w:t>
              </w:r>
            </w:ins>
            <w:del w:id="137" w:author="智誠 楊" w:date="2021-04-07T21:29:00Z">
              <w:r w:rsidRPr="00846B62" w:rsidDel="00605A17">
                <w:rPr>
                  <w:rFonts w:ascii="標楷體" w:eastAsia="標楷體" w:hAnsi="標楷體"/>
                  <w:szCs w:val="24"/>
                </w:rPr>
                <w:delText>V</w:delText>
              </w:r>
            </w:del>
          </w:p>
        </w:tc>
        <w:tc>
          <w:tcPr>
            <w:tcW w:w="288" w:type="dxa"/>
          </w:tcPr>
          <w:p w14:paraId="79571F66" w14:textId="77777777" w:rsidR="00605A17" w:rsidRPr="00846B62" w:rsidRDefault="00605A17" w:rsidP="00605A17">
            <w:pPr>
              <w:pStyle w:val="afd"/>
              <w:jc w:val="center"/>
              <w:rPr>
                <w:rFonts w:ascii="標楷體" w:eastAsia="標楷體" w:hAnsi="標楷體"/>
                <w:szCs w:val="24"/>
              </w:rPr>
            </w:pPr>
          </w:p>
        </w:tc>
      </w:tr>
      <w:tr w:rsidR="00605A17" w:rsidRPr="00846B62" w14:paraId="081E44EC" w14:textId="77777777" w:rsidTr="00C95828">
        <w:trPr>
          <w:tblHeader/>
        </w:trPr>
        <w:tc>
          <w:tcPr>
            <w:tcW w:w="567" w:type="dxa"/>
          </w:tcPr>
          <w:p w14:paraId="5BD19BF0" w14:textId="77777777" w:rsidR="00605A17" w:rsidRDefault="00605A17" w:rsidP="00605A17">
            <w:pPr>
              <w:pStyle w:val="afd"/>
              <w:ind w:left="254"/>
              <w:rPr>
                <w:rFonts w:ascii="標楷體" w:eastAsia="標楷體" w:hAnsi="標楷體"/>
                <w:szCs w:val="24"/>
              </w:rPr>
            </w:pPr>
          </w:p>
        </w:tc>
        <w:tc>
          <w:tcPr>
            <w:tcW w:w="709" w:type="dxa"/>
          </w:tcPr>
          <w:p w14:paraId="13582473"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JCIC報送作業</w:t>
            </w:r>
          </w:p>
        </w:tc>
      </w:tr>
      <w:tr w:rsidR="00605A17" w:rsidRPr="00846B62" w14:paraId="3ABA35A9" w14:textId="77777777" w:rsidTr="00682F64">
        <w:trPr>
          <w:tblHeader/>
        </w:trPr>
        <w:tc>
          <w:tcPr>
            <w:tcW w:w="567" w:type="dxa"/>
          </w:tcPr>
          <w:p w14:paraId="0C46CFB4"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605A17" w:rsidRPr="00846B62" w:rsidRDefault="00605A17" w:rsidP="00605A17">
            <w:pPr>
              <w:pStyle w:val="afd"/>
              <w:jc w:val="center"/>
              <w:rPr>
                <w:rFonts w:ascii="標楷體" w:eastAsia="標楷體" w:hAnsi="標楷體"/>
                <w:szCs w:val="24"/>
              </w:rPr>
            </w:pPr>
          </w:p>
        </w:tc>
        <w:tc>
          <w:tcPr>
            <w:tcW w:w="567" w:type="dxa"/>
          </w:tcPr>
          <w:p w14:paraId="002C96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605A17" w:rsidRPr="00846B62" w:rsidRDefault="00605A17" w:rsidP="00605A17">
            <w:pPr>
              <w:pStyle w:val="afd"/>
              <w:jc w:val="center"/>
              <w:rPr>
                <w:rFonts w:ascii="標楷體" w:eastAsia="標楷體" w:hAnsi="標楷體"/>
                <w:szCs w:val="24"/>
              </w:rPr>
            </w:pPr>
          </w:p>
        </w:tc>
      </w:tr>
      <w:tr w:rsidR="00605A17" w:rsidRPr="00846B62" w14:paraId="5FD3F7A5" w14:textId="77777777" w:rsidTr="00682F64">
        <w:trPr>
          <w:tblHeader/>
        </w:trPr>
        <w:tc>
          <w:tcPr>
            <w:tcW w:w="567" w:type="dxa"/>
          </w:tcPr>
          <w:p w14:paraId="14A973DB"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605A17" w:rsidRPr="00846B62" w:rsidRDefault="00605A17" w:rsidP="00605A17">
            <w:pPr>
              <w:pStyle w:val="afd"/>
              <w:jc w:val="center"/>
              <w:rPr>
                <w:rFonts w:ascii="標楷體" w:eastAsia="標楷體" w:hAnsi="標楷體"/>
                <w:szCs w:val="24"/>
              </w:rPr>
            </w:pPr>
          </w:p>
        </w:tc>
        <w:tc>
          <w:tcPr>
            <w:tcW w:w="567" w:type="dxa"/>
          </w:tcPr>
          <w:p w14:paraId="0C72659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605A17" w:rsidRPr="00846B62" w:rsidRDefault="00605A17" w:rsidP="00605A17">
            <w:pPr>
              <w:pStyle w:val="afd"/>
              <w:jc w:val="center"/>
              <w:rPr>
                <w:rFonts w:ascii="標楷體" w:eastAsia="標楷體" w:hAnsi="標楷體"/>
                <w:szCs w:val="24"/>
              </w:rPr>
            </w:pPr>
          </w:p>
        </w:tc>
      </w:tr>
      <w:tr w:rsidR="00605A17"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605A17" w:rsidRPr="00846B62" w:rsidRDefault="00605A17" w:rsidP="00605A17">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605A17" w:rsidRPr="00846B62" w:rsidRDefault="00605A17" w:rsidP="00605A17">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605A17" w:rsidRPr="00846B62" w:rsidRDefault="00605A17" w:rsidP="00605A17">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605A17" w:rsidRPr="00846B62" w:rsidRDefault="00605A17" w:rsidP="00605A17">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605A17" w:rsidRPr="00846B62" w:rsidRDefault="00605A17" w:rsidP="00605A17">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77777777" w:rsidR="00645DC6" w:rsidRPr="00B830D9" w:rsidRDefault="00716905" w:rsidP="006F6710">
      <w:pPr>
        <w:pStyle w:val="20"/>
        <w:keepNext w:val="0"/>
        <w:rPr>
          <w:rFonts w:ascii="標楷體" w:hAnsi="標楷體"/>
        </w:rPr>
      </w:pPr>
      <w:bookmarkStart w:id="138" w:name="_Toc76141626"/>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38"/>
    </w:p>
    <w:p w14:paraId="25EAB50A" w14:textId="77777777" w:rsidR="00C95828" w:rsidRPr="00197760" w:rsidRDefault="00C95828" w:rsidP="00C95828">
      <w:pPr>
        <w:pStyle w:val="3"/>
        <w:numPr>
          <w:ilvl w:val="2"/>
          <w:numId w:val="21"/>
        </w:numPr>
        <w:rPr>
          <w:rFonts w:ascii="標楷體" w:hAnsi="標楷體"/>
          <w:szCs w:val="32"/>
        </w:rPr>
      </w:pPr>
      <w:r>
        <w:rPr>
          <w:rFonts w:ascii="標楷體" w:hAnsi="標楷體" w:hint="eastAsia"/>
        </w:rPr>
        <w:t>L8201</w:t>
      </w:r>
      <w:r w:rsidRPr="00054BBF">
        <w:rPr>
          <w:rFonts w:ascii="標楷體" w:hAnsi="標楷體" w:hint="eastAsia"/>
        </w:rPr>
        <w:t>疑似洗錢樣態條件設定</w:t>
      </w:r>
    </w:p>
    <w:p w14:paraId="38300A11" w14:textId="77777777" w:rsidR="00C95828" w:rsidRPr="00362205" w:rsidRDefault="00C9582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439"/>
      </w:tblGrid>
      <w:tr w:rsidR="00C95828" w:rsidRPr="00362205" w14:paraId="0BE36B00" w14:textId="77777777" w:rsidTr="00567118">
        <w:trPr>
          <w:trHeight w:val="277"/>
        </w:trPr>
        <w:tc>
          <w:tcPr>
            <w:tcW w:w="1427" w:type="dxa"/>
            <w:tcBorders>
              <w:top w:val="single" w:sz="8" w:space="0" w:color="000000"/>
              <w:bottom w:val="single" w:sz="8" w:space="0" w:color="000000"/>
              <w:right w:val="single" w:sz="8" w:space="0" w:color="000000"/>
            </w:tcBorders>
            <w:shd w:val="clear" w:color="auto" w:fill="F3F3F3"/>
          </w:tcPr>
          <w:p w14:paraId="25FEED74" w14:textId="77777777" w:rsidR="00C95828" w:rsidRPr="00567118" w:rsidRDefault="00C95828" w:rsidP="0026408A">
            <w:pPr>
              <w:rPr>
                <w:rFonts w:ascii="標楷體" w:eastAsia="標楷體" w:hAnsi="標楷體"/>
              </w:rPr>
            </w:pPr>
            <w:r w:rsidRPr="00567118">
              <w:rPr>
                <w:rFonts w:ascii="標楷體" w:eastAsia="標楷體" w:hAnsi="標楷體"/>
              </w:rPr>
              <w:t xml:space="preserve">功能名稱 </w:t>
            </w:r>
          </w:p>
        </w:tc>
        <w:tc>
          <w:tcPr>
            <w:tcW w:w="6439" w:type="dxa"/>
            <w:tcBorders>
              <w:top w:val="single" w:sz="8" w:space="0" w:color="000000"/>
              <w:left w:val="single" w:sz="8" w:space="0" w:color="000000"/>
              <w:bottom w:val="single" w:sz="8" w:space="0" w:color="000000"/>
            </w:tcBorders>
          </w:tcPr>
          <w:p w14:paraId="3FE85102" w14:textId="77777777" w:rsidR="00C95828" w:rsidRPr="00567118" w:rsidRDefault="00C95828" w:rsidP="0026408A">
            <w:pPr>
              <w:rPr>
                <w:rFonts w:ascii="標楷體" w:eastAsia="標楷體" w:hAnsi="標楷體" w:cs="新細明體"/>
                <w:kern w:val="0"/>
                <w:lang w:val="zh-TW"/>
              </w:rPr>
            </w:pPr>
            <w:r w:rsidRPr="00567118">
              <w:rPr>
                <w:rFonts w:ascii="標楷體" w:eastAsia="標楷體" w:hAnsi="標楷體" w:cs="新細明體" w:hint="eastAsia"/>
                <w:kern w:val="0"/>
                <w:lang w:val="zh-TW"/>
              </w:rPr>
              <w:t>疑似洗錢樣態條件設定</w:t>
            </w:r>
          </w:p>
          <w:p w14:paraId="4E7899B6" w14:textId="77777777" w:rsidR="00567118" w:rsidRPr="00567118" w:rsidRDefault="009261B4" w:rsidP="0026408A">
            <w:pPr>
              <w:rPr>
                <w:rFonts w:ascii="標楷體" w:eastAsia="標楷體" w:hAnsi="標楷體" w:cs="新細明體"/>
                <w:kern w:val="0"/>
                <w:lang w:val="zh-TW"/>
              </w:rPr>
            </w:pPr>
            <w:r>
              <w:rPr>
                <w:rFonts w:ascii="標楷體" w:eastAsia="標楷體" w:hAnsi="標楷體" w:cs="Arial" w:hint="eastAsia"/>
                <w:kern w:val="0"/>
              </w:rPr>
              <w:t>I</w:t>
            </w:r>
            <w:r w:rsidR="00567118" w:rsidRPr="00567118">
              <w:rPr>
                <w:rFonts w:ascii="標楷體" w:eastAsia="標楷體" w:hAnsi="標楷體" w:cs="Arial" w:hint="eastAsia"/>
                <w:kern w:val="0"/>
              </w:rPr>
              <w:t>.依匯款資料、銀行扣款資料及支票資料</w:t>
            </w:r>
            <w:r w:rsidR="00567118">
              <w:rPr>
                <w:rFonts w:ascii="標楷體" w:eastAsia="標楷體" w:hAnsi="標楷體" w:cs="Arial" w:hint="eastAsia"/>
                <w:kern w:val="0"/>
              </w:rPr>
              <w:t>：</w:t>
            </w:r>
          </w:p>
          <w:p w14:paraId="03ADA8BF" w14:textId="77777777" w:rsidR="00567118" w:rsidRPr="00567118" w:rsidRDefault="00567118" w:rsidP="00567118">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w:t>
            </w:r>
          </w:p>
          <w:p w14:paraId="382F61C2" w14:textId="77777777" w:rsidR="00567118" w:rsidRDefault="00567118" w:rsidP="00567118">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Pr>
                <w:rFonts w:ascii="標楷體" w:eastAsia="標楷體" w:hAnsi="標楷體" w:cs="Arial" w:hint="eastAsia"/>
                <w:kern w:val="0"/>
                <w:lang w:eastAsia="zh-HK"/>
              </w:rPr>
              <w:t>之間</w:t>
            </w:r>
            <w:r w:rsidRPr="00567118">
              <w:rPr>
                <w:rFonts w:ascii="標楷體" w:eastAsia="標楷體" w:hAnsi="標楷體" w:cs="Arial" w:hint="eastAsia"/>
                <w:kern w:val="0"/>
              </w:rPr>
              <w:t>。</w:t>
            </w:r>
          </w:p>
          <w:p w14:paraId="0CC61610" w14:textId="77777777" w:rsidR="00567118" w:rsidRPr="00567118" w:rsidRDefault="009261B4" w:rsidP="00567118">
            <w:pPr>
              <w:widowControl/>
              <w:rPr>
                <w:rFonts w:ascii="標楷體" w:eastAsia="標楷體" w:hAnsi="標楷體" w:cs="Arial"/>
                <w:kern w:val="0"/>
              </w:rPr>
            </w:pPr>
            <w:r>
              <w:rPr>
                <w:rFonts w:ascii="標楷體" w:eastAsia="標楷體" w:hAnsi="標楷體" w:cs="Arial" w:hint="eastAsia"/>
                <w:kern w:val="0"/>
              </w:rPr>
              <w:t>II</w:t>
            </w:r>
            <w:r w:rsidR="00567118">
              <w:rPr>
                <w:rFonts w:ascii="標楷體" w:eastAsia="標楷體" w:hAnsi="標楷體" w:cs="Arial" w:hint="eastAsia"/>
                <w:kern w:val="0"/>
              </w:rPr>
              <w:t>.</w:t>
            </w:r>
            <w:r w:rsidR="00567118" w:rsidRPr="00567118">
              <w:rPr>
                <w:rFonts w:ascii="標楷體" w:eastAsia="標楷體" w:hAnsi="標楷體" w:cs="Arial" w:hint="eastAsia"/>
                <w:kern w:val="0"/>
              </w:rPr>
              <w:t>依匯款資料</w:t>
            </w:r>
            <w:r w:rsidR="00567118">
              <w:rPr>
                <w:rFonts w:ascii="標楷體" w:eastAsia="標楷體" w:hAnsi="標楷體" w:cs="Arial" w:hint="eastAsia"/>
                <w:kern w:val="0"/>
              </w:rPr>
              <w:t>：</w:t>
            </w:r>
          </w:p>
          <w:p w14:paraId="26491B56" w14:textId="77777777" w:rsidR="00432DED" w:rsidRDefault="00567118" w:rsidP="00567118">
            <w:pPr>
              <w:widowControl/>
              <w:ind w:leftChars="100" w:left="1166" w:hangingChars="386" w:hanging="926"/>
              <w:rPr>
                <w:rFonts w:ascii="標楷體" w:eastAsia="標楷體" w:hAnsi="標楷體"/>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萬元</w:t>
            </w:r>
            <w:r>
              <w:rPr>
                <w:rFonts w:ascii="標楷體" w:eastAsia="標楷體" w:hAnsi="標楷體" w:cs="Arial" w:hint="eastAsia"/>
                <w:kern w:val="0"/>
              </w:rPr>
              <w:t>)</w:t>
            </w:r>
            <w:r w:rsidRPr="00567118">
              <w:rPr>
                <w:rFonts w:ascii="標楷體" w:eastAsia="標楷體" w:hAnsi="標楷體" w:cs="Arial" w:hint="eastAsia"/>
                <w:kern w:val="0"/>
              </w:rPr>
              <w:t>且其中為</w:t>
            </w:r>
            <w:r w:rsidRPr="00567118">
              <w:rPr>
                <w:rFonts w:ascii="標楷體" w:eastAsia="標楷體" w:hAnsi="標楷體"/>
                <w:kern w:val="0"/>
              </w:rPr>
              <w:t>0001</w:t>
            </w:r>
          </w:p>
          <w:p w14:paraId="5DAA7C92" w14:textId="77777777" w:rsidR="00567118" w:rsidRPr="00567118" w:rsidRDefault="00567118" w:rsidP="00432DED">
            <w:pPr>
              <w:widowControl/>
              <w:ind w:leftChars="400" w:left="1166" w:hangingChars="86" w:hanging="206"/>
              <w:rPr>
                <w:rFonts w:ascii="標楷體" w:eastAsia="標楷體" w:hAnsi="標楷體" w:cs="Arial"/>
                <w:kern w:val="0"/>
              </w:rPr>
            </w:pPr>
            <w:r w:rsidRPr="00567118">
              <w:rPr>
                <w:rFonts w:ascii="標楷體" w:eastAsia="標楷體" w:hAnsi="標楷體" w:cs="Arial" w:hint="eastAsia"/>
                <w:kern w:val="0"/>
              </w:rPr>
              <w:t>現金存入、</w:t>
            </w:r>
            <w:r w:rsidRPr="00105261">
              <w:rPr>
                <w:rFonts w:ascii="標楷體" w:eastAsia="標楷體" w:hAnsi="標楷體"/>
                <w:kern w:val="0"/>
              </w:rPr>
              <w:t>0087AT</w:t>
            </w:r>
            <w:r w:rsidRPr="00567118">
              <w:rPr>
                <w:rFonts w:ascii="標楷體" w:eastAsia="標楷體" w:hAnsi="標楷體" w:cs="Arial" w:hint="eastAsia"/>
                <w:kern w:val="0"/>
              </w:rPr>
              <w:t>存入。</w:t>
            </w:r>
          </w:p>
          <w:p w14:paraId="7079CE12" w14:textId="77777777" w:rsidR="00C95828" w:rsidRPr="00567118" w:rsidRDefault="009261B4" w:rsidP="0026408A">
            <w:pPr>
              <w:rPr>
                <w:rFonts w:ascii="標楷體" w:eastAsia="標楷體" w:hAnsi="標楷體"/>
              </w:rPr>
            </w:pPr>
            <w:r>
              <w:rPr>
                <w:rFonts w:ascii="標楷體" w:eastAsia="標楷體" w:hAnsi="標楷體" w:cs="Arial" w:hint="eastAsia"/>
                <w:kern w:val="0"/>
              </w:rPr>
              <w:t>III</w:t>
            </w:r>
            <w:r w:rsidR="00432DED">
              <w:rPr>
                <w:rFonts w:ascii="標楷體" w:eastAsia="標楷體" w:hAnsi="標楷體" w:cs="Arial" w:hint="eastAsia"/>
                <w:kern w:val="0"/>
              </w:rPr>
              <w:t>.</w:t>
            </w:r>
            <w:r w:rsidR="00567118" w:rsidRPr="00567118">
              <w:rPr>
                <w:rFonts w:ascii="標楷體" w:eastAsia="標楷體" w:hAnsi="標楷體" w:cs="Arial" w:hint="eastAsia"/>
                <w:kern w:val="0"/>
              </w:rPr>
              <w:t>需主管核准放行，核准的層級至經理。</w:t>
            </w:r>
          </w:p>
        </w:tc>
      </w:tr>
      <w:tr w:rsidR="00C95828" w:rsidRPr="00362205" w14:paraId="3041CA98" w14:textId="77777777" w:rsidTr="00567118">
        <w:trPr>
          <w:trHeight w:val="277"/>
        </w:trPr>
        <w:tc>
          <w:tcPr>
            <w:tcW w:w="1427" w:type="dxa"/>
            <w:tcBorders>
              <w:top w:val="single" w:sz="8" w:space="0" w:color="000000"/>
              <w:bottom w:val="single" w:sz="8" w:space="0" w:color="000000"/>
              <w:right w:val="single" w:sz="8" w:space="0" w:color="000000"/>
            </w:tcBorders>
            <w:shd w:val="clear" w:color="auto" w:fill="F3F3F3"/>
          </w:tcPr>
          <w:p w14:paraId="2E8C8630"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439" w:type="dxa"/>
            <w:tcBorders>
              <w:top w:val="single" w:sz="8" w:space="0" w:color="000000"/>
              <w:left w:val="single" w:sz="8" w:space="0" w:color="000000"/>
              <w:bottom w:val="single" w:sz="8" w:space="0" w:color="000000"/>
            </w:tcBorders>
          </w:tcPr>
          <w:p w14:paraId="6004B933" w14:textId="77777777" w:rsidR="00C95828" w:rsidRPr="00362205" w:rsidRDefault="00C95828" w:rsidP="0026408A">
            <w:pPr>
              <w:rPr>
                <w:rFonts w:ascii="標楷體" w:eastAsia="標楷體" w:hAnsi="標楷體"/>
              </w:rPr>
            </w:pPr>
          </w:p>
        </w:tc>
      </w:tr>
      <w:tr w:rsidR="00C95828" w:rsidRPr="00362205" w14:paraId="587A4B4B" w14:textId="77777777" w:rsidTr="00567118">
        <w:trPr>
          <w:trHeight w:val="773"/>
        </w:trPr>
        <w:tc>
          <w:tcPr>
            <w:tcW w:w="1427" w:type="dxa"/>
            <w:tcBorders>
              <w:top w:val="single" w:sz="8" w:space="0" w:color="000000"/>
              <w:bottom w:val="single" w:sz="8" w:space="0" w:color="000000"/>
              <w:right w:val="single" w:sz="8" w:space="0" w:color="000000"/>
            </w:tcBorders>
            <w:shd w:val="clear" w:color="auto" w:fill="F3F3F3"/>
          </w:tcPr>
          <w:p w14:paraId="670606BA"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439" w:type="dxa"/>
            <w:tcBorders>
              <w:top w:val="single" w:sz="8" w:space="0" w:color="000000"/>
              <w:left w:val="single" w:sz="8" w:space="0" w:color="000000"/>
              <w:bottom w:val="single" w:sz="8" w:space="0" w:color="000000"/>
            </w:tcBorders>
          </w:tcPr>
          <w:p w14:paraId="6D3D01C8" w14:textId="77777777" w:rsidR="00C95828" w:rsidRPr="00362205" w:rsidRDefault="00C95828" w:rsidP="0026408A">
            <w:pPr>
              <w:rPr>
                <w:rFonts w:ascii="標楷體" w:eastAsia="標楷體" w:hAnsi="標楷體"/>
              </w:rPr>
            </w:pPr>
          </w:p>
        </w:tc>
      </w:tr>
      <w:tr w:rsidR="00C95828" w:rsidRPr="00362205" w14:paraId="437D7017" w14:textId="77777777" w:rsidTr="00567118">
        <w:trPr>
          <w:trHeight w:val="321"/>
        </w:trPr>
        <w:tc>
          <w:tcPr>
            <w:tcW w:w="1427" w:type="dxa"/>
            <w:tcBorders>
              <w:top w:val="single" w:sz="8" w:space="0" w:color="000000"/>
              <w:bottom w:val="single" w:sz="8" w:space="0" w:color="000000"/>
              <w:right w:val="single" w:sz="8" w:space="0" w:color="000000"/>
            </w:tcBorders>
            <w:shd w:val="clear" w:color="auto" w:fill="F3F3F3"/>
          </w:tcPr>
          <w:p w14:paraId="66A75CFA"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439" w:type="dxa"/>
            <w:tcBorders>
              <w:top w:val="single" w:sz="8" w:space="0" w:color="000000"/>
              <w:left w:val="single" w:sz="8" w:space="0" w:color="000000"/>
              <w:bottom w:val="single" w:sz="8" w:space="0" w:color="000000"/>
            </w:tcBorders>
          </w:tcPr>
          <w:p w14:paraId="3DA6CFC4" w14:textId="77777777" w:rsidR="00C95828" w:rsidRPr="00362205" w:rsidRDefault="00C95828" w:rsidP="0026408A">
            <w:pPr>
              <w:rPr>
                <w:rFonts w:ascii="標楷體" w:eastAsia="標楷體" w:hAnsi="標楷體"/>
              </w:rPr>
            </w:pPr>
          </w:p>
        </w:tc>
      </w:tr>
      <w:tr w:rsidR="00C95828" w:rsidRPr="00362205" w14:paraId="6732DAC3" w14:textId="77777777" w:rsidTr="00567118">
        <w:trPr>
          <w:trHeight w:val="1311"/>
        </w:trPr>
        <w:tc>
          <w:tcPr>
            <w:tcW w:w="1427" w:type="dxa"/>
            <w:tcBorders>
              <w:top w:val="single" w:sz="8" w:space="0" w:color="000000"/>
              <w:bottom w:val="single" w:sz="8" w:space="0" w:color="000000"/>
              <w:right w:val="single" w:sz="8" w:space="0" w:color="000000"/>
            </w:tcBorders>
            <w:shd w:val="clear" w:color="auto" w:fill="F3F3F3"/>
          </w:tcPr>
          <w:p w14:paraId="3E41ECAF"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439" w:type="dxa"/>
            <w:tcBorders>
              <w:top w:val="single" w:sz="8" w:space="0" w:color="000000"/>
              <w:left w:val="single" w:sz="8" w:space="0" w:color="000000"/>
              <w:bottom w:val="single" w:sz="8" w:space="0" w:color="000000"/>
            </w:tcBorders>
          </w:tcPr>
          <w:p w14:paraId="0221D69C" w14:textId="77777777" w:rsidR="00C95828" w:rsidRPr="00362205" w:rsidRDefault="00C95828" w:rsidP="0026408A">
            <w:pPr>
              <w:rPr>
                <w:rFonts w:ascii="標楷體" w:eastAsia="標楷體" w:hAnsi="標楷體"/>
              </w:rPr>
            </w:pPr>
          </w:p>
        </w:tc>
      </w:tr>
      <w:tr w:rsidR="00C95828" w:rsidRPr="00362205" w14:paraId="0A6585F6" w14:textId="77777777" w:rsidTr="00567118">
        <w:trPr>
          <w:trHeight w:val="278"/>
        </w:trPr>
        <w:tc>
          <w:tcPr>
            <w:tcW w:w="1427" w:type="dxa"/>
            <w:tcBorders>
              <w:top w:val="single" w:sz="8" w:space="0" w:color="000000"/>
              <w:bottom w:val="single" w:sz="8" w:space="0" w:color="000000"/>
              <w:right w:val="single" w:sz="8" w:space="0" w:color="000000"/>
            </w:tcBorders>
            <w:shd w:val="clear" w:color="auto" w:fill="F3F3F3"/>
          </w:tcPr>
          <w:p w14:paraId="24FF5E9C"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439" w:type="dxa"/>
            <w:tcBorders>
              <w:top w:val="single" w:sz="8" w:space="0" w:color="000000"/>
              <w:left w:val="single" w:sz="8" w:space="0" w:color="000000"/>
              <w:bottom w:val="single" w:sz="8" w:space="0" w:color="000000"/>
            </w:tcBorders>
          </w:tcPr>
          <w:p w14:paraId="73DD4323" w14:textId="77777777" w:rsidR="00C95828" w:rsidRPr="00362205" w:rsidRDefault="00C95828" w:rsidP="0026408A">
            <w:pPr>
              <w:rPr>
                <w:rFonts w:ascii="標楷體" w:eastAsia="標楷體" w:hAnsi="標楷體"/>
              </w:rPr>
            </w:pPr>
          </w:p>
        </w:tc>
      </w:tr>
      <w:tr w:rsidR="00C95828" w:rsidRPr="00362205" w14:paraId="1A07D9EF" w14:textId="77777777" w:rsidTr="00567118">
        <w:trPr>
          <w:trHeight w:val="358"/>
        </w:trPr>
        <w:tc>
          <w:tcPr>
            <w:tcW w:w="1427" w:type="dxa"/>
            <w:tcBorders>
              <w:top w:val="single" w:sz="8" w:space="0" w:color="000000"/>
              <w:bottom w:val="single" w:sz="8" w:space="0" w:color="000000"/>
              <w:right w:val="single" w:sz="8" w:space="0" w:color="000000"/>
            </w:tcBorders>
            <w:shd w:val="clear" w:color="auto" w:fill="F3F3F3"/>
          </w:tcPr>
          <w:p w14:paraId="73D0E5BD"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439" w:type="dxa"/>
            <w:tcBorders>
              <w:top w:val="single" w:sz="8" w:space="0" w:color="000000"/>
              <w:left w:val="single" w:sz="8" w:space="0" w:color="000000"/>
              <w:bottom w:val="single" w:sz="8" w:space="0" w:color="000000"/>
            </w:tcBorders>
          </w:tcPr>
          <w:p w14:paraId="300A666B" w14:textId="77777777" w:rsidR="00C95828" w:rsidRPr="00362205" w:rsidRDefault="00C95828" w:rsidP="0026408A">
            <w:pPr>
              <w:rPr>
                <w:rFonts w:ascii="標楷體" w:eastAsia="標楷體" w:hAnsi="標楷體"/>
              </w:rPr>
            </w:pPr>
          </w:p>
        </w:tc>
      </w:tr>
      <w:tr w:rsidR="00C95828" w:rsidRPr="00362205" w14:paraId="0FC5E184" w14:textId="77777777" w:rsidTr="00567118">
        <w:trPr>
          <w:trHeight w:val="278"/>
        </w:trPr>
        <w:tc>
          <w:tcPr>
            <w:tcW w:w="1427" w:type="dxa"/>
            <w:tcBorders>
              <w:top w:val="single" w:sz="8" w:space="0" w:color="000000"/>
              <w:bottom w:val="single" w:sz="8" w:space="0" w:color="000000"/>
              <w:right w:val="single" w:sz="8" w:space="0" w:color="000000"/>
            </w:tcBorders>
            <w:shd w:val="clear" w:color="auto" w:fill="F3F3F3"/>
          </w:tcPr>
          <w:p w14:paraId="3A406F1B"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439" w:type="dxa"/>
            <w:tcBorders>
              <w:top w:val="single" w:sz="8" w:space="0" w:color="000000"/>
              <w:left w:val="single" w:sz="8" w:space="0" w:color="000000"/>
              <w:bottom w:val="single" w:sz="8" w:space="0" w:color="000000"/>
            </w:tcBorders>
          </w:tcPr>
          <w:p w14:paraId="54F32B02" w14:textId="77777777" w:rsidR="00C95828" w:rsidRPr="00362205" w:rsidRDefault="00C95828" w:rsidP="0026408A">
            <w:pPr>
              <w:rPr>
                <w:rFonts w:ascii="標楷體" w:eastAsia="標楷體" w:hAnsi="標楷體"/>
              </w:rPr>
            </w:pPr>
          </w:p>
        </w:tc>
      </w:tr>
    </w:tbl>
    <w:p w14:paraId="35694D1C" w14:textId="77777777" w:rsidR="00C95828" w:rsidRPr="00362205" w:rsidRDefault="00C95828" w:rsidP="00C95828">
      <w:pPr>
        <w:rPr>
          <w:rFonts w:ascii="標楷體" w:eastAsia="標楷體" w:hAnsi="標楷體"/>
        </w:rPr>
      </w:pPr>
    </w:p>
    <w:p w14:paraId="23C001F1" w14:textId="77777777" w:rsidR="00C95828" w:rsidRPr="00362205" w:rsidRDefault="00C95828" w:rsidP="00C95828">
      <w:pPr>
        <w:rPr>
          <w:rFonts w:ascii="標楷體" w:eastAsia="標楷體" w:hAnsi="標楷體"/>
        </w:rPr>
      </w:pPr>
    </w:p>
    <w:p w14:paraId="18173B11" w14:textId="77777777" w:rsidR="00C95828" w:rsidRPr="00362205" w:rsidRDefault="00C95828" w:rsidP="00C95828">
      <w:pPr>
        <w:rPr>
          <w:rFonts w:ascii="標楷體" w:eastAsia="標楷體" w:hAnsi="標楷體"/>
        </w:rPr>
      </w:pPr>
    </w:p>
    <w:p w14:paraId="4E41BDB6" w14:textId="77777777" w:rsidR="00C95828" w:rsidRPr="00362205" w:rsidRDefault="00C95828" w:rsidP="00C95828">
      <w:pPr>
        <w:rPr>
          <w:rFonts w:ascii="標楷體" w:eastAsia="標楷體" w:hAnsi="標楷體"/>
        </w:rPr>
      </w:pPr>
    </w:p>
    <w:p w14:paraId="4B17D458" w14:textId="77777777" w:rsidR="00C95828" w:rsidRPr="00362205" w:rsidRDefault="00C95828" w:rsidP="00C95828">
      <w:pPr>
        <w:rPr>
          <w:rFonts w:ascii="標楷體" w:eastAsia="標楷體" w:hAnsi="標楷體"/>
        </w:rPr>
      </w:pPr>
    </w:p>
    <w:p w14:paraId="6C3A1D04" w14:textId="77777777" w:rsidR="00C95828" w:rsidRPr="00362205" w:rsidRDefault="00C95828" w:rsidP="00C95828">
      <w:pPr>
        <w:rPr>
          <w:rFonts w:ascii="標楷體" w:eastAsia="標楷體" w:hAnsi="標楷體"/>
        </w:rPr>
      </w:pPr>
    </w:p>
    <w:p w14:paraId="0C78159F" w14:textId="77777777" w:rsidR="00C95828" w:rsidRPr="00362205" w:rsidRDefault="00C95828" w:rsidP="00C95828">
      <w:pPr>
        <w:rPr>
          <w:rFonts w:ascii="標楷體" w:eastAsia="標楷體" w:hAnsi="標楷體"/>
        </w:rPr>
      </w:pPr>
    </w:p>
    <w:p w14:paraId="75E22F47"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013CB1AE" w14:textId="77777777" w:rsidR="00C95828" w:rsidRPr="00362205" w:rsidRDefault="00C95828">
      <w:pPr>
        <w:pStyle w:val="a"/>
      </w:pPr>
      <w:r w:rsidRPr="00362205">
        <w:lastRenderedPageBreak/>
        <w:t>UI</w:t>
      </w:r>
      <w:r w:rsidRPr="00362205">
        <w:t>畫面</w:t>
      </w:r>
    </w:p>
    <w:p w14:paraId="10790F7E"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6A8D8E7F" w14:textId="0AE9D34C" w:rsidR="00F96F80" w:rsidRPr="00F96F80" w:rsidRDefault="00176A56">
      <w:pPr>
        <w:pStyle w:val="a"/>
        <w:rPr>
          <w:rPrChange w:id="139" w:author="st1" w:date="2020-06-11T20:39:00Z">
            <w:rPr>
              <w:rFonts w:ascii="標楷體" w:hAnsi="標楷體"/>
            </w:rPr>
          </w:rPrChange>
        </w:rPr>
        <w:pPrChange w:id="140" w:author="智誠 楊" w:date="2021-04-07T21:43:00Z">
          <w:pPr>
            <w:pStyle w:val="a"/>
            <w:numPr>
              <w:numId w:val="0"/>
            </w:numPr>
            <w:ind w:left="0" w:firstLine="0"/>
          </w:pPr>
        </w:pPrChange>
      </w:pPr>
      <w:del w:id="141" w:author="st1" w:date="2020-06-11T20:40:00Z">
        <w:r w:rsidDel="00F96F80">
          <w:rPr>
            <w:rFonts w:ascii="標楷體" w:hAnsi="標楷體"/>
            <w:noProof/>
          </w:rPr>
          <w:drawing>
            <wp:inline distT="0" distB="0" distL="0" distR="0" wp14:anchorId="450B8717" wp14:editId="2F15DF18">
              <wp:extent cx="6762750" cy="2432050"/>
              <wp:effectExtent l="0" t="0" r="0" b="635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62750" cy="2432050"/>
                      </a:xfrm>
                      <a:prstGeom prst="rect">
                        <a:avLst/>
                      </a:prstGeom>
                      <a:noFill/>
                      <a:ln>
                        <a:noFill/>
                      </a:ln>
                    </pic:spPr>
                  </pic:pic>
                </a:graphicData>
              </a:graphic>
            </wp:inline>
          </w:drawing>
        </w:r>
      </w:del>
      <w:ins w:id="142" w:author="st1" w:date="2020-06-11T20:39:00Z">
        <w:del w:id="143" w:author="智誠 楊" w:date="2021-04-07T21:34:00Z">
          <w:r w:rsidR="00F96F80" w:rsidRPr="00F96F80" w:rsidDel="003E5347">
            <w:rPr>
              <w:noProof/>
            </w:rPr>
            <w:drawing>
              <wp:inline distT="0" distB="0" distL="0" distR="0" wp14:anchorId="5D8F8033" wp14:editId="712D1C79">
                <wp:extent cx="5830114" cy="2848373"/>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0114" cy="2848373"/>
                        </a:xfrm>
                        <a:prstGeom prst="rect">
                          <a:avLst/>
                        </a:prstGeom>
                      </pic:spPr>
                    </pic:pic>
                  </a:graphicData>
                </a:graphic>
              </wp:inline>
            </w:drawing>
          </w:r>
        </w:del>
      </w:ins>
      <w:ins w:id="144" w:author="智誠 楊" w:date="2021-04-07T21:34:00Z">
        <w:r w:rsidR="003E5347" w:rsidRPr="003E5347">
          <w:rPr>
            <w:noProof/>
          </w:rPr>
          <w:t xml:space="preserve"> </w:t>
        </w:r>
        <w:r w:rsidR="003E5347" w:rsidRPr="003E5347">
          <w:rPr>
            <w:noProof/>
          </w:rPr>
          <w:drawing>
            <wp:inline distT="0" distB="0" distL="0" distR="0" wp14:anchorId="40AB8494" wp14:editId="51A09517">
              <wp:extent cx="6479540" cy="235839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358390"/>
                      </a:xfrm>
                      <a:prstGeom prst="rect">
                        <a:avLst/>
                      </a:prstGeom>
                    </pic:spPr>
                  </pic:pic>
                </a:graphicData>
              </a:graphic>
            </wp:inline>
          </w:drawing>
        </w:r>
      </w:ins>
    </w:p>
    <w:p w14:paraId="2956D3B0" w14:textId="77777777" w:rsidR="00C95828" w:rsidRPr="00362205" w:rsidRDefault="00105261">
      <w:pPr>
        <w:pStyle w:val="a"/>
      </w:pPr>
      <w:r>
        <w:rPr>
          <w:rFonts w:hint="eastAsia"/>
        </w:rPr>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6"/>
        <w:gridCol w:w="1785"/>
        <w:gridCol w:w="2016"/>
        <w:gridCol w:w="939"/>
        <w:gridCol w:w="1079"/>
        <w:gridCol w:w="655"/>
        <w:gridCol w:w="576"/>
        <w:gridCol w:w="2834"/>
      </w:tblGrid>
      <w:tr w:rsidR="00105261" w:rsidRPr="00362205" w14:paraId="1A466DBA" w14:textId="77777777" w:rsidTr="003E5347">
        <w:trPr>
          <w:trHeight w:val="388"/>
          <w:jc w:val="center"/>
        </w:trPr>
        <w:tc>
          <w:tcPr>
            <w:tcW w:w="547" w:type="dxa"/>
            <w:vMerge w:val="restart"/>
          </w:tcPr>
          <w:p w14:paraId="0303CED6" w14:textId="77777777" w:rsidR="00105261" w:rsidRPr="00362205" w:rsidRDefault="00105261" w:rsidP="0026408A">
            <w:pPr>
              <w:rPr>
                <w:rFonts w:ascii="標楷體" w:eastAsia="標楷體" w:hAnsi="標楷體"/>
              </w:rPr>
            </w:pPr>
            <w:r w:rsidRPr="00362205">
              <w:rPr>
                <w:rFonts w:ascii="標楷體" w:eastAsia="標楷體" w:hAnsi="標楷體"/>
              </w:rPr>
              <w:t>序號</w:t>
            </w:r>
          </w:p>
        </w:tc>
        <w:tc>
          <w:tcPr>
            <w:tcW w:w="1953" w:type="dxa"/>
            <w:vMerge w:val="restart"/>
          </w:tcPr>
          <w:p w14:paraId="442292F0" w14:textId="77777777" w:rsidR="00105261" w:rsidRPr="00362205" w:rsidRDefault="00105261" w:rsidP="0026408A">
            <w:pPr>
              <w:rPr>
                <w:rFonts w:ascii="標楷體" w:eastAsia="標楷體" w:hAnsi="標楷體"/>
              </w:rPr>
            </w:pPr>
            <w:r w:rsidRPr="00362205">
              <w:rPr>
                <w:rFonts w:ascii="標楷體" w:eastAsia="標楷體" w:hAnsi="標楷體"/>
              </w:rPr>
              <w:t>欄位</w:t>
            </w:r>
          </w:p>
        </w:tc>
        <w:tc>
          <w:tcPr>
            <w:tcW w:w="4815" w:type="dxa"/>
            <w:gridSpan w:val="5"/>
          </w:tcPr>
          <w:p w14:paraId="7D6BE34E" w14:textId="77777777" w:rsidR="00105261" w:rsidRPr="00362205" w:rsidRDefault="00105261" w:rsidP="00105261">
            <w:pPr>
              <w:jc w:val="center"/>
              <w:rPr>
                <w:rFonts w:ascii="標楷體" w:eastAsia="標楷體" w:hAnsi="標楷體"/>
              </w:rPr>
            </w:pPr>
            <w:r w:rsidRPr="00362205">
              <w:rPr>
                <w:rFonts w:ascii="標楷體" w:eastAsia="標楷體" w:hAnsi="標楷體"/>
              </w:rPr>
              <w:t>說明</w:t>
            </w:r>
          </w:p>
        </w:tc>
        <w:tc>
          <w:tcPr>
            <w:tcW w:w="3105" w:type="dxa"/>
            <w:vMerge w:val="restart"/>
          </w:tcPr>
          <w:p w14:paraId="2EFC25E4" w14:textId="77777777" w:rsidR="00105261" w:rsidRPr="00362205" w:rsidRDefault="00105261" w:rsidP="0026408A">
            <w:pPr>
              <w:rPr>
                <w:rFonts w:ascii="標楷體" w:eastAsia="標楷體" w:hAnsi="標楷體"/>
              </w:rPr>
            </w:pPr>
            <w:r w:rsidRPr="00362205">
              <w:rPr>
                <w:rFonts w:ascii="標楷體" w:eastAsia="標楷體" w:hAnsi="標楷體"/>
              </w:rPr>
              <w:t>處理邏輯及注意事項</w:t>
            </w:r>
          </w:p>
        </w:tc>
      </w:tr>
      <w:tr w:rsidR="00105261" w:rsidRPr="00362205" w14:paraId="71C62C97" w14:textId="77777777" w:rsidTr="003E5347">
        <w:trPr>
          <w:trHeight w:val="244"/>
          <w:jc w:val="center"/>
        </w:trPr>
        <w:tc>
          <w:tcPr>
            <w:tcW w:w="547" w:type="dxa"/>
            <w:vMerge/>
          </w:tcPr>
          <w:p w14:paraId="1AEC4081" w14:textId="77777777" w:rsidR="00105261" w:rsidRPr="00362205" w:rsidRDefault="00105261" w:rsidP="0026408A">
            <w:pPr>
              <w:rPr>
                <w:rFonts w:ascii="標楷體" w:eastAsia="標楷體" w:hAnsi="標楷體"/>
              </w:rPr>
            </w:pPr>
          </w:p>
        </w:tc>
        <w:tc>
          <w:tcPr>
            <w:tcW w:w="1953" w:type="dxa"/>
            <w:vMerge/>
          </w:tcPr>
          <w:p w14:paraId="747356B9" w14:textId="77777777" w:rsidR="00105261" w:rsidRPr="00362205" w:rsidRDefault="00105261" w:rsidP="0026408A">
            <w:pPr>
              <w:rPr>
                <w:rFonts w:ascii="標楷體" w:eastAsia="標楷體" w:hAnsi="標楷體"/>
              </w:rPr>
            </w:pPr>
          </w:p>
        </w:tc>
        <w:tc>
          <w:tcPr>
            <w:tcW w:w="1416" w:type="dxa"/>
          </w:tcPr>
          <w:p w14:paraId="07D2EA73" w14:textId="77777777" w:rsidR="00105261" w:rsidRPr="00362205" w:rsidRDefault="00105261" w:rsidP="0026408A">
            <w:pPr>
              <w:rPr>
                <w:rFonts w:ascii="標楷體" w:eastAsia="標楷體" w:hAnsi="標楷體"/>
              </w:rPr>
            </w:pPr>
            <w:r>
              <w:rPr>
                <w:rFonts w:eastAsia="標楷體" w:hint="eastAsia"/>
              </w:rPr>
              <w:t>資料型態長度</w:t>
            </w:r>
          </w:p>
        </w:tc>
        <w:tc>
          <w:tcPr>
            <w:tcW w:w="1000" w:type="dxa"/>
          </w:tcPr>
          <w:p w14:paraId="4178FF57" w14:textId="77777777" w:rsidR="00105261" w:rsidRPr="00362205" w:rsidRDefault="00105261" w:rsidP="0026408A">
            <w:pPr>
              <w:rPr>
                <w:rFonts w:ascii="標楷體" w:eastAsia="標楷體" w:hAnsi="標楷體"/>
              </w:rPr>
            </w:pPr>
            <w:r w:rsidRPr="00362205">
              <w:rPr>
                <w:rFonts w:ascii="標楷體" w:eastAsia="標楷體" w:hAnsi="標楷體"/>
              </w:rPr>
              <w:t>預設值</w:t>
            </w:r>
          </w:p>
        </w:tc>
        <w:tc>
          <w:tcPr>
            <w:tcW w:w="1158" w:type="dxa"/>
          </w:tcPr>
          <w:p w14:paraId="59E883F8" w14:textId="77777777" w:rsidR="00105261" w:rsidRPr="00362205" w:rsidRDefault="00105261" w:rsidP="0026408A">
            <w:pPr>
              <w:rPr>
                <w:rFonts w:ascii="標楷體" w:eastAsia="標楷體" w:hAnsi="標楷體"/>
              </w:rPr>
            </w:pPr>
            <w:r w:rsidRPr="00362205">
              <w:rPr>
                <w:rFonts w:ascii="標楷體" w:eastAsia="標楷體" w:hAnsi="標楷體"/>
              </w:rPr>
              <w:t>選單內容</w:t>
            </w:r>
          </w:p>
        </w:tc>
        <w:tc>
          <w:tcPr>
            <w:tcW w:w="665" w:type="dxa"/>
          </w:tcPr>
          <w:p w14:paraId="481BB95A" w14:textId="77777777" w:rsidR="00105261" w:rsidRPr="00362205" w:rsidRDefault="00105261" w:rsidP="0026408A">
            <w:pPr>
              <w:rPr>
                <w:rFonts w:ascii="標楷體" w:eastAsia="標楷體" w:hAnsi="標楷體"/>
              </w:rPr>
            </w:pPr>
            <w:r w:rsidRPr="00362205">
              <w:rPr>
                <w:rFonts w:ascii="標楷體" w:eastAsia="標楷體" w:hAnsi="標楷體"/>
              </w:rPr>
              <w:t>必填</w:t>
            </w:r>
          </w:p>
        </w:tc>
        <w:tc>
          <w:tcPr>
            <w:tcW w:w="576" w:type="dxa"/>
          </w:tcPr>
          <w:p w14:paraId="6AA29FFD" w14:textId="77777777" w:rsidR="00105261" w:rsidRPr="00362205" w:rsidRDefault="00105261" w:rsidP="0026408A">
            <w:pPr>
              <w:rPr>
                <w:rFonts w:ascii="標楷體" w:eastAsia="標楷體" w:hAnsi="標楷體"/>
              </w:rPr>
            </w:pPr>
            <w:r w:rsidRPr="00362205">
              <w:rPr>
                <w:rFonts w:ascii="標楷體" w:eastAsia="標楷體" w:hAnsi="標楷體"/>
              </w:rPr>
              <w:t>R/W</w:t>
            </w:r>
          </w:p>
        </w:tc>
        <w:tc>
          <w:tcPr>
            <w:tcW w:w="3105" w:type="dxa"/>
            <w:vMerge/>
          </w:tcPr>
          <w:p w14:paraId="7BE09522" w14:textId="77777777" w:rsidR="00105261" w:rsidRPr="00362205" w:rsidRDefault="00105261" w:rsidP="0026408A">
            <w:pPr>
              <w:rPr>
                <w:rFonts w:ascii="標楷體" w:eastAsia="標楷體" w:hAnsi="標楷體"/>
              </w:rPr>
            </w:pPr>
          </w:p>
        </w:tc>
      </w:tr>
      <w:tr w:rsidR="00B033D0" w:rsidRPr="00362205" w14:paraId="08604073" w14:textId="77777777" w:rsidTr="003E5347">
        <w:trPr>
          <w:trHeight w:val="244"/>
          <w:jc w:val="center"/>
        </w:trPr>
        <w:tc>
          <w:tcPr>
            <w:tcW w:w="547" w:type="dxa"/>
          </w:tcPr>
          <w:p w14:paraId="5AA984C8" w14:textId="77777777" w:rsidR="00B033D0" w:rsidRPr="00362205" w:rsidRDefault="00B033D0" w:rsidP="00B033D0">
            <w:pPr>
              <w:rPr>
                <w:rFonts w:ascii="標楷體" w:eastAsia="標楷體" w:hAnsi="標楷體"/>
              </w:rPr>
            </w:pPr>
            <w:r w:rsidRPr="00362205">
              <w:rPr>
                <w:rFonts w:ascii="標楷體" w:eastAsia="標楷體" w:hAnsi="標楷體" w:hint="eastAsia"/>
              </w:rPr>
              <w:t>1.</w:t>
            </w:r>
          </w:p>
        </w:tc>
        <w:tc>
          <w:tcPr>
            <w:tcW w:w="1953" w:type="dxa"/>
          </w:tcPr>
          <w:p w14:paraId="3CDD308F" w14:textId="7EA11252" w:rsidR="00B033D0" w:rsidDel="003E5347" w:rsidRDefault="003E5347" w:rsidP="00B033D0">
            <w:pPr>
              <w:rPr>
                <w:ins w:id="145" w:author="st1" w:date="2020-06-11T19:30:00Z"/>
                <w:del w:id="146" w:author="智誠 楊" w:date="2021-04-07T21:34:00Z"/>
                <w:rFonts w:ascii="標楷體" w:eastAsia="標楷體" w:hAnsi="標楷體"/>
              </w:rPr>
            </w:pPr>
            <w:ins w:id="147" w:author="智誠 楊" w:date="2021-04-07T21:34:00Z">
              <w:r>
                <w:rPr>
                  <w:rFonts w:ascii="標楷體" w:eastAsia="標楷體" w:hAnsi="標楷體" w:hint="eastAsia"/>
                </w:rPr>
                <w:t>統計期間天數</w:t>
              </w:r>
            </w:ins>
            <w:ins w:id="148" w:author="st1" w:date="2020-06-11T19:30:00Z">
              <w:del w:id="149" w:author="智誠 楊" w:date="2021-04-07T21:34:00Z">
                <w:r w:rsidR="00B033D0" w:rsidRPr="00054BBF" w:rsidDel="003E5347">
                  <w:rPr>
                    <w:rFonts w:ascii="標楷體" w:eastAsia="標楷體" w:hAnsi="標楷體" w:hint="eastAsia"/>
                  </w:rPr>
                  <w:delText>洗錢樣態一</w:delText>
                </w:r>
              </w:del>
            </w:ins>
          </w:p>
          <w:p w14:paraId="3457C419" w14:textId="0D060F82" w:rsidR="00B033D0" w:rsidRPr="00362205" w:rsidRDefault="00B033D0" w:rsidP="00B033D0">
            <w:pPr>
              <w:rPr>
                <w:rFonts w:ascii="標楷體" w:eastAsia="標楷體" w:hAnsi="標楷體"/>
              </w:rPr>
            </w:pPr>
            <w:ins w:id="150" w:author="st1" w:date="2020-06-11T19:30:00Z">
              <w:del w:id="151" w:author="智誠 楊" w:date="2021-04-07T21:34:00Z">
                <w:r w:rsidRPr="00054BBF" w:rsidDel="003E5347">
                  <w:rPr>
                    <w:rFonts w:ascii="標楷體" w:eastAsia="標楷體" w:hAnsi="標楷體" w:hint="eastAsia"/>
                  </w:rPr>
                  <w:delText>金額合計超過</w:delText>
                </w:r>
              </w:del>
            </w:ins>
            <w:del w:id="152" w:author="智誠 楊" w:date="2021-04-07T21:34:00Z">
              <w:r w:rsidRPr="00362205" w:rsidDel="003E5347">
                <w:rPr>
                  <w:rFonts w:ascii="標楷體" w:eastAsia="標楷體" w:hAnsi="標楷體" w:hint="eastAsia"/>
                </w:rPr>
                <w:delText>功能</w:delText>
              </w:r>
            </w:del>
          </w:p>
        </w:tc>
        <w:tc>
          <w:tcPr>
            <w:tcW w:w="1416" w:type="dxa"/>
          </w:tcPr>
          <w:p w14:paraId="260ACBF3" w14:textId="1F4762CD" w:rsidR="00B033D0" w:rsidRPr="00362205" w:rsidRDefault="003E5347" w:rsidP="00B033D0">
            <w:pPr>
              <w:rPr>
                <w:rFonts w:ascii="標楷體" w:eastAsia="標楷體" w:hAnsi="標楷體"/>
              </w:rPr>
            </w:pPr>
            <w:ins w:id="153" w:author="智誠 楊" w:date="2021-04-07T21:34:00Z">
              <w:r>
                <w:rPr>
                  <w:rFonts w:ascii="標楷體" w:eastAsia="標楷體" w:hAnsi="標楷體" w:hint="eastAsia"/>
                </w:rPr>
                <w:t>9(3)</w:t>
              </w:r>
            </w:ins>
            <w:ins w:id="154" w:author="st1" w:date="2020-06-11T19:30:00Z">
              <w:del w:id="155" w:author="智誠 楊" w:date="2021-04-07T21:34:00Z">
                <w:r w:rsidR="00B033D0" w:rsidDel="003E5347">
                  <w:rPr>
                    <w:rFonts w:ascii="標楷體" w:eastAsia="標楷體" w:hAnsi="標楷體" w:hint="eastAsia"/>
                  </w:rPr>
                  <w:delText>9(14)</w:delText>
                </w:r>
              </w:del>
            </w:ins>
            <w:del w:id="156" w:author="智誠 楊" w:date="2021-04-07T21:34:00Z">
              <w:r w:rsidR="00B033D0" w:rsidDel="003E5347">
                <w:rPr>
                  <w:rFonts w:ascii="標楷體" w:eastAsia="標楷體" w:hAnsi="標楷體"/>
                </w:rPr>
                <w:delText>9</w:delText>
              </w:r>
            </w:del>
          </w:p>
        </w:tc>
        <w:tc>
          <w:tcPr>
            <w:tcW w:w="1000" w:type="dxa"/>
          </w:tcPr>
          <w:p w14:paraId="073EED17" w14:textId="77777777" w:rsidR="00B033D0" w:rsidRPr="00362205" w:rsidRDefault="00B033D0" w:rsidP="00B033D0">
            <w:pPr>
              <w:rPr>
                <w:rFonts w:ascii="標楷體" w:eastAsia="標楷體" w:hAnsi="標楷體"/>
              </w:rPr>
            </w:pPr>
          </w:p>
        </w:tc>
        <w:tc>
          <w:tcPr>
            <w:tcW w:w="1158" w:type="dxa"/>
          </w:tcPr>
          <w:p w14:paraId="141A4D98" w14:textId="4C1B6FE2" w:rsidR="00B033D0" w:rsidRPr="00362205" w:rsidRDefault="00B033D0" w:rsidP="00B033D0">
            <w:pPr>
              <w:rPr>
                <w:rFonts w:ascii="標楷體" w:eastAsia="標楷體" w:hAnsi="標楷體"/>
              </w:rPr>
            </w:pPr>
            <w:del w:id="157" w:author="智誠 楊" w:date="2021-04-07T21:34:00Z">
              <w:r w:rsidRPr="00362205" w:rsidDel="003E5347">
                <w:rPr>
                  <w:rFonts w:ascii="標楷體" w:eastAsia="標楷體" w:hAnsi="標楷體" w:hint="eastAsia"/>
                </w:rPr>
                <w:delText>下拉式選單</w:delText>
              </w:r>
            </w:del>
          </w:p>
        </w:tc>
        <w:tc>
          <w:tcPr>
            <w:tcW w:w="665" w:type="dxa"/>
          </w:tcPr>
          <w:p w14:paraId="501F8993" w14:textId="4F0E1DB0" w:rsidR="00B033D0" w:rsidRPr="00362205" w:rsidRDefault="003E5347" w:rsidP="00B033D0">
            <w:pPr>
              <w:rPr>
                <w:rFonts w:ascii="標楷體" w:eastAsia="標楷體" w:hAnsi="標楷體"/>
              </w:rPr>
            </w:pPr>
            <w:ins w:id="158" w:author="智誠 楊" w:date="2021-04-07T21:34:00Z">
              <w:r>
                <w:rPr>
                  <w:rFonts w:ascii="標楷體" w:eastAsia="標楷體" w:hAnsi="標楷體"/>
                </w:rPr>
                <w:t>V</w:t>
              </w:r>
            </w:ins>
            <w:ins w:id="159" w:author="st1" w:date="2020-06-11T19:30:00Z">
              <w:del w:id="160" w:author="智誠 楊" w:date="2021-04-07T21:34:00Z">
                <w:r w:rsidR="00B033D0" w:rsidRPr="00362205" w:rsidDel="003E5347">
                  <w:rPr>
                    <w:rFonts w:ascii="標楷體" w:eastAsia="標楷體" w:hAnsi="標楷體" w:hint="eastAsia"/>
                  </w:rPr>
                  <w:delText>V</w:delText>
                </w:r>
              </w:del>
            </w:ins>
            <w:del w:id="161" w:author="智誠 楊" w:date="2021-04-07T21:34:00Z">
              <w:r w:rsidR="00B033D0" w:rsidRPr="00362205" w:rsidDel="003E5347">
                <w:rPr>
                  <w:rFonts w:ascii="標楷體" w:eastAsia="標楷體" w:hAnsi="標楷體" w:hint="eastAsia"/>
                </w:rPr>
                <w:delText>V</w:delText>
              </w:r>
            </w:del>
          </w:p>
        </w:tc>
        <w:tc>
          <w:tcPr>
            <w:tcW w:w="576" w:type="dxa"/>
          </w:tcPr>
          <w:p w14:paraId="64ED9F92" w14:textId="77777777" w:rsidR="00B033D0" w:rsidRPr="00362205" w:rsidRDefault="00B033D0" w:rsidP="00B033D0">
            <w:pPr>
              <w:rPr>
                <w:rFonts w:ascii="標楷體" w:eastAsia="標楷體" w:hAnsi="標楷體"/>
              </w:rPr>
            </w:pPr>
          </w:p>
        </w:tc>
        <w:tc>
          <w:tcPr>
            <w:tcW w:w="3105" w:type="dxa"/>
          </w:tcPr>
          <w:p w14:paraId="0B0F95B5" w14:textId="71038992" w:rsidR="00B033D0" w:rsidRPr="00362205" w:rsidDel="003E5347" w:rsidRDefault="003E5347" w:rsidP="00B033D0">
            <w:pPr>
              <w:rPr>
                <w:del w:id="162" w:author="智誠 楊" w:date="2021-04-07T21:34:00Z"/>
                <w:rFonts w:ascii="標楷體" w:eastAsia="標楷體" w:hAnsi="標楷體"/>
              </w:rPr>
            </w:pPr>
            <w:ins w:id="163" w:author="智誠 楊" w:date="2021-04-07T21:34:00Z">
              <w:r w:rsidRPr="006E3B5B">
                <w:rPr>
                  <w:rFonts w:ascii="標楷體" w:eastAsia="標楷體" w:hAnsi="標楷體" w:hint="eastAsia"/>
                </w:rPr>
                <w:t>必須輸入</w:t>
              </w:r>
            </w:ins>
            <w:ins w:id="164" w:author="st1" w:date="2020-06-11T19:30:00Z">
              <w:del w:id="165" w:author="智誠 楊" w:date="2021-04-07T21:34:00Z">
                <w:r w:rsidR="00B033D0" w:rsidRPr="006E3B5B" w:rsidDel="003E5347">
                  <w:rPr>
                    <w:rFonts w:ascii="標楷體" w:eastAsia="標楷體" w:hAnsi="標楷體" w:hint="eastAsia"/>
                  </w:rPr>
                  <w:delText>必須輸入</w:delText>
                </w:r>
              </w:del>
            </w:ins>
            <w:del w:id="166" w:author="智誠 楊" w:date="2021-04-07T21:34:00Z">
              <w:r w:rsidR="00B033D0" w:rsidDel="003E5347">
                <w:rPr>
                  <w:rFonts w:ascii="標楷體" w:eastAsia="標楷體" w:hAnsi="標楷體" w:hint="eastAsia"/>
                </w:rPr>
                <w:delText>必須輸入</w:delText>
              </w:r>
            </w:del>
          </w:p>
          <w:p w14:paraId="6FEF0948" w14:textId="0E56A7A8" w:rsidR="00B033D0" w:rsidRPr="00362205" w:rsidDel="003E5347" w:rsidRDefault="00B033D0" w:rsidP="00B033D0">
            <w:pPr>
              <w:rPr>
                <w:del w:id="167" w:author="智誠 楊" w:date="2021-04-07T21:34:00Z"/>
                <w:rFonts w:ascii="標楷體" w:eastAsia="標楷體" w:hAnsi="標楷體"/>
              </w:rPr>
            </w:pPr>
            <w:del w:id="168" w:author="智誠 楊" w:date="2021-04-07T21:34:00Z">
              <w:r w:rsidRPr="00362205" w:rsidDel="003E5347">
                <w:rPr>
                  <w:rFonts w:ascii="標楷體" w:eastAsia="標楷體" w:hAnsi="標楷體" w:hint="eastAsia"/>
                </w:rPr>
                <w:delText>1: 新增</w:delText>
              </w:r>
            </w:del>
          </w:p>
          <w:p w14:paraId="404408C4" w14:textId="3BE000FA" w:rsidR="00B033D0" w:rsidRPr="00362205" w:rsidDel="003E5347" w:rsidRDefault="00B033D0" w:rsidP="00B033D0">
            <w:pPr>
              <w:rPr>
                <w:del w:id="169" w:author="智誠 楊" w:date="2021-04-07T21:34:00Z"/>
                <w:rFonts w:ascii="標楷體" w:eastAsia="標楷體" w:hAnsi="標楷體"/>
              </w:rPr>
            </w:pPr>
            <w:del w:id="170" w:author="智誠 楊" w:date="2021-04-07T21:34:00Z">
              <w:r w:rsidRPr="00362205" w:rsidDel="003E5347">
                <w:rPr>
                  <w:rFonts w:ascii="標楷體" w:eastAsia="標楷體" w:hAnsi="標楷體" w:hint="eastAsia"/>
                </w:rPr>
                <w:delText>2</w:delText>
              </w:r>
              <w:r w:rsidRPr="00362205" w:rsidDel="003E5347">
                <w:rPr>
                  <w:rFonts w:ascii="標楷體" w:eastAsia="標楷體" w:hAnsi="標楷體"/>
                </w:rPr>
                <w:delText>:</w:delText>
              </w:r>
              <w:r w:rsidRPr="00362205" w:rsidDel="003E5347">
                <w:rPr>
                  <w:rFonts w:ascii="標楷體" w:eastAsia="標楷體" w:hAnsi="標楷體" w:hint="eastAsia"/>
                </w:rPr>
                <w:delText xml:space="preserve"> 修改</w:delText>
              </w:r>
            </w:del>
          </w:p>
          <w:p w14:paraId="0D11198E" w14:textId="5ED960C0" w:rsidR="00B033D0" w:rsidRPr="00362205" w:rsidDel="003E5347" w:rsidRDefault="00B033D0" w:rsidP="00B033D0">
            <w:pPr>
              <w:rPr>
                <w:del w:id="171" w:author="智誠 楊" w:date="2021-04-07T21:34:00Z"/>
                <w:rFonts w:ascii="標楷體" w:eastAsia="標楷體" w:hAnsi="標楷體"/>
              </w:rPr>
            </w:pPr>
            <w:del w:id="172" w:author="智誠 楊" w:date="2021-04-07T21:34:00Z">
              <w:r w:rsidRPr="00362205" w:rsidDel="003E5347">
                <w:rPr>
                  <w:rFonts w:ascii="標楷體" w:eastAsia="標楷體" w:hAnsi="標楷體" w:hint="eastAsia"/>
                </w:rPr>
                <w:delText>4: 刪除</w:delText>
              </w:r>
            </w:del>
          </w:p>
          <w:p w14:paraId="640E0199" w14:textId="3E4B544A" w:rsidR="00B033D0" w:rsidRPr="00362205" w:rsidRDefault="00B033D0" w:rsidP="00B033D0">
            <w:pPr>
              <w:rPr>
                <w:rFonts w:ascii="標楷體" w:eastAsia="標楷體" w:hAnsi="標楷體"/>
              </w:rPr>
            </w:pPr>
            <w:del w:id="173" w:author="智誠 楊" w:date="2021-04-07T21:34:00Z">
              <w:r w:rsidRPr="00362205" w:rsidDel="003E5347">
                <w:rPr>
                  <w:rFonts w:ascii="標楷體" w:eastAsia="標楷體" w:hAnsi="標楷體" w:hint="eastAsia"/>
                </w:rPr>
                <w:delText>5: 查詢</w:delText>
              </w:r>
            </w:del>
          </w:p>
        </w:tc>
      </w:tr>
      <w:tr w:rsidR="003E5347" w:rsidRPr="00362205" w14:paraId="65BABAA2" w14:textId="77777777" w:rsidTr="003E5347">
        <w:trPr>
          <w:trHeight w:val="291"/>
          <w:jc w:val="center"/>
        </w:trPr>
        <w:tc>
          <w:tcPr>
            <w:tcW w:w="547" w:type="dxa"/>
          </w:tcPr>
          <w:p w14:paraId="6F952489" w14:textId="77777777" w:rsidR="003E5347" w:rsidRPr="00362205" w:rsidRDefault="003E5347" w:rsidP="003E5347">
            <w:pPr>
              <w:rPr>
                <w:rFonts w:ascii="標楷體" w:eastAsia="標楷體" w:hAnsi="標楷體"/>
              </w:rPr>
            </w:pPr>
            <w:r w:rsidRPr="00362205">
              <w:rPr>
                <w:rFonts w:ascii="標楷體" w:eastAsia="標楷體" w:hAnsi="標楷體" w:hint="eastAsia"/>
              </w:rPr>
              <w:t>2</w:t>
            </w:r>
          </w:p>
        </w:tc>
        <w:tc>
          <w:tcPr>
            <w:tcW w:w="1953" w:type="dxa"/>
          </w:tcPr>
          <w:p w14:paraId="6424A2FC" w14:textId="77777777" w:rsidR="003E5347" w:rsidRDefault="003E5347" w:rsidP="003E5347">
            <w:pPr>
              <w:rPr>
                <w:ins w:id="174" w:author="智誠 楊" w:date="2021-04-07T21:34:00Z"/>
                <w:rFonts w:ascii="標楷體" w:eastAsia="標楷體" w:hAnsi="標楷體"/>
              </w:rPr>
            </w:pPr>
            <w:ins w:id="175" w:author="智誠 楊" w:date="2021-04-07T21:34:00Z">
              <w:r w:rsidRPr="00054BBF">
                <w:rPr>
                  <w:rFonts w:ascii="標楷體" w:eastAsia="標楷體" w:hAnsi="標楷體" w:hint="eastAsia"/>
                </w:rPr>
                <w:t>洗錢樣態一</w:t>
              </w:r>
            </w:ins>
          </w:p>
          <w:p w14:paraId="64EAED00" w14:textId="6C8D8578" w:rsidR="003E5347" w:rsidDel="003E5347" w:rsidRDefault="003E5347" w:rsidP="003E5347">
            <w:pPr>
              <w:rPr>
                <w:ins w:id="176" w:author="st1" w:date="2020-06-11T19:30:00Z"/>
                <w:del w:id="177" w:author="智誠 楊" w:date="2021-04-07T21:34:00Z"/>
                <w:rFonts w:ascii="標楷體" w:eastAsia="標楷體" w:hAnsi="標楷體"/>
              </w:rPr>
            </w:pPr>
            <w:ins w:id="178" w:author="智誠 楊" w:date="2021-04-07T21:34:00Z">
              <w:r w:rsidRPr="00054BBF">
                <w:rPr>
                  <w:rFonts w:ascii="標楷體" w:eastAsia="標楷體" w:hAnsi="標楷體" w:hint="eastAsia"/>
                </w:rPr>
                <w:t>金額合計超過</w:t>
              </w:r>
            </w:ins>
            <w:ins w:id="179" w:author="st1" w:date="2020-06-11T19:30:00Z">
              <w:del w:id="180" w:author="智誠 楊" w:date="2021-04-07T21:34:00Z">
                <w:r w:rsidRPr="00054BBF" w:rsidDel="003E5347">
                  <w:rPr>
                    <w:rFonts w:ascii="標楷體" w:eastAsia="標楷體" w:hAnsi="標楷體" w:hint="eastAsia"/>
                  </w:rPr>
                  <w:delText>洗錢樣態二</w:delText>
                </w:r>
              </w:del>
            </w:ins>
          </w:p>
          <w:p w14:paraId="47A794C7" w14:textId="05EC14E9" w:rsidR="003E5347" w:rsidDel="003E5347" w:rsidRDefault="003E5347" w:rsidP="003E5347">
            <w:pPr>
              <w:rPr>
                <w:del w:id="181" w:author="智誠 楊" w:date="2021-04-07T21:34:00Z"/>
                <w:rFonts w:ascii="標楷體" w:eastAsia="標楷體" w:hAnsi="標楷體"/>
              </w:rPr>
            </w:pPr>
            <w:ins w:id="182" w:author="st1" w:date="2020-06-11T19:30:00Z">
              <w:del w:id="183" w:author="智誠 楊" w:date="2021-04-07T21:34:00Z">
                <w:r w:rsidRPr="00054BBF" w:rsidDel="003E5347">
                  <w:rPr>
                    <w:rFonts w:ascii="標楷體" w:eastAsia="標楷體" w:hAnsi="標楷體" w:hint="eastAsia"/>
                  </w:rPr>
                  <w:delText>次數</w:delText>
                </w:r>
              </w:del>
            </w:ins>
            <w:del w:id="184" w:author="智誠 楊" w:date="2021-04-07T21:34:00Z">
              <w:r w:rsidRPr="00054BBF" w:rsidDel="003E5347">
                <w:rPr>
                  <w:rFonts w:ascii="標楷體" w:eastAsia="標楷體" w:hAnsi="標楷體" w:hint="eastAsia"/>
                </w:rPr>
                <w:delText>洗錢樣態一</w:delText>
              </w:r>
            </w:del>
          </w:p>
          <w:p w14:paraId="03037DA0" w14:textId="4CEADFF2" w:rsidR="003E5347" w:rsidRPr="00362205" w:rsidRDefault="003E5347" w:rsidP="003E5347">
            <w:pPr>
              <w:rPr>
                <w:rFonts w:ascii="標楷體" w:eastAsia="標楷體" w:hAnsi="標楷體"/>
              </w:rPr>
            </w:pPr>
            <w:del w:id="185" w:author="智誠 楊" w:date="2021-04-07T21:34:00Z">
              <w:r w:rsidRPr="00054BBF" w:rsidDel="003E5347">
                <w:rPr>
                  <w:rFonts w:ascii="標楷體" w:eastAsia="標楷體" w:hAnsi="標楷體" w:hint="eastAsia"/>
                </w:rPr>
                <w:delText>金額合計超過</w:delText>
              </w:r>
            </w:del>
          </w:p>
        </w:tc>
        <w:tc>
          <w:tcPr>
            <w:tcW w:w="1416" w:type="dxa"/>
          </w:tcPr>
          <w:p w14:paraId="37F702BF" w14:textId="0C464A54" w:rsidR="003E5347" w:rsidRPr="00362205" w:rsidRDefault="003E5347" w:rsidP="003E5347">
            <w:pPr>
              <w:rPr>
                <w:rFonts w:ascii="標楷體" w:eastAsia="標楷體" w:hAnsi="標楷體"/>
              </w:rPr>
            </w:pPr>
            <w:ins w:id="186" w:author="智誠 楊" w:date="2021-04-07T21:34:00Z">
              <w:r>
                <w:rPr>
                  <w:rFonts w:ascii="標楷體" w:eastAsia="標楷體" w:hAnsi="標楷體" w:hint="eastAsia"/>
                </w:rPr>
                <w:t>9(14)</w:t>
              </w:r>
            </w:ins>
            <w:ins w:id="187" w:author="st1" w:date="2020-06-11T19:30:00Z">
              <w:del w:id="188" w:author="智誠 楊" w:date="2021-04-07T21:34:00Z">
                <w:r w:rsidDel="003E5347">
                  <w:rPr>
                    <w:rFonts w:ascii="標楷體" w:eastAsia="標楷體" w:hAnsi="標楷體"/>
                  </w:rPr>
                  <w:delText>9999</w:delText>
                </w:r>
              </w:del>
            </w:ins>
            <w:del w:id="189" w:author="智誠 楊" w:date="2021-04-07T21:34:00Z">
              <w:r w:rsidDel="003E5347">
                <w:rPr>
                  <w:rFonts w:ascii="標楷體" w:eastAsia="標楷體" w:hAnsi="標楷體" w:hint="eastAsia"/>
                </w:rPr>
                <w:delText>9(14)</w:delText>
              </w:r>
            </w:del>
          </w:p>
        </w:tc>
        <w:tc>
          <w:tcPr>
            <w:tcW w:w="1000" w:type="dxa"/>
          </w:tcPr>
          <w:p w14:paraId="1A3125E5" w14:textId="77777777" w:rsidR="003E5347" w:rsidRPr="00362205" w:rsidRDefault="003E5347" w:rsidP="003E5347">
            <w:pPr>
              <w:rPr>
                <w:rFonts w:ascii="標楷體" w:eastAsia="標楷體" w:hAnsi="標楷體"/>
              </w:rPr>
            </w:pPr>
          </w:p>
        </w:tc>
        <w:tc>
          <w:tcPr>
            <w:tcW w:w="1158" w:type="dxa"/>
          </w:tcPr>
          <w:p w14:paraId="6A8777C3" w14:textId="77777777" w:rsidR="003E5347" w:rsidRPr="00362205" w:rsidRDefault="003E5347" w:rsidP="003E5347">
            <w:pPr>
              <w:rPr>
                <w:rFonts w:ascii="標楷體" w:eastAsia="標楷體" w:hAnsi="標楷體"/>
              </w:rPr>
            </w:pPr>
          </w:p>
        </w:tc>
        <w:tc>
          <w:tcPr>
            <w:tcW w:w="665" w:type="dxa"/>
          </w:tcPr>
          <w:p w14:paraId="6A0A6F2B" w14:textId="7F9E2432" w:rsidR="003E5347" w:rsidRPr="00362205" w:rsidRDefault="003E5347" w:rsidP="003E5347">
            <w:pPr>
              <w:rPr>
                <w:rFonts w:ascii="標楷體" w:eastAsia="標楷體" w:hAnsi="標楷體"/>
              </w:rPr>
            </w:pPr>
            <w:ins w:id="190" w:author="智誠 楊" w:date="2021-04-07T21:34:00Z">
              <w:r w:rsidRPr="00362205">
                <w:rPr>
                  <w:rFonts w:ascii="標楷體" w:eastAsia="標楷體" w:hAnsi="標楷體" w:hint="eastAsia"/>
                </w:rPr>
                <w:t>V</w:t>
              </w:r>
            </w:ins>
            <w:ins w:id="191" w:author="st1" w:date="2020-06-11T19:30:00Z">
              <w:del w:id="192" w:author="智誠 楊" w:date="2021-04-07T21:34:00Z">
                <w:r w:rsidRPr="00362205" w:rsidDel="003E5347">
                  <w:rPr>
                    <w:rFonts w:ascii="標楷體" w:eastAsia="標楷體" w:hAnsi="標楷體" w:hint="eastAsia"/>
                  </w:rPr>
                  <w:delText>V</w:delText>
                </w:r>
              </w:del>
            </w:ins>
            <w:del w:id="193" w:author="智誠 楊" w:date="2021-04-07T21:34:00Z">
              <w:r w:rsidRPr="00362205" w:rsidDel="003E5347">
                <w:rPr>
                  <w:rFonts w:ascii="標楷體" w:eastAsia="標楷體" w:hAnsi="標楷體" w:hint="eastAsia"/>
                </w:rPr>
                <w:delText>V</w:delText>
              </w:r>
            </w:del>
          </w:p>
        </w:tc>
        <w:tc>
          <w:tcPr>
            <w:tcW w:w="576" w:type="dxa"/>
          </w:tcPr>
          <w:p w14:paraId="2D57C413" w14:textId="77777777" w:rsidR="003E5347" w:rsidRPr="00362205" w:rsidRDefault="003E5347" w:rsidP="003E5347">
            <w:pPr>
              <w:rPr>
                <w:rFonts w:ascii="標楷體" w:eastAsia="標楷體" w:hAnsi="標楷體"/>
              </w:rPr>
            </w:pPr>
          </w:p>
        </w:tc>
        <w:tc>
          <w:tcPr>
            <w:tcW w:w="3105" w:type="dxa"/>
          </w:tcPr>
          <w:p w14:paraId="1B09E59F" w14:textId="70DF8E64" w:rsidR="003E5347" w:rsidRPr="006E3B5B" w:rsidRDefault="003E5347" w:rsidP="003E5347">
            <w:pPr>
              <w:rPr>
                <w:rFonts w:ascii="標楷體" w:eastAsia="標楷體" w:hAnsi="標楷體"/>
              </w:rPr>
            </w:pPr>
            <w:ins w:id="194" w:author="智誠 楊" w:date="2021-04-07T21:34:00Z">
              <w:r w:rsidRPr="006E3B5B">
                <w:rPr>
                  <w:rFonts w:ascii="標楷體" w:eastAsia="標楷體" w:hAnsi="標楷體" w:hint="eastAsia"/>
                </w:rPr>
                <w:t>必須輸入</w:t>
              </w:r>
            </w:ins>
            <w:ins w:id="195" w:author="st1" w:date="2020-06-11T19:30:00Z">
              <w:del w:id="196" w:author="智誠 楊" w:date="2021-04-07T21:34:00Z">
                <w:r w:rsidRPr="002730D8" w:rsidDel="003E5347">
                  <w:rPr>
                    <w:rFonts w:ascii="標楷體" w:eastAsia="標楷體" w:hAnsi="標楷體" w:hint="eastAsia"/>
                  </w:rPr>
                  <w:delText>必須輸入</w:delText>
                </w:r>
              </w:del>
            </w:ins>
            <w:del w:id="197" w:author="智誠 楊" w:date="2021-04-07T21:34:00Z">
              <w:r w:rsidRPr="006E3B5B" w:rsidDel="003E5347">
                <w:rPr>
                  <w:rFonts w:ascii="標楷體" w:eastAsia="標楷體" w:hAnsi="標楷體" w:hint="eastAsia"/>
                </w:rPr>
                <w:delText>新增、修改時必須輸入,其他自動顯示不必輸入</w:delText>
              </w:r>
            </w:del>
          </w:p>
        </w:tc>
      </w:tr>
      <w:tr w:rsidR="003E5347" w:rsidRPr="00362205" w14:paraId="35465A43" w14:textId="77777777" w:rsidTr="003E5347">
        <w:trPr>
          <w:trHeight w:val="291"/>
          <w:jc w:val="center"/>
        </w:trPr>
        <w:tc>
          <w:tcPr>
            <w:tcW w:w="547" w:type="dxa"/>
          </w:tcPr>
          <w:p w14:paraId="4796C9B2" w14:textId="77777777" w:rsidR="003E5347" w:rsidRPr="00362205" w:rsidRDefault="003E5347" w:rsidP="003E5347">
            <w:pPr>
              <w:rPr>
                <w:rFonts w:ascii="標楷體" w:eastAsia="標楷體" w:hAnsi="標楷體"/>
              </w:rPr>
            </w:pPr>
            <w:r w:rsidRPr="00362205">
              <w:rPr>
                <w:rFonts w:ascii="標楷體" w:eastAsia="標楷體" w:hAnsi="標楷體" w:hint="eastAsia"/>
              </w:rPr>
              <w:t>3</w:t>
            </w:r>
          </w:p>
        </w:tc>
        <w:tc>
          <w:tcPr>
            <w:tcW w:w="1953" w:type="dxa"/>
          </w:tcPr>
          <w:p w14:paraId="4B6698D3" w14:textId="77777777" w:rsidR="003E5347" w:rsidRDefault="003E5347" w:rsidP="003E5347">
            <w:pPr>
              <w:rPr>
                <w:ins w:id="198" w:author="智誠 楊" w:date="2021-04-07T21:34:00Z"/>
                <w:rFonts w:ascii="標楷體" w:eastAsia="標楷體" w:hAnsi="標楷體"/>
              </w:rPr>
            </w:pPr>
            <w:ins w:id="199" w:author="智誠 楊" w:date="2021-04-07T21:34:00Z">
              <w:r w:rsidRPr="00054BBF">
                <w:rPr>
                  <w:rFonts w:ascii="標楷體" w:eastAsia="標楷體" w:hAnsi="標楷體" w:hint="eastAsia"/>
                </w:rPr>
                <w:t>洗錢樣態二</w:t>
              </w:r>
            </w:ins>
          </w:p>
          <w:p w14:paraId="7C3E3B55" w14:textId="3A01B24A" w:rsidR="003E5347" w:rsidDel="003E5347" w:rsidRDefault="003E5347" w:rsidP="003E5347">
            <w:pPr>
              <w:rPr>
                <w:ins w:id="200" w:author="st1" w:date="2020-06-11T19:30:00Z"/>
                <w:del w:id="201" w:author="智誠 楊" w:date="2021-04-07T21:34:00Z"/>
                <w:rFonts w:ascii="標楷體" w:eastAsia="標楷體" w:hAnsi="標楷體"/>
              </w:rPr>
            </w:pPr>
            <w:ins w:id="202" w:author="智誠 楊" w:date="2021-04-07T21:34:00Z">
              <w:r w:rsidRPr="00054BBF">
                <w:rPr>
                  <w:rFonts w:ascii="標楷體" w:eastAsia="標楷體" w:hAnsi="標楷體" w:hint="eastAsia"/>
                </w:rPr>
                <w:t>次數</w:t>
              </w:r>
            </w:ins>
            <w:ins w:id="203" w:author="st1" w:date="2020-06-11T19:30:00Z">
              <w:del w:id="204" w:author="智誠 楊" w:date="2021-04-07T21:34:00Z">
                <w:r w:rsidRPr="00054BBF" w:rsidDel="003E5347">
                  <w:rPr>
                    <w:rFonts w:ascii="標楷體" w:eastAsia="標楷體" w:hAnsi="標楷體" w:hint="eastAsia"/>
                  </w:rPr>
                  <w:delText>洗錢樣態二</w:delText>
                </w:r>
              </w:del>
            </w:ins>
          </w:p>
          <w:p w14:paraId="7EC47A44" w14:textId="6D12F515" w:rsidR="003E5347" w:rsidDel="003E5347" w:rsidRDefault="003E5347" w:rsidP="003E5347">
            <w:pPr>
              <w:rPr>
                <w:del w:id="205" w:author="智誠 楊" w:date="2021-04-07T21:34:00Z"/>
                <w:rFonts w:ascii="標楷體" w:eastAsia="標楷體" w:hAnsi="標楷體"/>
              </w:rPr>
            </w:pPr>
            <w:ins w:id="206" w:author="st1" w:date="2020-06-11T19:30:00Z">
              <w:del w:id="207" w:author="智誠 楊" w:date="2021-04-07T21:34:00Z">
                <w:r w:rsidRPr="00054BBF" w:rsidDel="003E5347">
                  <w:rPr>
                    <w:rFonts w:ascii="標楷體" w:eastAsia="標楷體" w:hAnsi="標楷體" w:hint="eastAsia"/>
                  </w:rPr>
                  <w:delText>單筆起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ins>
            <w:del w:id="208" w:author="智誠 楊" w:date="2021-04-07T21:34:00Z">
              <w:r w:rsidRPr="00054BBF" w:rsidDel="003E5347">
                <w:rPr>
                  <w:rFonts w:ascii="標楷體" w:eastAsia="標楷體" w:hAnsi="標楷體" w:hint="eastAsia"/>
                </w:rPr>
                <w:delText>洗錢樣態二</w:delText>
              </w:r>
            </w:del>
          </w:p>
          <w:p w14:paraId="52938347" w14:textId="0B511633" w:rsidR="003E5347" w:rsidRPr="00362205" w:rsidRDefault="003E5347" w:rsidP="003E5347">
            <w:pPr>
              <w:rPr>
                <w:rFonts w:ascii="標楷體" w:eastAsia="標楷體" w:hAnsi="標楷體"/>
              </w:rPr>
            </w:pPr>
            <w:del w:id="209" w:author="智誠 楊" w:date="2021-04-07T21:34:00Z">
              <w:r w:rsidRPr="00054BBF" w:rsidDel="003E5347">
                <w:rPr>
                  <w:rFonts w:ascii="標楷體" w:eastAsia="標楷體" w:hAnsi="標楷體" w:hint="eastAsia"/>
                </w:rPr>
                <w:delText>次數</w:delText>
              </w:r>
            </w:del>
          </w:p>
        </w:tc>
        <w:tc>
          <w:tcPr>
            <w:tcW w:w="1416" w:type="dxa"/>
          </w:tcPr>
          <w:p w14:paraId="00202F50" w14:textId="1BFE7812" w:rsidR="003E5347" w:rsidRPr="00362205" w:rsidRDefault="003E5347" w:rsidP="003E5347">
            <w:pPr>
              <w:rPr>
                <w:rFonts w:ascii="標楷體" w:eastAsia="標楷體" w:hAnsi="標楷體"/>
              </w:rPr>
            </w:pPr>
            <w:ins w:id="210" w:author="智誠 楊" w:date="2021-04-07T21:34:00Z">
              <w:r>
                <w:rPr>
                  <w:rFonts w:ascii="標楷體" w:eastAsia="標楷體" w:hAnsi="標楷體"/>
                </w:rPr>
                <w:t>9</w:t>
              </w:r>
            </w:ins>
            <w:ins w:id="211" w:author="智誠 楊" w:date="2021-04-07T21:35:00Z">
              <w:r>
                <w:rPr>
                  <w:rFonts w:ascii="標楷體" w:eastAsia="標楷體" w:hAnsi="標楷體"/>
                </w:rPr>
                <w:t>(4)</w:t>
              </w:r>
            </w:ins>
            <w:ins w:id="212" w:author="st1" w:date="2020-06-11T19:30:00Z">
              <w:del w:id="213" w:author="智誠 楊" w:date="2021-04-07T21:34:00Z">
                <w:r w:rsidDel="003E5347">
                  <w:rPr>
                    <w:rFonts w:ascii="標楷體" w:eastAsia="標楷體" w:hAnsi="標楷體" w:hint="eastAsia"/>
                  </w:rPr>
                  <w:delText>9(14)</w:delText>
                </w:r>
              </w:del>
            </w:ins>
            <w:del w:id="214" w:author="智誠 楊" w:date="2021-04-07T21:34:00Z">
              <w:r w:rsidDel="003E5347">
                <w:rPr>
                  <w:rFonts w:ascii="標楷體" w:eastAsia="標楷體" w:hAnsi="標楷體"/>
                </w:rPr>
                <w:delText>9999</w:delText>
              </w:r>
            </w:del>
          </w:p>
        </w:tc>
        <w:tc>
          <w:tcPr>
            <w:tcW w:w="1000" w:type="dxa"/>
          </w:tcPr>
          <w:p w14:paraId="6DC3AE7B" w14:textId="77777777" w:rsidR="003E5347" w:rsidRPr="00362205" w:rsidRDefault="003E5347" w:rsidP="003E5347">
            <w:pPr>
              <w:rPr>
                <w:rFonts w:ascii="標楷體" w:eastAsia="標楷體" w:hAnsi="標楷體"/>
              </w:rPr>
            </w:pPr>
          </w:p>
        </w:tc>
        <w:tc>
          <w:tcPr>
            <w:tcW w:w="1158" w:type="dxa"/>
          </w:tcPr>
          <w:p w14:paraId="07099B27" w14:textId="77777777" w:rsidR="003E5347" w:rsidRPr="00362205" w:rsidRDefault="003E5347" w:rsidP="003E5347">
            <w:pPr>
              <w:rPr>
                <w:rFonts w:ascii="標楷體" w:eastAsia="標楷體" w:hAnsi="標楷體"/>
              </w:rPr>
            </w:pPr>
          </w:p>
        </w:tc>
        <w:tc>
          <w:tcPr>
            <w:tcW w:w="665" w:type="dxa"/>
          </w:tcPr>
          <w:p w14:paraId="1691C96A" w14:textId="1B11132F" w:rsidR="003E5347" w:rsidRPr="00362205" w:rsidRDefault="003E5347" w:rsidP="003E5347">
            <w:pPr>
              <w:rPr>
                <w:rFonts w:ascii="標楷體" w:eastAsia="標楷體" w:hAnsi="標楷體"/>
              </w:rPr>
            </w:pPr>
            <w:ins w:id="215" w:author="智誠 楊" w:date="2021-04-07T21:34:00Z">
              <w:r w:rsidRPr="00362205">
                <w:rPr>
                  <w:rFonts w:ascii="標楷體" w:eastAsia="標楷體" w:hAnsi="標楷體" w:hint="eastAsia"/>
                </w:rPr>
                <w:t>V</w:t>
              </w:r>
            </w:ins>
            <w:ins w:id="216" w:author="st1" w:date="2020-06-11T19:30:00Z">
              <w:del w:id="217" w:author="智誠 楊" w:date="2021-04-07T21:34:00Z">
                <w:r w:rsidRPr="00362205" w:rsidDel="003E5347">
                  <w:rPr>
                    <w:rFonts w:ascii="標楷體" w:eastAsia="標楷體" w:hAnsi="標楷體" w:hint="eastAsia"/>
                  </w:rPr>
                  <w:delText>V</w:delText>
                </w:r>
              </w:del>
            </w:ins>
            <w:del w:id="218" w:author="智誠 楊" w:date="2021-04-07T21:34:00Z">
              <w:r w:rsidRPr="00362205" w:rsidDel="003E5347">
                <w:rPr>
                  <w:rFonts w:ascii="標楷體" w:eastAsia="標楷體" w:hAnsi="標楷體" w:hint="eastAsia"/>
                </w:rPr>
                <w:delText>V</w:delText>
              </w:r>
            </w:del>
          </w:p>
        </w:tc>
        <w:tc>
          <w:tcPr>
            <w:tcW w:w="576" w:type="dxa"/>
          </w:tcPr>
          <w:p w14:paraId="71E89B5B" w14:textId="77777777" w:rsidR="003E5347" w:rsidRPr="00362205" w:rsidRDefault="003E5347" w:rsidP="003E5347">
            <w:pPr>
              <w:rPr>
                <w:rFonts w:ascii="標楷體" w:eastAsia="標楷體" w:hAnsi="標楷體"/>
              </w:rPr>
            </w:pPr>
          </w:p>
        </w:tc>
        <w:tc>
          <w:tcPr>
            <w:tcW w:w="3105" w:type="dxa"/>
          </w:tcPr>
          <w:p w14:paraId="039CE693" w14:textId="7919A300" w:rsidR="003E5347" w:rsidRPr="006E3B5B" w:rsidRDefault="003E5347" w:rsidP="003E5347">
            <w:pPr>
              <w:rPr>
                <w:rFonts w:ascii="標楷體" w:eastAsia="標楷體" w:hAnsi="標楷體"/>
              </w:rPr>
            </w:pPr>
            <w:ins w:id="219" w:author="智誠 楊" w:date="2021-04-07T21:34:00Z">
              <w:r w:rsidRPr="002730D8">
                <w:rPr>
                  <w:rFonts w:ascii="標楷體" w:eastAsia="標楷體" w:hAnsi="標楷體" w:hint="eastAsia"/>
                </w:rPr>
                <w:t>必須輸入</w:t>
              </w:r>
            </w:ins>
            <w:ins w:id="220" w:author="st1" w:date="2020-06-11T19:30:00Z">
              <w:del w:id="221" w:author="智誠 楊" w:date="2021-04-07T21:34:00Z">
                <w:r w:rsidRPr="002730D8" w:rsidDel="003E5347">
                  <w:rPr>
                    <w:rFonts w:ascii="標楷體" w:eastAsia="標楷體" w:hAnsi="標楷體" w:hint="eastAsia"/>
                  </w:rPr>
                  <w:delText>必須輸入</w:delText>
                </w:r>
              </w:del>
            </w:ins>
            <w:del w:id="222" w:author="智誠 楊" w:date="2021-04-07T21:34:00Z">
              <w:r w:rsidRPr="006E3B5B" w:rsidDel="003E5347">
                <w:rPr>
                  <w:rFonts w:ascii="標楷體" w:eastAsia="標楷體" w:hAnsi="標楷體" w:hint="eastAsia"/>
                </w:rPr>
                <w:delText>新增、修改時必須輸入,其他自動顯示不必輸入</w:delText>
              </w:r>
            </w:del>
          </w:p>
        </w:tc>
      </w:tr>
      <w:tr w:rsidR="003E5347" w:rsidRPr="00362205" w14:paraId="10C56B8D" w14:textId="77777777" w:rsidTr="003E5347">
        <w:trPr>
          <w:trHeight w:val="291"/>
          <w:jc w:val="center"/>
        </w:trPr>
        <w:tc>
          <w:tcPr>
            <w:tcW w:w="547" w:type="dxa"/>
          </w:tcPr>
          <w:p w14:paraId="67019368" w14:textId="77777777" w:rsidR="003E5347" w:rsidRPr="00362205" w:rsidRDefault="003E5347" w:rsidP="003E5347">
            <w:pPr>
              <w:rPr>
                <w:rFonts w:ascii="標楷體" w:eastAsia="標楷體" w:hAnsi="標楷體"/>
              </w:rPr>
            </w:pPr>
            <w:r w:rsidRPr="00362205">
              <w:rPr>
                <w:rFonts w:ascii="標楷體" w:eastAsia="標楷體" w:hAnsi="標楷體" w:hint="eastAsia"/>
              </w:rPr>
              <w:t>4</w:t>
            </w:r>
          </w:p>
        </w:tc>
        <w:tc>
          <w:tcPr>
            <w:tcW w:w="1953" w:type="dxa"/>
          </w:tcPr>
          <w:p w14:paraId="678F284A" w14:textId="77777777" w:rsidR="003E5347" w:rsidRDefault="003E5347" w:rsidP="003E5347">
            <w:pPr>
              <w:rPr>
                <w:ins w:id="223" w:author="智誠 楊" w:date="2021-04-07T21:34:00Z"/>
                <w:rFonts w:ascii="標楷體" w:eastAsia="標楷體" w:hAnsi="標楷體"/>
              </w:rPr>
            </w:pPr>
            <w:ins w:id="224" w:author="智誠 楊" w:date="2021-04-07T21:34:00Z">
              <w:r w:rsidRPr="00054BBF">
                <w:rPr>
                  <w:rFonts w:ascii="標楷體" w:eastAsia="標楷體" w:hAnsi="標楷體" w:hint="eastAsia"/>
                </w:rPr>
                <w:t>洗錢樣態二</w:t>
              </w:r>
            </w:ins>
          </w:p>
          <w:p w14:paraId="7CCE68FA" w14:textId="7A09914C" w:rsidR="003E5347" w:rsidDel="003E5347" w:rsidRDefault="003E5347" w:rsidP="003E5347">
            <w:pPr>
              <w:rPr>
                <w:ins w:id="225" w:author="st1" w:date="2020-06-11T19:30:00Z"/>
                <w:del w:id="226" w:author="智誠 楊" w:date="2021-04-07T21:34:00Z"/>
                <w:rFonts w:ascii="標楷體" w:eastAsia="標楷體" w:hAnsi="標楷體"/>
              </w:rPr>
            </w:pPr>
            <w:ins w:id="227" w:author="智誠 楊" w:date="2021-04-07T21:34:00Z">
              <w:r w:rsidRPr="00054BBF">
                <w:rPr>
                  <w:rFonts w:ascii="標楷體" w:eastAsia="標楷體" w:hAnsi="標楷體" w:hint="eastAsia"/>
                </w:rPr>
                <w:t>單筆起</w:t>
              </w:r>
              <w:r>
                <w:rPr>
                  <w:rFonts w:ascii="標楷體" w:eastAsia="標楷體" w:hAnsi="標楷體" w:hint="eastAsia"/>
                </w:rPr>
                <w:t>始</w:t>
              </w:r>
              <w:r w:rsidRPr="00054BBF">
                <w:rPr>
                  <w:rFonts w:ascii="標楷體" w:eastAsia="標楷體" w:hAnsi="標楷體" w:hint="eastAsia"/>
                </w:rPr>
                <w:t>金額</w:t>
              </w:r>
            </w:ins>
            <w:ins w:id="228" w:author="st1" w:date="2020-06-11T19:30:00Z">
              <w:del w:id="229" w:author="智誠 楊" w:date="2021-04-07T21:34:00Z">
                <w:r w:rsidRPr="00054BBF" w:rsidDel="003E5347">
                  <w:rPr>
                    <w:rFonts w:ascii="標楷體" w:eastAsia="標楷體" w:hAnsi="標楷體" w:hint="eastAsia"/>
                  </w:rPr>
                  <w:delText>洗錢樣態二</w:delText>
                </w:r>
              </w:del>
            </w:ins>
          </w:p>
          <w:p w14:paraId="4280D92B" w14:textId="466CE5C5" w:rsidR="003E5347" w:rsidDel="003E5347" w:rsidRDefault="003E5347" w:rsidP="003E5347">
            <w:pPr>
              <w:rPr>
                <w:del w:id="230" w:author="智誠 楊" w:date="2021-04-07T21:34:00Z"/>
                <w:rFonts w:ascii="標楷體" w:eastAsia="標楷體" w:hAnsi="標楷體"/>
              </w:rPr>
            </w:pPr>
            <w:ins w:id="231" w:author="st1" w:date="2020-06-11T19:30:00Z">
              <w:del w:id="232" w:author="智誠 楊" w:date="2021-04-07T21:34:00Z">
                <w:r w:rsidRPr="00054BBF" w:rsidDel="003E5347">
                  <w:rPr>
                    <w:rFonts w:ascii="標楷體" w:eastAsia="標楷體" w:hAnsi="標楷體" w:hint="eastAsia"/>
                  </w:rPr>
                  <w:delText>單筆迄</w:delText>
                </w:r>
                <w:r w:rsidDel="003E5347">
                  <w:rPr>
                    <w:rFonts w:ascii="標楷體" w:eastAsia="標楷體" w:hAnsi="標楷體" w:hint="eastAsia"/>
                  </w:rPr>
                  <w:delText>止</w:delText>
                </w:r>
                <w:r w:rsidRPr="00054BBF" w:rsidDel="003E5347">
                  <w:rPr>
                    <w:rFonts w:ascii="標楷體" w:eastAsia="標楷體" w:hAnsi="標楷體" w:hint="eastAsia"/>
                  </w:rPr>
                  <w:delText>金額</w:delText>
                </w:r>
              </w:del>
            </w:ins>
            <w:del w:id="233" w:author="智誠 楊" w:date="2021-04-07T21:34:00Z">
              <w:r w:rsidRPr="00054BBF" w:rsidDel="003E5347">
                <w:rPr>
                  <w:rFonts w:ascii="標楷體" w:eastAsia="標楷體" w:hAnsi="標楷體" w:hint="eastAsia"/>
                </w:rPr>
                <w:delText>洗錢樣態二</w:delText>
              </w:r>
            </w:del>
          </w:p>
          <w:p w14:paraId="64181F09" w14:textId="7E5EA888" w:rsidR="003E5347" w:rsidRPr="00362205" w:rsidRDefault="003E5347" w:rsidP="003E5347">
            <w:pPr>
              <w:rPr>
                <w:rFonts w:ascii="標楷體" w:eastAsia="標楷體" w:hAnsi="標楷體"/>
              </w:rPr>
            </w:pPr>
            <w:del w:id="234" w:author="智誠 楊" w:date="2021-04-07T21:34:00Z">
              <w:r w:rsidRPr="00054BBF" w:rsidDel="003E5347">
                <w:rPr>
                  <w:rFonts w:ascii="標楷體" w:eastAsia="標楷體" w:hAnsi="標楷體" w:hint="eastAsia"/>
                </w:rPr>
                <w:delText>單筆起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p>
        </w:tc>
        <w:tc>
          <w:tcPr>
            <w:tcW w:w="1416" w:type="dxa"/>
          </w:tcPr>
          <w:p w14:paraId="0C6B8300" w14:textId="5C17F875" w:rsidR="003E5347" w:rsidRPr="00362205" w:rsidRDefault="003E5347" w:rsidP="003E5347">
            <w:pPr>
              <w:rPr>
                <w:rFonts w:ascii="標楷體" w:eastAsia="標楷體" w:hAnsi="標楷體"/>
              </w:rPr>
            </w:pPr>
            <w:ins w:id="235" w:author="智誠 楊" w:date="2021-04-07T21:34:00Z">
              <w:r>
                <w:rPr>
                  <w:rFonts w:ascii="標楷體" w:eastAsia="標楷體" w:hAnsi="標楷體" w:hint="eastAsia"/>
                </w:rPr>
                <w:t>9(14)</w:t>
              </w:r>
            </w:ins>
            <w:ins w:id="236" w:author="st1" w:date="2020-06-11T19:30:00Z">
              <w:del w:id="237" w:author="智誠 楊" w:date="2021-04-07T21:34:00Z">
                <w:r w:rsidDel="003E5347">
                  <w:rPr>
                    <w:rFonts w:ascii="標楷體" w:eastAsia="標楷體" w:hAnsi="標楷體" w:hint="eastAsia"/>
                  </w:rPr>
                  <w:delText>9(14)</w:delText>
                </w:r>
              </w:del>
            </w:ins>
            <w:del w:id="238" w:author="智誠 楊" w:date="2021-04-07T21:34:00Z">
              <w:r w:rsidDel="003E5347">
                <w:rPr>
                  <w:rFonts w:ascii="標楷體" w:eastAsia="標楷體" w:hAnsi="標楷體" w:hint="eastAsia"/>
                </w:rPr>
                <w:delText>9(14)</w:delText>
              </w:r>
            </w:del>
          </w:p>
        </w:tc>
        <w:tc>
          <w:tcPr>
            <w:tcW w:w="1000" w:type="dxa"/>
          </w:tcPr>
          <w:p w14:paraId="138D4B9A" w14:textId="77777777" w:rsidR="003E5347" w:rsidRPr="00362205" w:rsidRDefault="003E5347" w:rsidP="003E5347">
            <w:pPr>
              <w:rPr>
                <w:rFonts w:ascii="標楷體" w:eastAsia="標楷體" w:hAnsi="標楷體"/>
              </w:rPr>
            </w:pPr>
          </w:p>
        </w:tc>
        <w:tc>
          <w:tcPr>
            <w:tcW w:w="1158" w:type="dxa"/>
          </w:tcPr>
          <w:p w14:paraId="2E9A1A0E" w14:textId="77777777" w:rsidR="003E5347" w:rsidRPr="00362205" w:rsidRDefault="003E5347" w:rsidP="003E5347">
            <w:pPr>
              <w:rPr>
                <w:rFonts w:ascii="標楷體" w:eastAsia="標楷體" w:hAnsi="標楷體"/>
              </w:rPr>
            </w:pPr>
          </w:p>
        </w:tc>
        <w:tc>
          <w:tcPr>
            <w:tcW w:w="665" w:type="dxa"/>
          </w:tcPr>
          <w:p w14:paraId="68E64D05" w14:textId="1EA3976B" w:rsidR="003E5347" w:rsidRPr="00362205" w:rsidRDefault="003E5347" w:rsidP="003E5347">
            <w:pPr>
              <w:rPr>
                <w:rFonts w:ascii="標楷體" w:eastAsia="標楷體" w:hAnsi="標楷體"/>
              </w:rPr>
            </w:pPr>
            <w:ins w:id="239" w:author="智誠 楊" w:date="2021-04-07T21:34:00Z">
              <w:r w:rsidRPr="00362205">
                <w:rPr>
                  <w:rFonts w:ascii="標楷體" w:eastAsia="標楷體" w:hAnsi="標楷體" w:hint="eastAsia"/>
                </w:rPr>
                <w:t>V</w:t>
              </w:r>
            </w:ins>
            <w:ins w:id="240" w:author="st1" w:date="2020-06-11T19:30:00Z">
              <w:del w:id="241" w:author="智誠 楊" w:date="2021-04-07T21:34:00Z">
                <w:r w:rsidRPr="00362205" w:rsidDel="003E5347">
                  <w:rPr>
                    <w:rFonts w:ascii="標楷體" w:eastAsia="標楷體" w:hAnsi="標楷體" w:hint="eastAsia"/>
                  </w:rPr>
                  <w:delText>V</w:delText>
                </w:r>
              </w:del>
            </w:ins>
            <w:del w:id="242" w:author="智誠 楊" w:date="2021-04-07T21:34:00Z">
              <w:r w:rsidRPr="00362205" w:rsidDel="003E5347">
                <w:rPr>
                  <w:rFonts w:ascii="標楷體" w:eastAsia="標楷體" w:hAnsi="標楷體" w:hint="eastAsia"/>
                </w:rPr>
                <w:delText>V</w:delText>
              </w:r>
            </w:del>
          </w:p>
        </w:tc>
        <w:tc>
          <w:tcPr>
            <w:tcW w:w="576" w:type="dxa"/>
          </w:tcPr>
          <w:p w14:paraId="6625B306" w14:textId="77777777" w:rsidR="003E5347" w:rsidRPr="00362205" w:rsidRDefault="003E5347" w:rsidP="003E5347">
            <w:pPr>
              <w:rPr>
                <w:rFonts w:ascii="標楷體" w:eastAsia="標楷體" w:hAnsi="標楷體"/>
              </w:rPr>
            </w:pPr>
          </w:p>
        </w:tc>
        <w:tc>
          <w:tcPr>
            <w:tcW w:w="3105" w:type="dxa"/>
          </w:tcPr>
          <w:p w14:paraId="4F51D0D5" w14:textId="04F4A177" w:rsidR="003E5347" w:rsidRPr="00362205" w:rsidRDefault="003E5347" w:rsidP="003E5347">
            <w:pPr>
              <w:rPr>
                <w:rFonts w:ascii="標楷體" w:eastAsia="標楷體" w:hAnsi="標楷體"/>
              </w:rPr>
            </w:pPr>
            <w:ins w:id="243" w:author="智誠 楊" w:date="2021-04-07T21:34:00Z">
              <w:r w:rsidRPr="002730D8">
                <w:rPr>
                  <w:rFonts w:ascii="標楷體" w:eastAsia="標楷體" w:hAnsi="標楷體" w:hint="eastAsia"/>
                </w:rPr>
                <w:t>必須輸入</w:t>
              </w:r>
            </w:ins>
            <w:ins w:id="244" w:author="st1" w:date="2020-06-11T19:30:00Z">
              <w:del w:id="245" w:author="智誠 楊" w:date="2021-04-07T21:34:00Z">
                <w:r w:rsidRPr="002730D8" w:rsidDel="003E5347">
                  <w:rPr>
                    <w:rFonts w:ascii="標楷體" w:eastAsia="標楷體" w:hAnsi="標楷體" w:hint="eastAsia"/>
                  </w:rPr>
                  <w:delText>必須輸入</w:delText>
                </w:r>
              </w:del>
            </w:ins>
            <w:del w:id="246" w:author="智誠 楊" w:date="2021-04-07T21:34:00Z">
              <w:r w:rsidRPr="006E3B5B" w:rsidDel="003E5347">
                <w:rPr>
                  <w:rFonts w:ascii="標楷體" w:eastAsia="標楷體" w:hAnsi="標楷體" w:hint="eastAsia"/>
                </w:rPr>
                <w:delText>新增、修改時必須輸入,其他自動顯示不必輸入</w:delText>
              </w:r>
            </w:del>
          </w:p>
        </w:tc>
      </w:tr>
      <w:tr w:rsidR="003E5347" w:rsidRPr="00362205" w14:paraId="6684B1A2" w14:textId="77777777" w:rsidTr="003E5347">
        <w:trPr>
          <w:trHeight w:val="291"/>
          <w:jc w:val="center"/>
        </w:trPr>
        <w:tc>
          <w:tcPr>
            <w:tcW w:w="547" w:type="dxa"/>
          </w:tcPr>
          <w:p w14:paraId="00BBB07B" w14:textId="77777777" w:rsidR="003E5347" w:rsidRPr="00362205" w:rsidRDefault="003E5347" w:rsidP="003E5347">
            <w:pPr>
              <w:rPr>
                <w:rFonts w:ascii="標楷體" w:eastAsia="標楷體" w:hAnsi="標楷體"/>
              </w:rPr>
            </w:pPr>
            <w:r>
              <w:rPr>
                <w:rFonts w:ascii="標楷體" w:eastAsia="標楷體" w:hAnsi="標楷體" w:hint="eastAsia"/>
              </w:rPr>
              <w:t>5</w:t>
            </w:r>
          </w:p>
        </w:tc>
        <w:tc>
          <w:tcPr>
            <w:tcW w:w="1953" w:type="dxa"/>
          </w:tcPr>
          <w:p w14:paraId="37E3118C" w14:textId="77777777" w:rsidR="003E5347" w:rsidRDefault="003E5347" w:rsidP="003E5347">
            <w:pPr>
              <w:rPr>
                <w:ins w:id="247" w:author="智誠 楊" w:date="2021-04-07T21:34:00Z"/>
                <w:rFonts w:ascii="標楷體" w:eastAsia="標楷體" w:hAnsi="標楷體"/>
              </w:rPr>
            </w:pPr>
            <w:ins w:id="248" w:author="智誠 楊" w:date="2021-04-07T21:34:00Z">
              <w:r w:rsidRPr="00054BBF">
                <w:rPr>
                  <w:rFonts w:ascii="標楷體" w:eastAsia="標楷體" w:hAnsi="標楷體" w:hint="eastAsia"/>
                </w:rPr>
                <w:t>洗錢樣態二</w:t>
              </w:r>
            </w:ins>
          </w:p>
          <w:p w14:paraId="5D03F002" w14:textId="1D24EDFF" w:rsidR="003E5347" w:rsidDel="003E5347" w:rsidRDefault="003E5347" w:rsidP="003E5347">
            <w:pPr>
              <w:rPr>
                <w:ins w:id="249" w:author="st1" w:date="2020-06-11T19:30:00Z"/>
                <w:del w:id="250" w:author="智誠 楊" w:date="2021-04-07T21:34:00Z"/>
                <w:rFonts w:ascii="標楷體" w:eastAsia="標楷體" w:hAnsi="標楷體"/>
              </w:rPr>
            </w:pPr>
            <w:ins w:id="251" w:author="智誠 楊" w:date="2021-04-07T21:34:00Z">
              <w:r w:rsidRPr="00054BBF">
                <w:rPr>
                  <w:rFonts w:ascii="標楷體" w:eastAsia="標楷體" w:hAnsi="標楷體" w:hint="eastAsia"/>
                </w:rPr>
                <w:t>單筆迄</w:t>
              </w:r>
              <w:r>
                <w:rPr>
                  <w:rFonts w:ascii="標楷體" w:eastAsia="標楷體" w:hAnsi="標楷體" w:hint="eastAsia"/>
                </w:rPr>
                <w:t>止</w:t>
              </w:r>
              <w:r w:rsidRPr="00054BBF">
                <w:rPr>
                  <w:rFonts w:ascii="標楷體" w:eastAsia="標楷體" w:hAnsi="標楷體" w:hint="eastAsia"/>
                </w:rPr>
                <w:t>金額</w:t>
              </w:r>
            </w:ins>
            <w:ins w:id="252" w:author="st1" w:date="2020-06-11T19:30:00Z">
              <w:del w:id="253" w:author="智誠 楊" w:date="2021-04-07T21:34:00Z">
                <w:r w:rsidRPr="00AE1ED1" w:rsidDel="003E5347">
                  <w:rPr>
                    <w:rFonts w:ascii="標楷體" w:eastAsia="標楷體" w:hAnsi="標楷體" w:hint="eastAsia"/>
                  </w:rPr>
                  <w:delText>洗錢樣態三</w:delText>
                </w:r>
              </w:del>
            </w:ins>
          </w:p>
          <w:p w14:paraId="3B6E1143" w14:textId="5CC6548A" w:rsidR="003E5347" w:rsidDel="003E5347" w:rsidRDefault="003E5347" w:rsidP="003E5347">
            <w:pPr>
              <w:rPr>
                <w:del w:id="254" w:author="智誠 楊" w:date="2021-04-07T21:34:00Z"/>
                <w:rFonts w:ascii="標楷體" w:eastAsia="標楷體" w:hAnsi="標楷體"/>
              </w:rPr>
            </w:pPr>
            <w:ins w:id="255" w:author="st1" w:date="2020-06-11T19:30:00Z">
              <w:del w:id="256" w:author="智誠 楊" w:date="2021-04-07T21:34:00Z">
                <w:r w:rsidRPr="00AE1ED1" w:rsidDel="003E5347">
                  <w:rPr>
                    <w:rFonts w:ascii="標楷體" w:eastAsia="標楷體" w:hAnsi="標楷體" w:hint="eastAsia"/>
                  </w:rPr>
                  <w:delText>金額超過</w:delText>
                </w:r>
              </w:del>
            </w:ins>
            <w:del w:id="257" w:author="智誠 楊" w:date="2021-04-07T21:34:00Z">
              <w:r w:rsidRPr="00054BBF" w:rsidDel="003E5347">
                <w:rPr>
                  <w:rFonts w:ascii="標楷體" w:eastAsia="標楷體" w:hAnsi="標楷體" w:hint="eastAsia"/>
                </w:rPr>
                <w:delText>洗錢樣態二</w:delText>
              </w:r>
            </w:del>
          </w:p>
          <w:p w14:paraId="08990220" w14:textId="37483A5B" w:rsidR="003E5347" w:rsidRPr="00362205" w:rsidRDefault="003E5347" w:rsidP="003E5347">
            <w:pPr>
              <w:rPr>
                <w:rFonts w:ascii="標楷體" w:eastAsia="標楷體" w:hAnsi="標楷體"/>
              </w:rPr>
            </w:pPr>
            <w:del w:id="258" w:author="智誠 楊" w:date="2021-04-07T21:34:00Z">
              <w:r w:rsidRPr="00054BBF" w:rsidDel="003E5347">
                <w:rPr>
                  <w:rFonts w:ascii="標楷體" w:eastAsia="標楷體" w:hAnsi="標楷體" w:hint="eastAsia"/>
                </w:rPr>
                <w:delText>單筆迄</w:delText>
              </w:r>
              <w:r w:rsidDel="003E5347">
                <w:rPr>
                  <w:rFonts w:ascii="標楷體" w:eastAsia="標楷體" w:hAnsi="標楷體" w:hint="eastAsia"/>
                </w:rPr>
                <w:delText>止</w:delText>
              </w:r>
              <w:r w:rsidRPr="00054BBF" w:rsidDel="003E5347">
                <w:rPr>
                  <w:rFonts w:ascii="標楷體" w:eastAsia="標楷體" w:hAnsi="標楷體" w:hint="eastAsia"/>
                </w:rPr>
                <w:delText>金額</w:delText>
              </w:r>
            </w:del>
          </w:p>
        </w:tc>
        <w:tc>
          <w:tcPr>
            <w:tcW w:w="1416" w:type="dxa"/>
          </w:tcPr>
          <w:p w14:paraId="70F328D7" w14:textId="2CCB03B7" w:rsidR="003E5347" w:rsidRPr="00362205" w:rsidRDefault="003E5347" w:rsidP="003E5347">
            <w:pPr>
              <w:rPr>
                <w:rFonts w:ascii="標楷體" w:eastAsia="標楷體" w:hAnsi="標楷體"/>
              </w:rPr>
            </w:pPr>
            <w:ins w:id="259" w:author="智誠 楊" w:date="2021-04-07T21:34:00Z">
              <w:r>
                <w:rPr>
                  <w:rFonts w:ascii="標楷體" w:eastAsia="標楷體" w:hAnsi="標楷體" w:hint="eastAsia"/>
                </w:rPr>
                <w:t>9(14)</w:t>
              </w:r>
            </w:ins>
            <w:ins w:id="260" w:author="st1" w:date="2020-06-11T19:30:00Z">
              <w:del w:id="261" w:author="智誠 楊" w:date="2021-04-07T21:34:00Z">
                <w:r w:rsidDel="003E5347">
                  <w:rPr>
                    <w:rFonts w:ascii="標楷體" w:eastAsia="標楷體" w:hAnsi="標楷體" w:hint="eastAsia"/>
                  </w:rPr>
                  <w:delText>9(14)</w:delText>
                </w:r>
              </w:del>
            </w:ins>
            <w:del w:id="262" w:author="智誠 楊" w:date="2021-04-07T21:34:00Z">
              <w:r w:rsidDel="003E5347">
                <w:rPr>
                  <w:rFonts w:ascii="標楷體" w:eastAsia="標楷體" w:hAnsi="標楷體" w:hint="eastAsia"/>
                </w:rPr>
                <w:delText>9(14)</w:delText>
              </w:r>
            </w:del>
          </w:p>
        </w:tc>
        <w:tc>
          <w:tcPr>
            <w:tcW w:w="1000" w:type="dxa"/>
          </w:tcPr>
          <w:p w14:paraId="3B72A82E" w14:textId="77777777" w:rsidR="003E5347" w:rsidRPr="00362205" w:rsidRDefault="003E5347" w:rsidP="003E5347">
            <w:pPr>
              <w:rPr>
                <w:rFonts w:ascii="標楷體" w:eastAsia="標楷體" w:hAnsi="標楷體"/>
              </w:rPr>
            </w:pPr>
          </w:p>
        </w:tc>
        <w:tc>
          <w:tcPr>
            <w:tcW w:w="1158" w:type="dxa"/>
          </w:tcPr>
          <w:p w14:paraId="38AAD217" w14:textId="77777777" w:rsidR="003E5347" w:rsidRPr="00362205" w:rsidRDefault="003E5347" w:rsidP="003E5347">
            <w:pPr>
              <w:rPr>
                <w:rFonts w:ascii="標楷體" w:eastAsia="標楷體" w:hAnsi="標楷體"/>
              </w:rPr>
            </w:pPr>
          </w:p>
        </w:tc>
        <w:tc>
          <w:tcPr>
            <w:tcW w:w="665" w:type="dxa"/>
          </w:tcPr>
          <w:p w14:paraId="0C4A8CFB" w14:textId="035A402D" w:rsidR="003E5347" w:rsidRPr="00362205" w:rsidRDefault="003E5347" w:rsidP="003E5347">
            <w:pPr>
              <w:rPr>
                <w:rFonts w:ascii="標楷體" w:eastAsia="標楷體" w:hAnsi="標楷體"/>
              </w:rPr>
            </w:pPr>
            <w:ins w:id="263" w:author="智誠 楊" w:date="2021-04-07T21:34:00Z">
              <w:r w:rsidRPr="00362205">
                <w:rPr>
                  <w:rFonts w:ascii="標楷體" w:eastAsia="標楷體" w:hAnsi="標楷體" w:hint="eastAsia"/>
                </w:rPr>
                <w:t>V</w:t>
              </w:r>
            </w:ins>
            <w:ins w:id="264" w:author="st1" w:date="2020-06-11T19:30:00Z">
              <w:del w:id="265" w:author="智誠 楊" w:date="2021-04-07T21:34:00Z">
                <w:r w:rsidRPr="00362205" w:rsidDel="003E5347">
                  <w:rPr>
                    <w:rFonts w:ascii="標楷體" w:eastAsia="標楷體" w:hAnsi="標楷體" w:hint="eastAsia"/>
                  </w:rPr>
                  <w:delText>V</w:delText>
                </w:r>
              </w:del>
            </w:ins>
            <w:del w:id="266" w:author="智誠 楊" w:date="2021-04-07T21:34:00Z">
              <w:r w:rsidRPr="00362205" w:rsidDel="003E5347">
                <w:rPr>
                  <w:rFonts w:ascii="標楷體" w:eastAsia="標楷體" w:hAnsi="標楷體" w:hint="eastAsia"/>
                </w:rPr>
                <w:delText>V</w:delText>
              </w:r>
            </w:del>
          </w:p>
        </w:tc>
        <w:tc>
          <w:tcPr>
            <w:tcW w:w="576" w:type="dxa"/>
          </w:tcPr>
          <w:p w14:paraId="230F3DBF" w14:textId="77777777" w:rsidR="003E5347" w:rsidRPr="00362205" w:rsidRDefault="003E5347" w:rsidP="003E5347">
            <w:pPr>
              <w:rPr>
                <w:rFonts w:ascii="標楷體" w:eastAsia="標楷體" w:hAnsi="標楷體"/>
              </w:rPr>
            </w:pPr>
          </w:p>
        </w:tc>
        <w:tc>
          <w:tcPr>
            <w:tcW w:w="3105" w:type="dxa"/>
          </w:tcPr>
          <w:p w14:paraId="1AC08395" w14:textId="385CB6C5" w:rsidR="003E5347" w:rsidRPr="00362205" w:rsidRDefault="003E5347" w:rsidP="003E5347">
            <w:pPr>
              <w:rPr>
                <w:rFonts w:ascii="標楷體" w:eastAsia="標楷體" w:hAnsi="標楷體"/>
              </w:rPr>
            </w:pPr>
            <w:ins w:id="267" w:author="智誠 楊" w:date="2021-04-07T21:34:00Z">
              <w:r w:rsidRPr="002730D8">
                <w:rPr>
                  <w:rFonts w:ascii="標楷體" w:eastAsia="標楷體" w:hAnsi="標楷體" w:hint="eastAsia"/>
                </w:rPr>
                <w:t>必須輸入</w:t>
              </w:r>
            </w:ins>
            <w:ins w:id="268" w:author="st1" w:date="2020-06-11T19:30:00Z">
              <w:del w:id="269" w:author="智誠 楊" w:date="2021-04-07T21:34:00Z">
                <w:r w:rsidRPr="002730D8" w:rsidDel="003E5347">
                  <w:rPr>
                    <w:rFonts w:ascii="標楷體" w:eastAsia="標楷體" w:hAnsi="標楷體" w:hint="eastAsia"/>
                  </w:rPr>
                  <w:delText>必須輸入</w:delText>
                </w:r>
              </w:del>
            </w:ins>
            <w:del w:id="270" w:author="智誠 楊" w:date="2021-04-07T21:34:00Z">
              <w:r w:rsidRPr="006E3B5B" w:rsidDel="003E5347">
                <w:rPr>
                  <w:rFonts w:ascii="標楷體" w:eastAsia="標楷體" w:hAnsi="標楷體" w:hint="eastAsia"/>
                </w:rPr>
                <w:delText>新增、修改時必須輸入,其他自動顯示不必輸入</w:delText>
              </w:r>
              <w:r w:rsidRPr="00B938BB" w:rsidDel="003E5347">
                <w:rPr>
                  <w:rFonts w:ascii="標楷體" w:eastAsia="標楷體" w:hAnsi="標楷體" w:hint="eastAsia"/>
                </w:rPr>
                <w:delText>，必須大於等</w:delText>
              </w:r>
              <w:r w:rsidDel="003E5347">
                <w:rPr>
                  <w:rFonts w:ascii="標楷體" w:eastAsia="標楷體" w:hAnsi="標楷體" w:hint="eastAsia"/>
                </w:rPr>
                <w:delText>於</w:delText>
              </w:r>
              <w:r w:rsidRPr="00B938BB" w:rsidDel="003E5347">
                <w:rPr>
                  <w:rFonts w:ascii="標楷體" w:eastAsia="標楷體" w:hAnsi="標楷體" w:hint="eastAsia"/>
                </w:rPr>
                <w:delText>單</w:delText>
              </w:r>
              <w:r w:rsidRPr="00054BBF" w:rsidDel="003E5347">
                <w:rPr>
                  <w:rFonts w:ascii="標楷體" w:eastAsia="標楷體" w:hAnsi="標楷體" w:hint="eastAsia"/>
                </w:rPr>
                <w:delText>筆起</w:delText>
              </w:r>
              <w:r w:rsidDel="003E5347">
                <w:rPr>
                  <w:rFonts w:ascii="標楷體" w:eastAsia="標楷體" w:hAnsi="標楷體" w:hint="eastAsia"/>
                </w:rPr>
                <w:delText>始</w:delText>
              </w:r>
              <w:r w:rsidRPr="00054BBF" w:rsidDel="003E5347">
                <w:rPr>
                  <w:rFonts w:ascii="標楷體" w:eastAsia="標楷體" w:hAnsi="標楷體" w:hint="eastAsia"/>
                </w:rPr>
                <w:delText>金額</w:delText>
              </w:r>
            </w:del>
          </w:p>
        </w:tc>
      </w:tr>
      <w:tr w:rsidR="003E5347" w:rsidRPr="00362205" w14:paraId="061C9CC2" w14:textId="77777777" w:rsidTr="003E5347">
        <w:trPr>
          <w:trHeight w:val="291"/>
          <w:jc w:val="center"/>
        </w:trPr>
        <w:tc>
          <w:tcPr>
            <w:tcW w:w="547" w:type="dxa"/>
          </w:tcPr>
          <w:p w14:paraId="0B9F9123" w14:textId="77777777" w:rsidR="003E5347" w:rsidRDefault="003E5347" w:rsidP="003E5347">
            <w:pPr>
              <w:rPr>
                <w:rFonts w:ascii="標楷體" w:eastAsia="標楷體" w:hAnsi="標楷體"/>
              </w:rPr>
            </w:pPr>
            <w:r>
              <w:rPr>
                <w:rFonts w:ascii="標楷體" w:eastAsia="標楷體" w:hAnsi="標楷體" w:hint="eastAsia"/>
              </w:rPr>
              <w:t>6</w:t>
            </w:r>
          </w:p>
        </w:tc>
        <w:tc>
          <w:tcPr>
            <w:tcW w:w="1953" w:type="dxa"/>
          </w:tcPr>
          <w:p w14:paraId="3F54600C" w14:textId="77777777" w:rsidR="003E5347" w:rsidRDefault="003E5347" w:rsidP="003E5347">
            <w:pPr>
              <w:rPr>
                <w:ins w:id="271" w:author="智誠 楊" w:date="2021-04-07T21:34:00Z"/>
                <w:rFonts w:ascii="標楷體" w:eastAsia="標楷體" w:hAnsi="標楷體"/>
              </w:rPr>
            </w:pPr>
            <w:ins w:id="272" w:author="智誠 楊" w:date="2021-04-07T21:34:00Z">
              <w:r w:rsidRPr="00AE1ED1">
                <w:rPr>
                  <w:rFonts w:ascii="標楷體" w:eastAsia="標楷體" w:hAnsi="標楷體" w:hint="eastAsia"/>
                </w:rPr>
                <w:t>洗錢樣態三</w:t>
              </w:r>
            </w:ins>
          </w:p>
          <w:p w14:paraId="038F93CE" w14:textId="22F575A4" w:rsidR="003E5347" w:rsidDel="00761095" w:rsidRDefault="003E5347" w:rsidP="003E5347">
            <w:pPr>
              <w:rPr>
                <w:del w:id="273" w:author="智誠 楊" w:date="2021-04-07T21:34:00Z"/>
                <w:rFonts w:ascii="標楷體" w:eastAsia="標楷體" w:hAnsi="標楷體"/>
              </w:rPr>
            </w:pPr>
            <w:ins w:id="274" w:author="智誠 楊" w:date="2021-04-07T21:34:00Z">
              <w:r w:rsidRPr="00AE1ED1">
                <w:rPr>
                  <w:rFonts w:ascii="標楷體" w:eastAsia="標楷體" w:hAnsi="標楷體" w:hint="eastAsia"/>
                </w:rPr>
                <w:t>金額超過</w:t>
              </w:r>
            </w:ins>
            <w:del w:id="275" w:author="智誠 楊" w:date="2021-04-07T21:34:00Z">
              <w:r w:rsidRPr="00AE1ED1" w:rsidDel="00761095">
                <w:rPr>
                  <w:rFonts w:ascii="標楷體" w:eastAsia="標楷體" w:hAnsi="標楷體" w:hint="eastAsia"/>
                </w:rPr>
                <w:delText>洗錢樣態三</w:delText>
              </w:r>
            </w:del>
          </w:p>
          <w:p w14:paraId="36260022" w14:textId="388AC92C" w:rsidR="003E5347" w:rsidRPr="00362205" w:rsidRDefault="003E5347" w:rsidP="003E5347">
            <w:pPr>
              <w:rPr>
                <w:rFonts w:ascii="標楷體" w:eastAsia="標楷體" w:hAnsi="標楷體"/>
              </w:rPr>
            </w:pPr>
            <w:del w:id="276" w:author="智誠 楊" w:date="2021-04-07T21:34:00Z">
              <w:r w:rsidRPr="00AE1ED1" w:rsidDel="00761095">
                <w:rPr>
                  <w:rFonts w:ascii="標楷體" w:eastAsia="標楷體" w:hAnsi="標楷體" w:hint="eastAsia"/>
                </w:rPr>
                <w:delText>金額</w:delText>
              </w:r>
              <w:r w:rsidRPr="00054BBF" w:rsidDel="00761095">
                <w:rPr>
                  <w:rFonts w:ascii="標楷體" w:eastAsia="標楷體" w:hAnsi="標楷體" w:hint="eastAsia"/>
                </w:rPr>
                <w:delText>合計</w:delText>
              </w:r>
              <w:r w:rsidRPr="00AE1ED1" w:rsidDel="00761095">
                <w:rPr>
                  <w:rFonts w:ascii="標楷體" w:eastAsia="標楷體" w:hAnsi="標楷體" w:hint="eastAsia"/>
                </w:rPr>
                <w:delText>超過</w:delText>
              </w:r>
            </w:del>
          </w:p>
        </w:tc>
        <w:tc>
          <w:tcPr>
            <w:tcW w:w="1416" w:type="dxa"/>
          </w:tcPr>
          <w:p w14:paraId="6ADFD7F7" w14:textId="78F22814" w:rsidR="003E5347" w:rsidRPr="00362205" w:rsidRDefault="003E5347" w:rsidP="003E5347">
            <w:pPr>
              <w:rPr>
                <w:rFonts w:ascii="標楷體" w:eastAsia="標楷體" w:hAnsi="標楷體"/>
              </w:rPr>
            </w:pPr>
            <w:ins w:id="277" w:author="智誠 楊" w:date="2021-04-07T21:34:00Z">
              <w:r>
                <w:rPr>
                  <w:rFonts w:ascii="標楷體" w:eastAsia="標楷體" w:hAnsi="標楷體" w:hint="eastAsia"/>
                </w:rPr>
                <w:t>9(14)</w:t>
              </w:r>
            </w:ins>
            <w:del w:id="278" w:author="智誠 楊" w:date="2021-04-07T21:34:00Z">
              <w:r w:rsidDel="00761095">
                <w:rPr>
                  <w:rFonts w:ascii="標楷體" w:eastAsia="標楷體" w:hAnsi="標楷體" w:hint="eastAsia"/>
                </w:rPr>
                <w:delText>9(14)</w:delText>
              </w:r>
            </w:del>
          </w:p>
        </w:tc>
        <w:tc>
          <w:tcPr>
            <w:tcW w:w="1000" w:type="dxa"/>
          </w:tcPr>
          <w:p w14:paraId="286D00BD" w14:textId="77777777" w:rsidR="003E5347" w:rsidRPr="00362205" w:rsidRDefault="003E5347" w:rsidP="003E5347">
            <w:pPr>
              <w:rPr>
                <w:rFonts w:ascii="標楷體" w:eastAsia="標楷體" w:hAnsi="標楷體"/>
              </w:rPr>
            </w:pPr>
          </w:p>
        </w:tc>
        <w:tc>
          <w:tcPr>
            <w:tcW w:w="1158" w:type="dxa"/>
          </w:tcPr>
          <w:p w14:paraId="78C21C9C" w14:textId="77777777" w:rsidR="003E5347" w:rsidRPr="00362205" w:rsidRDefault="003E5347" w:rsidP="003E5347">
            <w:pPr>
              <w:rPr>
                <w:rFonts w:ascii="標楷體" w:eastAsia="標楷體" w:hAnsi="標楷體"/>
              </w:rPr>
            </w:pPr>
          </w:p>
        </w:tc>
        <w:tc>
          <w:tcPr>
            <w:tcW w:w="665" w:type="dxa"/>
          </w:tcPr>
          <w:p w14:paraId="49D09797" w14:textId="62CB76DC" w:rsidR="003E5347" w:rsidRPr="00362205" w:rsidRDefault="003E5347" w:rsidP="003E5347">
            <w:pPr>
              <w:rPr>
                <w:rFonts w:ascii="標楷體" w:eastAsia="標楷體" w:hAnsi="標楷體"/>
              </w:rPr>
            </w:pPr>
            <w:ins w:id="279" w:author="智誠 楊" w:date="2021-04-07T21:34:00Z">
              <w:r w:rsidRPr="00362205">
                <w:rPr>
                  <w:rFonts w:ascii="標楷體" w:eastAsia="標楷體" w:hAnsi="標楷體" w:hint="eastAsia"/>
                </w:rPr>
                <w:t>V</w:t>
              </w:r>
            </w:ins>
            <w:del w:id="280" w:author="智誠 楊" w:date="2021-04-07T21:34:00Z">
              <w:r w:rsidRPr="00362205" w:rsidDel="00761095">
                <w:rPr>
                  <w:rFonts w:ascii="標楷體" w:eastAsia="標楷體" w:hAnsi="標楷體" w:hint="eastAsia"/>
                </w:rPr>
                <w:delText>V</w:delText>
              </w:r>
            </w:del>
          </w:p>
        </w:tc>
        <w:tc>
          <w:tcPr>
            <w:tcW w:w="576" w:type="dxa"/>
          </w:tcPr>
          <w:p w14:paraId="62544CB4" w14:textId="77777777" w:rsidR="003E5347" w:rsidRPr="00362205" w:rsidRDefault="003E5347" w:rsidP="003E5347">
            <w:pPr>
              <w:rPr>
                <w:rFonts w:ascii="標楷體" w:eastAsia="標楷體" w:hAnsi="標楷體"/>
              </w:rPr>
            </w:pPr>
          </w:p>
        </w:tc>
        <w:tc>
          <w:tcPr>
            <w:tcW w:w="3105" w:type="dxa"/>
          </w:tcPr>
          <w:p w14:paraId="570F6EDB" w14:textId="6A24F8BF" w:rsidR="003E5347" w:rsidRPr="006E3B5B" w:rsidRDefault="003E5347" w:rsidP="003E5347">
            <w:pPr>
              <w:rPr>
                <w:rFonts w:ascii="標楷體" w:eastAsia="標楷體" w:hAnsi="標楷體"/>
              </w:rPr>
            </w:pPr>
            <w:ins w:id="281" w:author="智誠 楊" w:date="2021-04-07T21:34:00Z">
              <w:r w:rsidRPr="002730D8">
                <w:rPr>
                  <w:rFonts w:ascii="標楷體" w:eastAsia="標楷體" w:hAnsi="標楷體" w:hint="eastAsia"/>
                </w:rPr>
                <w:t>必須輸入</w:t>
              </w:r>
            </w:ins>
            <w:del w:id="282" w:author="智誠 楊" w:date="2021-04-07T21:34:00Z">
              <w:r w:rsidRPr="006E3B5B" w:rsidDel="00761095">
                <w:rPr>
                  <w:rFonts w:ascii="標楷體" w:eastAsia="標楷體" w:hAnsi="標楷體" w:hint="eastAsia"/>
                </w:rPr>
                <w:delText>新增、修改時必須輸入,其他自動顯示不必輸入</w:delText>
              </w:r>
            </w:del>
          </w:p>
        </w:tc>
      </w:tr>
    </w:tbl>
    <w:p w14:paraId="12B65FBF" w14:textId="77777777" w:rsidR="00C95828" w:rsidRDefault="00C95828">
      <w:pPr>
        <w:pStyle w:val="a"/>
        <w:pPrChange w:id="283" w:author="智誠 楊" w:date="2021-04-07T21:43:00Z">
          <w:pPr>
            <w:pStyle w:val="a"/>
            <w:numPr>
              <w:numId w:val="0"/>
            </w:numPr>
            <w:ind w:left="0" w:firstLine="0"/>
          </w:pPr>
        </w:pPrChange>
      </w:pPr>
    </w:p>
    <w:p w14:paraId="7983EEBC" w14:textId="77777777" w:rsidR="00105261" w:rsidRDefault="00105261" w:rsidP="00105261">
      <w:pPr>
        <w:tabs>
          <w:tab w:val="left" w:pos="788"/>
        </w:tabs>
        <w:rPr>
          <w:rFonts w:ascii="標楷體" w:eastAsia="標楷體" w:hAnsi="標楷體"/>
        </w:rPr>
      </w:pPr>
    </w:p>
    <w:p w14:paraId="556AA605" w14:textId="77777777" w:rsidR="00C95828" w:rsidRPr="00362205" w:rsidRDefault="00C95828" w:rsidP="00C95828">
      <w:pPr>
        <w:rPr>
          <w:rFonts w:ascii="標楷體" w:eastAsia="標楷體" w:hAnsi="標楷體"/>
        </w:rPr>
      </w:pPr>
      <w:r>
        <w:rPr>
          <w:rFonts w:ascii="標楷體" w:eastAsia="標楷體" w:hAnsi="標楷體"/>
        </w:rPr>
        <w:br w:type="page"/>
      </w:r>
    </w:p>
    <w:p w14:paraId="776FF43E" w14:textId="77777777" w:rsidR="00C95828" w:rsidRPr="006F2D5C" w:rsidRDefault="00C95828" w:rsidP="00C95828">
      <w:pPr>
        <w:pStyle w:val="3"/>
        <w:numPr>
          <w:ilvl w:val="2"/>
          <w:numId w:val="1"/>
        </w:numPr>
        <w:rPr>
          <w:rFonts w:ascii="標楷體" w:hAnsi="標楷體"/>
          <w:szCs w:val="32"/>
        </w:rPr>
      </w:pPr>
      <w:r>
        <w:rPr>
          <w:rFonts w:ascii="標楷體" w:hAnsi="標楷體" w:hint="eastAsia"/>
        </w:rPr>
        <w:lastRenderedPageBreak/>
        <w:t>L8921</w:t>
      </w:r>
      <w:r>
        <w:rPr>
          <w:rFonts w:ascii="標楷體" w:hAnsi="標楷體" w:cs="新細明體" w:hint="eastAsia"/>
          <w:kern w:val="0"/>
          <w:szCs w:val="32"/>
          <w:lang w:val="zh-TW"/>
        </w:rPr>
        <w:t>疑似洗錢樣態檢核查詢</w:t>
      </w:r>
    </w:p>
    <w:p w14:paraId="1CF9D3FB" w14:textId="77777777" w:rsidR="00C95828" w:rsidRPr="006F2D5C" w:rsidRDefault="00C95828">
      <w:pPr>
        <w:pStyle w:val="a"/>
      </w:pPr>
      <w:r w:rsidRPr="006F2D5C">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6F2D5C" w14:paraId="43F95439"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3745F590" w14:textId="77777777" w:rsidR="00C95828" w:rsidRPr="006F2D5C" w:rsidRDefault="00C95828" w:rsidP="0026408A">
            <w:pPr>
              <w:rPr>
                <w:rFonts w:ascii="標楷體" w:eastAsia="標楷體" w:hAnsi="標楷體"/>
              </w:rPr>
            </w:pPr>
            <w:r w:rsidRPr="006F2D5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1EA63B1" w14:textId="77777777" w:rsidR="00C95828" w:rsidRPr="006F2D5C" w:rsidRDefault="00C95828" w:rsidP="0026408A">
            <w:pPr>
              <w:rPr>
                <w:rFonts w:ascii="標楷體" w:eastAsia="標楷體" w:hAnsi="標楷體" w:cs="新細明體"/>
                <w:kern w:val="0"/>
                <w:lang w:val="zh-TW"/>
              </w:rPr>
            </w:pPr>
            <w:r>
              <w:rPr>
                <w:rFonts w:ascii="標楷體" w:eastAsia="標楷體" w:hAnsi="標楷體" w:cs="新細明體" w:hint="eastAsia"/>
                <w:kern w:val="0"/>
                <w:lang w:val="zh-TW"/>
              </w:rPr>
              <w:t>疑似洗錢樣態檢核查詢</w:t>
            </w:r>
          </w:p>
          <w:p w14:paraId="67FF30A0" w14:textId="77777777" w:rsidR="00C95828" w:rsidRPr="006F2D5C" w:rsidRDefault="009261B4" w:rsidP="0026408A">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sidR="009721C9">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的交易。</w:t>
            </w:r>
          </w:p>
        </w:tc>
      </w:tr>
      <w:tr w:rsidR="00C95828" w:rsidRPr="00362205" w14:paraId="4B69836D"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4F20F057"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DB10715" w14:textId="77777777" w:rsidR="00C95828" w:rsidRPr="00362205" w:rsidRDefault="00C95828" w:rsidP="0026408A">
            <w:pPr>
              <w:rPr>
                <w:rFonts w:ascii="標楷體" w:eastAsia="標楷體" w:hAnsi="標楷體"/>
              </w:rPr>
            </w:pPr>
          </w:p>
        </w:tc>
      </w:tr>
      <w:tr w:rsidR="00C95828" w:rsidRPr="00362205" w14:paraId="4E4D3CE2" w14:textId="77777777" w:rsidTr="0026408A">
        <w:trPr>
          <w:trHeight w:val="773"/>
        </w:trPr>
        <w:tc>
          <w:tcPr>
            <w:tcW w:w="1548" w:type="dxa"/>
            <w:tcBorders>
              <w:top w:val="single" w:sz="8" w:space="0" w:color="000000"/>
              <w:bottom w:val="single" w:sz="8" w:space="0" w:color="000000"/>
              <w:right w:val="single" w:sz="8" w:space="0" w:color="000000"/>
            </w:tcBorders>
            <w:shd w:val="clear" w:color="auto" w:fill="F3F3F3"/>
          </w:tcPr>
          <w:p w14:paraId="29E3BB6D"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099FB5F" w14:textId="77777777" w:rsidR="00C95828" w:rsidRPr="00362205" w:rsidRDefault="00C95828" w:rsidP="0026408A">
            <w:pPr>
              <w:rPr>
                <w:rFonts w:ascii="標楷體" w:eastAsia="標楷體" w:hAnsi="標楷體"/>
              </w:rPr>
            </w:pPr>
          </w:p>
        </w:tc>
      </w:tr>
      <w:tr w:rsidR="00C95828" w:rsidRPr="00362205" w14:paraId="285C7F72" w14:textId="77777777" w:rsidTr="0026408A">
        <w:trPr>
          <w:trHeight w:val="321"/>
        </w:trPr>
        <w:tc>
          <w:tcPr>
            <w:tcW w:w="1548" w:type="dxa"/>
            <w:tcBorders>
              <w:top w:val="single" w:sz="8" w:space="0" w:color="000000"/>
              <w:bottom w:val="single" w:sz="8" w:space="0" w:color="000000"/>
              <w:right w:val="single" w:sz="8" w:space="0" w:color="000000"/>
            </w:tcBorders>
            <w:shd w:val="clear" w:color="auto" w:fill="F3F3F3"/>
          </w:tcPr>
          <w:p w14:paraId="04258DFC"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C4B4E5" w14:textId="77777777" w:rsidR="00C95828" w:rsidRPr="00362205" w:rsidRDefault="00C95828" w:rsidP="0026408A">
            <w:pPr>
              <w:rPr>
                <w:rFonts w:ascii="標楷體" w:eastAsia="標楷體" w:hAnsi="標楷體"/>
              </w:rPr>
            </w:pPr>
          </w:p>
        </w:tc>
      </w:tr>
      <w:tr w:rsidR="00C95828" w:rsidRPr="00362205" w14:paraId="05511CA9" w14:textId="77777777" w:rsidTr="0026408A">
        <w:trPr>
          <w:trHeight w:val="1311"/>
        </w:trPr>
        <w:tc>
          <w:tcPr>
            <w:tcW w:w="1548" w:type="dxa"/>
            <w:tcBorders>
              <w:top w:val="single" w:sz="8" w:space="0" w:color="000000"/>
              <w:bottom w:val="single" w:sz="8" w:space="0" w:color="000000"/>
              <w:right w:val="single" w:sz="8" w:space="0" w:color="000000"/>
            </w:tcBorders>
            <w:shd w:val="clear" w:color="auto" w:fill="F3F3F3"/>
          </w:tcPr>
          <w:p w14:paraId="7F921279"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DBB8E6" w14:textId="77777777" w:rsidR="00C95828" w:rsidRPr="00362205" w:rsidRDefault="00C95828" w:rsidP="0026408A">
            <w:pPr>
              <w:rPr>
                <w:rFonts w:ascii="標楷體" w:eastAsia="標楷體" w:hAnsi="標楷體"/>
              </w:rPr>
            </w:pPr>
          </w:p>
        </w:tc>
      </w:tr>
      <w:tr w:rsidR="00C95828" w:rsidRPr="00362205" w14:paraId="02ABB01B"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13C52F5A"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EB64CC4" w14:textId="77777777" w:rsidR="00C95828" w:rsidRPr="00362205" w:rsidRDefault="00C95828" w:rsidP="0026408A">
            <w:pPr>
              <w:rPr>
                <w:rFonts w:ascii="標楷體" w:eastAsia="標楷體" w:hAnsi="標楷體"/>
              </w:rPr>
            </w:pPr>
          </w:p>
        </w:tc>
      </w:tr>
      <w:tr w:rsidR="00C95828" w:rsidRPr="00362205" w14:paraId="64139FDA" w14:textId="77777777" w:rsidTr="0026408A">
        <w:trPr>
          <w:trHeight w:val="358"/>
        </w:trPr>
        <w:tc>
          <w:tcPr>
            <w:tcW w:w="1548" w:type="dxa"/>
            <w:tcBorders>
              <w:top w:val="single" w:sz="8" w:space="0" w:color="000000"/>
              <w:bottom w:val="single" w:sz="8" w:space="0" w:color="000000"/>
              <w:right w:val="single" w:sz="8" w:space="0" w:color="000000"/>
            </w:tcBorders>
            <w:shd w:val="clear" w:color="auto" w:fill="F3F3F3"/>
          </w:tcPr>
          <w:p w14:paraId="0F8FB86E"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A3056B" w14:textId="77777777" w:rsidR="00C95828" w:rsidRPr="00362205" w:rsidRDefault="00C95828" w:rsidP="0026408A">
            <w:pPr>
              <w:rPr>
                <w:rFonts w:ascii="標楷體" w:eastAsia="標楷體" w:hAnsi="標楷體"/>
              </w:rPr>
            </w:pPr>
          </w:p>
        </w:tc>
      </w:tr>
      <w:tr w:rsidR="00C95828" w:rsidRPr="00362205" w14:paraId="6BF8E86B"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5FE8610F"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0E067BE" w14:textId="77777777" w:rsidR="00C95828" w:rsidRPr="00362205" w:rsidRDefault="00C95828" w:rsidP="0026408A">
            <w:pPr>
              <w:rPr>
                <w:rFonts w:ascii="標楷體" w:eastAsia="標楷體" w:hAnsi="標楷體"/>
              </w:rPr>
            </w:pPr>
          </w:p>
        </w:tc>
      </w:tr>
    </w:tbl>
    <w:p w14:paraId="46F94F93" w14:textId="77777777" w:rsidR="00C95828" w:rsidRPr="00362205" w:rsidRDefault="00C95828" w:rsidP="00C95828">
      <w:pPr>
        <w:rPr>
          <w:rFonts w:ascii="標楷體" w:eastAsia="標楷體" w:hAnsi="標楷體"/>
        </w:rPr>
      </w:pPr>
    </w:p>
    <w:p w14:paraId="656E9A3C"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5F1FD5D9" w14:textId="77777777" w:rsidR="00C95828" w:rsidRPr="00362205" w:rsidRDefault="00C95828">
      <w:pPr>
        <w:pStyle w:val="a"/>
      </w:pPr>
      <w:r w:rsidRPr="00362205">
        <w:lastRenderedPageBreak/>
        <w:t>UI</w:t>
      </w:r>
      <w:r w:rsidRPr="00362205">
        <w:t>畫面</w:t>
      </w:r>
    </w:p>
    <w:p w14:paraId="635BCECE"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5419A108" w14:textId="2781198F" w:rsidR="00C95828" w:rsidRPr="00362205" w:rsidRDefault="00176A56" w:rsidP="00C1641A">
      <w:pPr>
        <w:pStyle w:val="42"/>
        <w:spacing w:after="72"/>
        <w:ind w:leftChars="0" w:left="0"/>
        <w:rPr>
          <w:rFonts w:ascii="標楷體" w:hAnsi="標楷體"/>
        </w:rPr>
      </w:pPr>
      <w:del w:id="284" w:author="智誠 楊" w:date="2021-04-07T21:36:00Z">
        <w:r w:rsidDel="003D79F2">
          <w:rPr>
            <w:rFonts w:ascii="標楷體" w:hAnsi="標楷體"/>
            <w:noProof/>
          </w:rPr>
          <w:drawing>
            <wp:inline distT="0" distB="0" distL="0" distR="0" wp14:anchorId="4F58AFCE" wp14:editId="5B0CC03B">
              <wp:extent cx="6711950" cy="2000250"/>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11950" cy="2000250"/>
                      </a:xfrm>
                      <a:prstGeom prst="rect">
                        <a:avLst/>
                      </a:prstGeom>
                      <a:noFill/>
                      <a:ln>
                        <a:noFill/>
                      </a:ln>
                    </pic:spPr>
                  </pic:pic>
                </a:graphicData>
              </a:graphic>
            </wp:inline>
          </w:drawing>
        </w:r>
      </w:del>
      <w:ins w:id="285" w:author="智誠 楊" w:date="2021-04-07T21:36:00Z">
        <w:r w:rsidR="003D79F2" w:rsidRPr="003D79F2">
          <w:rPr>
            <w:rFonts w:ascii="標楷體" w:hAnsi="標楷體"/>
            <w:noProof/>
          </w:rPr>
          <w:drawing>
            <wp:inline distT="0" distB="0" distL="0" distR="0" wp14:anchorId="1EBE40B1" wp14:editId="09B7DA3E">
              <wp:extent cx="6479540" cy="120713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207135"/>
                      </a:xfrm>
                      <a:prstGeom prst="rect">
                        <a:avLst/>
                      </a:prstGeom>
                    </pic:spPr>
                  </pic:pic>
                </a:graphicData>
              </a:graphic>
            </wp:inline>
          </w:drawing>
        </w:r>
      </w:ins>
    </w:p>
    <w:p w14:paraId="764394D5" w14:textId="77777777" w:rsidR="00222DAB" w:rsidRDefault="00222DAB" w:rsidP="00C95828">
      <w:pPr>
        <w:pStyle w:val="42"/>
        <w:spacing w:after="72"/>
        <w:ind w:left="1133"/>
        <w:rPr>
          <w:rFonts w:ascii="標楷體" w:hAnsi="標楷體"/>
        </w:rPr>
      </w:pPr>
    </w:p>
    <w:p w14:paraId="19B1A2EC"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輸出畫面：</w:t>
      </w:r>
    </w:p>
    <w:p w14:paraId="4EC3EECE" w14:textId="62696C11" w:rsidR="00C95828" w:rsidRPr="00362205" w:rsidRDefault="00176A56">
      <w:pPr>
        <w:pStyle w:val="a"/>
        <w:pPrChange w:id="286" w:author="智誠 楊" w:date="2021-04-07T21:43:00Z">
          <w:pPr>
            <w:pStyle w:val="a"/>
            <w:numPr>
              <w:numId w:val="0"/>
            </w:numPr>
            <w:ind w:left="0" w:firstLine="0"/>
          </w:pPr>
        </w:pPrChange>
      </w:pPr>
      <w:del w:id="287" w:author="智誠 楊" w:date="2021-04-07T21:36:00Z">
        <w:r w:rsidDel="003D79F2">
          <w:rPr>
            <w:noProof/>
          </w:rPr>
          <w:drawing>
            <wp:inline distT="0" distB="0" distL="0" distR="0" wp14:anchorId="514379F4" wp14:editId="235C2593">
              <wp:extent cx="6731000" cy="3187700"/>
              <wp:effectExtent l="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31000" cy="3187700"/>
                      </a:xfrm>
                      <a:prstGeom prst="rect">
                        <a:avLst/>
                      </a:prstGeom>
                      <a:noFill/>
                      <a:ln>
                        <a:noFill/>
                      </a:ln>
                    </pic:spPr>
                  </pic:pic>
                </a:graphicData>
              </a:graphic>
            </wp:inline>
          </w:drawing>
        </w:r>
      </w:del>
      <w:ins w:id="288" w:author="智誠 楊" w:date="2021-04-07T21:36:00Z">
        <w:r w:rsidR="003D79F2" w:rsidRPr="003D79F2">
          <w:rPr>
            <w:noProof/>
          </w:rPr>
          <w:drawing>
            <wp:inline distT="0" distB="0" distL="0" distR="0" wp14:anchorId="0163B4FA" wp14:editId="3AD51F8B">
              <wp:extent cx="6479540" cy="184721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1847215"/>
                      </a:xfrm>
                      <a:prstGeom prst="rect">
                        <a:avLst/>
                      </a:prstGeom>
                    </pic:spPr>
                  </pic:pic>
                </a:graphicData>
              </a:graphic>
            </wp:inline>
          </w:drawing>
        </w:r>
      </w:ins>
      <w:r w:rsidR="00C95828">
        <w:br w:type="page"/>
      </w:r>
    </w:p>
    <w:p w14:paraId="4DAD4215" w14:textId="77777777" w:rsidR="00C95828" w:rsidRPr="00362205" w:rsidRDefault="004575CB">
      <w:pPr>
        <w:pStyle w:val="a"/>
      </w:pPr>
      <w:r>
        <w:rPr>
          <w:rFonts w:hint="eastAsia"/>
        </w:rPr>
        <w:lastRenderedPageBreak/>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7"/>
        <w:gridCol w:w="1296"/>
        <w:gridCol w:w="1068"/>
        <w:gridCol w:w="1243"/>
        <w:gridCol w:w="741"/>
        <w:gridCol w:w="576"/>
        <w:gridCol w:w="2571"/>
      </w:tblGrid>
      <w:tr w:rsidR="009261B4" w:rsidRPr="00362205" w14:paraId="5B05C7CD" w14:textId="77777777" w:rsidTr="004575CB">
        <w:trPr>
          <w:trHeight w:val="388"/>
          <w:jc w:val="center"/>
        </w:trPr>
        <w:tc>
          <w:tcPr>
            <w:tcW w:w="558" w:type="dxa"/>
            <w:vMerge w:val="restart"/>
          </w:tcPr>
          <w:p w14:paraId="0ACCF307" w14:textId="77777777" w:rsidR="009261B4" w:rsidRPr="00362205" w:rsidRDefault="009261B4" w:rsidP="0026408A">
            <w:pPr>
              <w:rPr>
                <w:rFonts w:ascii="標楷體" w:eastAsia="標楷體" w:hAnsi="標楷體"/>
              </w:rPr>
            </w:pPr>
            <w:r w:rsidRPr="00362205">
              <w:rPr>
                <w:rFonts w:ascii="標楷體" w:eastAsia="標楷體" w:hAnsi="標楷體"/>
              </w:rPr>
              <w:t>序號</w:t>
            </w:r>
          </w:p>
        </w:tc>
        <w:tc>
          <w:tcPr>
            <w:tcW w:w="2137" w:type="dxa"/>
            <w:vMerge w:val="restart"/>
          </w:tcPr>
          <w:p w14:paraId="73940D63" w14:textId="77777777" w:rsidR="009261B4" w:rsidRPr="00362205" w:rsidRDefault="009261B4" w:rsidP="0026408A">
            <w:pPr>
              <w:rPr>
                <w:rFonts w:ascii="標楷體" w:eastAsia="標楷體" w:hAnsi="標楷體"/>
              </w:rPr>
            </w:pPr>
            <w:r w:rsidRPr="00362205">
              <w:rPr>
                <w:rFonts w:ascii="標楷體" w:eastAsia="標楷體" w:hAnsi="標楷體"/>
              </w:rPr>
              <w:t>欄位</w:t>
            </w:r>
          </w:p>
        </w:tc>
        <w:tc>
          <w:tcPr>
            <w:tcW w:w="4924" w:type="dxa"/>
            <w:gridSpan w:val="5"/>
          </w:tcPr>
          <w:p w14:paraId="11D27180" w14:textId="77777777" w:rsidR="009261B4" w:rsidRPr="00362205" w:rsidRDefault="009261B4" w:rsidP="009261B4">
            <w:pPr>
              <w:jc w:val="center"/>
              <w:rPr>
                <w:rFonts w:ascii="標楷體" w:eastAsia="標楷體" w:hAnsi="標楷體"/>
              </w:rPr>
            </w:pPr>
            <w:r w:rsidRPr="00362205">
              <w:rPr>
                <w:rFonts w:ascii="標楷體" w:eastAsia="標楷體" w:hAnsi="標楷體"/>
              </w:rPr>
              <w:t>說明</w:t>
            </w:r>
          </w:p>
        </w:tc>
        <w:tc>
          <w:tcPr>
            <w:tcW w:w="2571" w:type="dxa"/>
            <w:vMerge w:val="restart"/>
          </w:tcPr>
          <w:p w14:paraId="5158E995" w14:textId="77777777" w:rsidR="009261B4" w:rsidRPr="00362205" w:rsidRDefault="009261B4" w:rsidP="0026408A">
            <w:pPr>
              <w:rPr>
                <w:rFonts w:ascii="標楷體" w:eastAsia="標楷體" w:hAnsi="標楷體"/>
              </w:rPr>
            </w:pPr>
            <w:r w:rsidRPr="00362205">
              <w:rPr>
                <w:rFonts w:ascii="標楷體" w:eastAsia="標楷體" w:hAnsi="標楷體"/>
              </w:rPr>
              <w:t>處理邏輯及注意事項</w:t>
            </w:r>
          </w:p>
        </w:tc>
      </w:tr>
      <w:tr w:rsidR="009261B4" w:rsidRPr="00362205" w14:paraId="38F394EF" w14:textId="77777777" w:rsidTr="004575CB">
        <w:trPr>
          <w:trHeight w:val="244"/>
          <w:jc w:val="center"/>
        </w:trPr>
        <w:tc>
          <w:tcPr>
            <w:tcW w:w="558" w:type="dxa"/>
            <w:vMerge/>
          </w:tcPr>
          <w:p w14:paraId="07CEF90A" w14:textId="77777777" w:rsidR="009261B4" w:rsidRPr="00362205" w:rsidRDefault="009261B4" w:rsidP="0026408A">
            <w:pPr>
              <w:rPr>
                <w:rFonts w:ascii="標楷體" w:eastAsia="標楷體" w:hAnsi="標楷體"/>
              </w:rPr>
            </w:pPr>
          </w:p>
        </w:tc>
        <w:tc>
          <w:tcPr>
            <w:tcW w:w="2137" w:type="dxa"/>
            <w:vMerge/>
          </w:tcPr>
          <w:p w14:paraId="2A34A7E3" w14:textId="77777777" w:rsidR="009261B4" w:rsidRPr="00362205" w:rsidRDefault="009261B4" w:rsidP="0026408A">
            <w:pPr>
              <w:rPr>
                <w:rFonts w:ascii="標楷體" w:eastAsia="標楷體" w:hAnsi="標楷體"/>
              </w:rPr>
            </w:pPr>
          </w:p>
        </w:tc>
        <w:tc>
          <w:tcPr>
            <w:tcW w:w="1296" w:type="dxa"/>
          </w:tcPr>
          <w:p w14:paraId="41196C3B" w14:textId="77777777" w:rsidR="009261B4" w:rsidRPr="003972CE" w:rsidRDefault="009261B4" w:rsidP="007E1D14">
            <w:pPr>
              <w:rPr>
                <w:rFonts w:eastAsia="標楷體"/>
              </w:rPr>
            </w:pPr>
            <w:r>
              <w:rPr>
                <w:rFonts w:eastAsia="標楷體" w:hint="eastAsia"/>
              </w:rPr>
              <w:t>資料型態長度</w:t>
            </w:r>
          </w:p>
        </w:tc>
        <w:tc>
          <w:tcPr>
            <w:tcW w:w="1068" w:type="dxa"/>
          </w:tcPr>
          <w:p w14:paraId="0759F931" w14:textId="77777777" w:rsidR="009261B4" w:rsidRPr="00362205" w:rsidRDefault="009261B4" w:rsidP="0026408A">
            <w:pPr>
              <w:rPr>
                <w:rFonts w:ascii="標楷體" w:eastAsia="標楷體" w:hAnsi="標楷體"/>
              </w:rPr>
            </w:pPr>
            <w:r w:rsidRPr="00362205">
              <w:rPr>
                <w:rFonts w:ascii="標楷體" w:eastAsia="標楷體" w:hAnsi="標楷體"/>
              </w:rPr>
              <w:t>預設值</w:t>
            </w:r>
          </w:p>
        </w:tc>
        <w:tc>
          <w:tcPr>
            <w:tcW w:w="1243" w:type="dxa"/>
          </w:tcPr>
          <w:p w14:paraId="21B9738A" w14:textId="77777777" w:rsidR="009261B4" w:rsidRPr="00362205" w:rsidRDefault="009261B4" w:rsidP="0026408A">
            <w:pPr>
              <w:rPr>
                <w:rFonts w:ascii="標楷體" w:eastAsia="標楷體" w:hAnsi="標楷體"/>
              </w:rPr>
            </w:pPr>
            <w:r w:rsidRPr="00362205">
              <w:rPr>
                <w:rFonts w:ascii="標楷體" w:eastAsia="標楷體" w:hAnsi="標楷體"/>
              </w:rPr>
              <w:t>選單內容</w:t>
            </w:r>
          </w:p>
        </w:tc>
        <w:tc>
          <w:tcPr>
            <w:tcW w:w="741" w:type="dxa"/>
          </w:tcPr>
          <w:p w14:paraId="62924B73" w14:textId="77777777" w:rsidR="009261B4" w:rsidRPr="00362205" w:rsidRDefault="009261B4" w:rsidP="0026408A">
            <w:pPr>
              <w:rPr>
                <w:rFonts w:ascii="標楷體" w:eastAsia="標楷體" w:hAnsi="標楷體"/>
              </w:rPr>
            </w:pPr>
            <w:r w:rsidRPr="00362205">
              <w:rPr>
                <w:rFonts w:ascii="標楷體" w:eastAsia="標楷體" w:hAnsi="標楷體"/>
              </w:rPr>
              <w:t>必填</w:t>
            </w:r>
          </w:p>
        </w:tc>
        <w:tc>
          <w:tcPr>
            <w:tcW w:w="576" w:type="dxa"/>
          </w:tcPr>
          <w:p w14:paraId="21655E36" w14:textId="77777777" w:rsidR="009261B4" w:rsidRPr="00362205" w:rsidRDefault="009261B4" w:rsidP="0026408A">
            <w:pPr>
              <w:rPr>
                <w:rFonts w:ascii="標楷體" w:eastAsia="標楷體" w:hAnsi="標楷體"/>
              </w:rPr>
            </w:pPr>
            <w:r w:rsidRPr="00362205">
              <w:rPr>
                <w:rFonts w:ascii="標楷體" w:eastAsia="標楷體" w:hAnsi="標楷體"/>
              </w:rPr>
              <w:t>R/W</w:t>
            </w:r>
          </w:p>
        </w:tc>
        <w:tc>
          <w:tcPr>
            <w:tcW w:w="2571" w:type="dxa"/>
            <w:vMerge/>
          </w:tcPr>
          <w:p w14:paraId="48DBF284" w14:textId="77777777" w:rsidR="009261B4" w:rsidRPr="00362205" w:rsidRDefault="009261B4" w:rsidP="0026408A">
            <w:pPr>
              <w:rPr>
                <w:rFonts w:ascii="標楷體" w:eastAsia="標楷體" w:hAnsi="標楷體"/>
              </w:rPr>
            </w:pPr>
          </w:p>
        </w:tc>
      </w:tr>
      <w:tr w:rsidR="009261B4" w:rsidRPr="00362205" w:rsidDel="003D79F2" w14:paraId="7D4969C4" w14:textId="4DB2E59C" w:rsidTr="004575CB">
        <w:trPr>
          <w:trHeight w:val="244"/>
          <w:jc w:val="center"/>
          <w:del w:id="289" w:author="智誠 楊" w:date="2021-04-07T21:36:00Z"/>
        </w:trPr>
        <w:tc>
          <w:tcPr>
            <w:tcW w:w="558" w:type="dxa"/>
          </w:tcPr>
          <w:p w14:paraId="73A56CA3" w14:textId="1B13925F" w:rsidR="009261B4" w:rsidRPr="00362205" w:rsidDel="003D79F2" w:rsidRDefault="009261B4" w:rsidP="0026408A">
            <w:pPr>
              <w:rPr>
                <w:del w:id="290" w:author="智誠 楊" w:date="2021-04-07T21:36:00Z"/>
                <w:rFonts w:ascii="標楷體" w:eastAsia="標楷體" w:hAnsi="標楷體"/>
              </w:rPr>
            </w:pPr>
            <w:del w:id="291" w:author="智誠 楊" w:date="2021-04-07T21:36:00Z">
              <w:r w:rsidRPr="00362205" w:rsidDel="003D79F2">
                <w:rPr>
                  <w:rFonts w:ascii="標楷體" w:eastAsia="標楷體" w:hAnsi="標楷體" w:hint="eastAsia"/>
                </w:rPr>
                <w:delText>1.</w:delText>
              </w:r>
            </w:del>
          </w:p>
        </w:tc>
        <w:tc>
          <w:tcPr>
            <w:tcW w:w="2137" w:type="dxa"/>
          </w:tcPr>
          <w:p w14:paraId="2C45A4EC" w14:textId="1663BEAC" w:rsidR="009261B4" w:rsidDel="003D79F2" w:rsidRDefault="009261B4" w:rsidP="0026408A">
            <w:pPr>
              <w:rPr>
                <w:del w:id="292" w:author="智誠 楊" w:date="2021-04-07T21:36:00Z"/>
                <w:rFonts w:ascii="標楷體" w:eastAsia="標楷體" w:hAnsi="標楷體"/>
              </w:rPr>
            </w:pPr>
            <w:del w:id="293" w:author="智誠 楊" w:date="2021-04-07T21:36:00Z">
              <w:r w:rsidRPr="00054BBF" w:rsidDel="003D79F2">
                <w:rPr>
                  <w:rFonts w:ascii="標楷體" w:eastAsia="標楷體" w:hAnsi="標楷體" w:hint="eastAsia"/>
                </w:rPr>
                <w:delText>洗錢樣態一</w:delText>
              </w:r>
            </w:del>
          </w:p>
          <w:p w14:paraId="06D4C762" w14:textId="2AB18FC5" w:rsidR="009261B4" w:rsidRPr="00362205" w:rsidDel="003D79F2" w:rsidRDefault="009261B4" w:rsidP="0026408A">
            <w:pPr>
              <w:rPr>
                <w:del w:id="294" w:author="智誠 楊" w:date="2021-04-07T21:36:00Z"/>
                <w:rFonts w:ascii="標楷體" w:eastAsia="標楷體" w:hAnsi="標楷體"/>
              </w:rPr>
            </w:pPr>
            <w:del w:id="295" w:author="智誠 楊" w:date="2021-04-07T21:36:00Z">
              <w:r w:rsidRPr="00054BBF" w:rsidDel="003D79F2">
                <w:rPr>
                  <w:rFonts w:ascii="標楷體" w:eastAsia="標楷體" w:hAnsi="標楷體" w:hint="eastAsia"/>
                </w:rPr>
                <w:delText>金額合計超過</w:delText>
              </w:r>
            </w:del>
          </w:p>
        </w:tc>
        <w:tc>
          <w:tcPr>
            <w:tcW w:w="1296" w:type="dxa"/>
          </w:tcPr>
          <w:p w14:paraId="2BF19F51" w14:textId="0DD6F124" w:rsidR="009261B4" w:rsidRPr="00362205" w:rsidDel="003D79F2" w:rsidRDefault="009261B4" w:rsidP="007E1D14">
            <w:pPr>
              <w:rPr>
                <w:del w:id="296" w:author="智誠 楊" w:date="2021-04-07T21:36:00Z"/>
                <w:rFonts w:ascii="標楷體" w:eastAsia="標楷體" w:hAnsi="標楷體"/>
              </w:rPr>
            </w:pPr>
            <w:del w:id="297" w:author="智誠 楊" w:date="2021-04-07T21:36:00Z">
              <w:r w:rsidDel="003D79F2">
                <w:rPr>
                  <w:rFonts w:ascii="標楷體" w:eastAsia="標楷體" w:hAnsi="標楷體" w:hint="eastAsia"/>
                </w:rPr>
                <w:delText>9(14)</w:delText>
              </w:r>
            </w:del>
          </w:p>
        </w:tc>
        <w:tc>
          <w:tcPr>
            <w:tcW w:w="1068" w:type="dxa"/>
          </w:tcPr>
          <w:p w14:paraId="6F79C069" w14:textId="09EDB165" w:rsidR="009261B4" w:rsidRPr="00362205" w:rsidDel="003D79F2" w:rsidRDefault="009261B4" w:rsidP="0026408A">
            <w:pPr>
              <w:rPr>
                <w:del w:id="298" w:author="智誠 楊" w:date="2021-04-07T21:36:00Z"/>
                <w:rFonts w:ascii="標楷體" w:eastAsia="標楷體" w:hAnsi="標楷體"/>
              </w:rPr>
            </w:pPr>
          </w:p>
        </w:tc>
        <w:tc>
          <w:tcPr>
            <w:tcW w:w="1243" w:type="dxa"/>
          </w:tcPr>
          <w:p w14:paraId="2CD7821E" w14:textId="7EBB35D2" w:rsidR="009261B4" w:rsidRPr="00362205" w:rsidDel="003D79F2" w:rsidRDefault="009261B4" w:rsidP="0026408A">
            <w:pPr>
              <w:rPr>
                <w:del w:id="299" w:author="智誠 楊" w:date="2021-04-07T21:36:00Z"/>
                <w:rFonts w:ascii="標楷體" w:eastAsia="標楷體" w:hAnsi="標楷體"/>
              </w:rPr>
            </w:pPr>
          </w:p>
        </w:tc>
        <w:tc>
          <w:tcPr>
            <w:tcW w:w="741" w:type="dxa"/>
          </w:tcPr>
          <w:p w14:paraId="62A78A0B" w14:textId="6F0CBA17" w:rsidR="009261B4" w:rsidRPr="00362205" w:rsidDel="003D79F2" w:rsidRDefault="009261B4" w:rsidP="0026408A">
            <w:pPr>
              <w:rPr>
                <w:del w:id="300" w:author="智誠 楊" w:date="2021-04-07T21:36:00Z"/>
                <w:rFonts w:ascii="標楷體" w:eastAsia="標楷體" w:hAnsi="標楷體"/>
              </w:rPr>
            </w:pPr>
          </w:p>
        </w:tc>
        <w:tc>
          <w:tcPr>
            <w:tcW w:w="576" w:type="dxa"/>
          </w:tcPr>
          <w:p w14:paraId="5067BD55" w14:textId="564BE77C" w:rsidR="009261B4" w:rsidRPr="00362205" w:rsidDel="003D79F2" w:rsidRDefault="009261B4" w:rsidP="0026408A">
            <w:pPr>
              <w:rPr>
                <w:del w:id="301" w:author="智誠 楊" w:date="2021-04-07T21:36:00Z"/>
                <w:rFonts w:ascii="標楷體" w:eastAsia="標楷體" w:hAnsi="標楷體"/>
              </w:rPr>
            </w:pPr>
          </w:p>
        </w:tc>
        <w:tc>
          <w:tcPr>
            <w:tcW w:w="2571" w:type="dxa"/>
          </w:tcPr>
          <w:p w14:paraId="36D750F4" w14:textId="45DD1672" w:rsidR="009261B4" w:rsidRPr="00362205" w:rsidDel="003D79F2" w:rsidRDefault="009261B4" w:rsidP="0026408A">
            <w:pPr>
              <w:rPr>
                <w:del w:id="302" w:author="智誠 楊" w:date="2021-04-07T21:36:00Z"/>
                <w:rFonts w:ascii="標楷體" w:eastAsia="標楷體" w:hAnsi="標楷體"/>
              </w:rPr>
            </w:pPr>
            <w:del w:id="303" w:author="智誠 楊" w:date="2021-04-07T21:36:00Z">
              <w:r w:rsidRPr="006E3B5B" w:rsidDel="003D79F2">
                <w:rPr>
                  <w:rFonts w:ascii="標楷體" w:eastAsia="標楷體" w:hAnsi="標楷體" w:hint="eastAsia"/>
                </w:rPr>
                <w:delText>自動顯示不必輸入</w:delText>
              </w:r>
            </w:del>
          </w:p>
        </w:tc>
      </w:tr>
      <w:tr w:rsidR="009261B4" w:rsidRPr="00362205" w:rsidDel="003D79F2" w14:paraId="17B3A5B7" w14:textId="7F621200" w:rsidTr="004575CB">
        <w:trPr>
          <w:trHeight w:val="291"/>
          <w:jc w:val="center"/>
          <w:del w:id="304" w:author="智誠 楊" w:date="2021-04-07T21:36:00Z"/>
        </w:trPr>
        <w:tc>
          <w:tcPr>
            <w:tcW w:w="558" w:type="dxa"/>
          </w:tcPr>
          <w:p w14:paraId="046B8F33" w14:textId="48EAA110" w:rsidR="009261B4" w:rsidRPr="00362205" w:rsidDel="003D79F2" w:rsidRDefault="009261B4" w:rsidP="0026408A">
            <w:pPr>
              <w:rPr>
                <w:del w:id="305" w:author="智誠 楊" w:date="2021-04-07T21:36:00Z"/>
                <w:rFonts w:ascii="標楷體" w:eastAsia="標楷體" w:hAnsi="標楷體"/>
              </w:rPr>
            </w:pPr>
            <w:del w:id="306" w:author="智誠 楊" w:date="2021-04-07T21:36:00Z">
              <w:r w:rsidRPr="00362205" w:rsidDel="003D79F2">
                <w:rPr>
                  <w:rFonts w:ascii="標楷體" w:eastAsia="標楷體" w:hAnsi="標楷體" w:hint="eastAsia"/>
                </w:rPr>
                <w:delText>2</w:delText>
              </w:r>
            </w:del>
          </w:p>
        </w:tc>
        <w:tc>
          <w:tcPr>
            <w:tcW w:w="2137" w:type="dxa"/>
          </w:tcPr>
          <w:p w14:paraId="2D6148E8" w14:textId="49675820" w:rsidR="009261B4" w:rsidDel="003D79F2" w:rsidRDefault="009261B4" w:rsidP="0026408A">
            <w:pPr>
              <w:rPr>
                <w:del w:id="307" w:author="智誠 楊" w:date="2021-04-07T21:36:00Z"/>
                <w:rFonts w:ascii="標楷體" w:eastAsia="標楷體" w:hAnsi="標楷體"/>
              </w:rPr>
            </w:pPr>
            <w:del w:id="308" w:author="智誠 楊" w:date="2021-04-07T21:36:00Z">
              <w:r w:rsidRPr="00054BBF" w:rsidDel="003D79F2">
                <w:rPr>
                  <w:rFonts w:ascii="標楷體" w:eastAsia="標楷體" w:hAnsi="標楷體" w:hint="eastAsia"/>
                </w:rPr>
                <w:delText>洗錢樣態二</w:delText>
              </w:r>
            </w:del>
          </w:p>
          <w:p w14:paraId="0836BAA9" w14:textId="279453B6" w:rsidR="009261B4" w:rsidRPr="00362205" w:rsidDel="003D79F2" w:rsidRDefault="009261B4" w:rsidP="0026408A">
            <w:pPr>
              <w:rPr>
                <w:del w:id="309" w:author="智誠 楊" w:date="2021-04-07T21:36:00Z"/>
                <w:rFonts w:ascii="標楷體" w:eastAsia="標楷體" w:hAnsi="標楷體"/>
              </w:rPr>
            </w:pPr>
            <w:del w:id="310" w:author="智誠 楊" w:date="2021-04-07T21:36:00Z">
              <w:r w:rsidRPr="00054BBF" w:rsidDel="003D79F2">
                <w:rPr>
                  <w:rFonts w:ascii="標楷體" w:eastAsia="標楷體" w:hAnsi="標楷體" w:hint="eastAsia"/>
                </w:rPr>
                <w:delText>次數</w:delText>
              </w:r>
            </w:del>
          </w:p>
        </w:tc>
        <w:tc>
          <w:tcPr>
            <w:tcW w:w="1296" w:type="dxa"/>
          </w:tcPr>
          <w:p w14:paraId="36A398B9" w14:textId="6CA29320" w:rsidR="009261B4" w:rsidRPr="00362205" w:rsidDel="003D79F2" w:rsidRDefault="009261B4" w:rsidP="007E1D14">
            <w:pPr>
              <w:rPr>
                <w:del w:id="311" w:author="智誠 楊" w:date="2021-04-07T21:36:00Z"/>
                <w:rFonts w:ascii="標楷體" w:eastAsia="標楷體" w:hAnsi="標楷體"/>
              </w:rPr>
            </w:pPr>
            <w:del w:id="312" w:author="智誠 楊" w:date="2021-04-07T21:36:00Z">
              <w:r w:rsidDel="003D79F2">
                <w:rPr>
                  <w:rFonts w:ascii="標楷體" w:eastAsia="標楷體" w:hAnsi="標楷體"/>
                </w:rPr>
                <w:delText>9999</w:delText>
              </w:r>
            </w:del>
          </w:p>
        </w:tc>
        <w:tc>
          <w:tcPr>
            <w:tcW w:w="1068" w:type="dxa"/>
          </w:tcPr>
          <w:p w14:paraId="3D26B4F1" w14:textId="33F3244B" w:rsidR="009261B4" w:rsidRPr="00362205" w:rsidDel="003D79F2" w:rsidRDefault="009261B4" w:rsidP="0026408A">
            <w:pPr>
              <w:rPr>
                <w:del w:id="313" w:author="智誠 楊" w:date="2021-04-07T21:36:00Z"/>
                <w:rFonts w:ascii="標楷體" w:eastAsia="標楷體" w:hAnsi="標楷體"/>
              </w:rPr>
            </w:pPr>
          </w:p>
        </w:tc>
        <w:tc>
          <w:tcPr>
            <w:tcW w:w="1243" w:type="dxa"/>
          </w:tcPr>
          <w:p w14:paraId="10F8632F" w14:textId="11C4283E" w:rsidR="009261B4" w:rsidRPr="00362205" w:rsidDel="003D79F2" w:rsidRDefault="009261B4" w:rsidP="0026408A">
            <w:pPr>
              <w:rPr>
                <w:del w:id="314" w:author="智誠 楊" w:date="2021-04-07T21:36:00Z"/>
                <w:rFonts w:ascii="標楷體" w:eastAsia="標楷體" w:hAnsi="標楷體"/>
              </w:rPr>
            </w:pPr>
          </w:p>
        </w:tc>
        <w:tc>
          <w:tcPr>
            <w:tcW w:w="741" w:type="dxa"/>
          </w:tcPr>
          <w:p w14:paraId="2401CF8D" w14:textId="2D488194" w:rsidR="009261B4" w:rsidRPr="00362205" w:rsidDel="003D79F2" w:rsidRDefault="009261B4" w:rsidP="0026408A">
            <w:pPr>
              <w:rPr>
                <w:del w:id="315" w:author="智誠 楊" w:date="2021-04-07T21:36:00Z"/>
                <w:rFonts w:ascii="標楷體" w:eastAsia="標楷體" w:hAnsi="標楷體"/>
              </w:rPr>
            </w:pPr>
          </w:p>
        </w:tc>
        <w:tc>
          <w:tcPr>
            <w:tcW w:w="576" w:type="dxa"/>
          </w:tcPr>
          <w:p w14:paraId="74842704" w14:textId="519FE74D" w:rsidR="009261B4" w:rsidRPr="00362205" w:rsidDel="003D79F2" w:rsidRDefault="009261B4" w:rsidP="0026408A">
            <w:pPr>
              <w:rPr>
                <w:del w:id="316" w:author="智誠 楊" w:date="2021-04-07T21:36:00Z"/>
                <w:rFonts w:ascii="標楷體" w:eastAsia="標楷體" w:hAnsi="標楷體"/>
              </w:rPr>
            </w:pPr>
          </w:p>
        </w:tc>
        <w:tc>
          <w:tcPr>
            <w:tcW w:w="2571" w:type="dxa"/>
          </w:tcPr>
          <w:p w14:paraId="0CD9B9A5" w14:textId="10B15DA4" w:rsidR="009261B4" w:rsidRPr="006E3B5B" w:rsidDel="003D79F2" w:rsidRDefault="009261B4" w:rsidP="0026408A">
            <w:pPr>
              <w:rPr>
                <w:del w:id="317" w:author="智誠 楊" w:date="2021-04-07T21:36:00Z"/>
                <w:rFonts w:ascii="標楷體" w:eastAsia="標楷體" w:hAnsi="標楷體"/>
              </w:rPr>
            </w:pPr>
            <w:del w:id="318" w:author="智誠 楊" w:date="2021-04-07T21:36:00Z">
              <w:r w:rsidRPr="006E3B5B" w:rsidDel="003D79F2">
                <w:rPr>
                  <w:rFonts w:ascii="標楷體" w:eastAsia="標楷體" w:hAnsi="標楷體" w:hint="eastAsia"/>
                </w:rPr>
                <w:delText>自動顯示不必輸入</w:delText>
              </w:r>
            </w:del>
          </w:p>
        </w:tc>
      </w:tr>
      <w:tr w:rsidR="009261B4" w:rsidRPr="00362205" w:rsidDel="003D79F2" w14:paraId="4F1C549A" w14:textId="56A94D9D" w:rsidTr="004575CB">
        <w:trPr>
          <w:trHeight w:val="291"/>
          <w:jc w:val="center"/>
          <w:del w:id="319" w:author="智誠 楊" w:date="2021-04-07T21:36:00Z"/>
        </w:trPr>
        <w:tc>
          <w:tcPr>
            <w:tcW w:w="558" w:type="dxa"/>
          </w:tcPr>
          <w:p w14:paraId="61E92EDA" w14:textId="33463F06" w:rsidR="009261B4" w:rsidRPr="00362205" w:rsidDel="003D79F2" w:rsidRDefault="009261B4" w:rsidP="0026408A">
            <w:pPr>
              <w:rPr>
                <w:del w:id="320" w:author="智誠 楊" w:date="2021-04-07T21:36:00Z"/>
                <w:rFonts w:ascii="標楷體" w:eastAsia="標楷體" w:hAnsi="標楷體"/>
              </w:rPr>
            </w:pPr>
            <w:del w:id="321" w:author="智誠 楊" w:date="2021-04-07T21:36:00Z">
              <w:r w:rsidRPr="00362205" w:rsidDel="003D79F2">
                <w:rPr>
                  <w:rFonts w:ascii="標楷體" w:eastAsia="標楷體" w:hAnsi="標楷體" w:hint="eastAsia"/>
                </w:rPr>
                <w:delText>3</w:delText>
              </w:r>
            </w:del>
          </w:p>
        </w:tc>
        <w:tc>
          <w:tcPr>
            <w:tcW w:w="2137" w:type="dxa"/>
          </w:tcPr>
          <w:p w14:paraId="49B74513" w14:textId="18F1CB98" w:rsidR="009261B4" w:rsidDel="003D79F2" w:rsidRDefault="009261B4" w:rsidP="0026408A">
            <w:pPr>
              <w:rPr>
                <w:del w:id="322" w:author="智誠 楊" w:date="2021-04-07T21:36:00Z"/>
                <w:rFonts w:ascii="標楷體" w:eastAsia="標楷體" w:hAnsi="標楷體"/>
              </w:rPr>
            </w:pPr>
            <w:del w:id="323" w:author="智誠 楊" w:date="2021-04-07T21:36:00Z">
              <w:r w:rsidRPr="00054BBF" w:rsidDel="003D79F2">
                <w:rPr>
                  <w:rFonts w:ascii="標楷體" w:eastAsia="標楷體" w:hAnsi="標楷體" w:hint="eastAsia"/>
                </w:rPr>
                <w:delText>洗錢樣態二</w:delText>
              </w:r>
            </w:del>
          </w:p>
          <w:p w14:paraId="16E1C89D" w14:textId="50F646E1" w:rsidR="009261B4" w:rsidRPr="00362205" w:rsidDel="003D79F2" w:rsidRDefault="009261B4" w:rsidP="0026408A">
            <w:pPr>
              <w:rPr>
                <w:del w:id="324" w:author="智誠 楊" w:date="2021-04-07T21:36:00Z"/>
                <w:rFonts w:ascii="標楷體" w:eastAsia="標楷體" w:hAnsi="標楷體"/>
              </w:rPr>
            </w:pPr>
            <w:del w:id="325" w:author="智誠 楊" w:date="2021-04-07T21:36:00Z">
              <w:r w:rsidRPr="00054BBF" w:rsidDel="003D79F2">
                <w:rPr>
                  <w:rFonts w:ascii="標楷體" w:eastAsia="標楷體" w:hAnsi="標楷體" w:hint="eastAsia"/>
                </w:rPr>
                <w:delText>單筆起</w:delText>
              </w:r>
              <w:r w:rsidDel="003D79F2">
                <w:rPr>
                  <w:rFonts w:ascii="標楷體" w:eastAsia="標楷體" w:hAnsi="標楷體" w:hint="eastAsia"/>
                </w:rPr>
                <w:delText>始</w:delText>
              </w:r>
              <w:r w:rsidRPr="00054BBF" w:rsidDel="003D79F2">
                <w:rPr>
                  <w:rFonts w:ascii="標楷體" w:eastAsia="標楷體" w:hAnsi="標楷體" w:hint="eastAsia"/>
                </w:rPr>
                <w:delText>金額</w:delText>
              </w:r>
            </w:del>
          </w:p>
        </w:tc>
        <w:tc>
          <w:tcPr>
            <w:tcW w:w="1296" w:type="dxa"/>
          </w:tcPr>
          <w:p w14:paraId="6ED9F949" w14:textId="01B5A168" w:rsidR="009261B4" w:rsidRPr="00362205" w:rsidDel="003D79F2" w:rsidRDefault="009261B4" w:rsidP="007E1D14">
            <w:pPr>
              <w:rPr>
                <w:del w:id="326" w:author="智誠 楊" w:date="2021-04-07T21:36:00Z"/>
                <w:rFonts w:ascii="標楷體" w:eastAsia="標楷體" w:hAnsi="標楷體"/>
              </w:rPr>
            </w:pPr>
            <w:del w:id="327" w:author="智誠 楊" w:date="2021-04-07T21:36:00Z">
              <w:r w:rsidDel="003D79F2">
                <w:rPr>
                  <w:rFonts w:ascii="標楷體" w:eastAsia="標楷體" w:hAnsi="標楷體" w:hint="eastAsia"/>
                </w:rPr>
                <w:delText>9(14)</w:delText>
              </w:r>
            </w:del>
          </w:p>
        </w:tc>
        <w:tc>
          <w:tcPr>
            <w:tcW w:w="1068" w:type="dxa"/>
          </w:tcPr>
          <w:p w14:paraId="3B3D65F2" w14:textId="2FFDCB34" w:rsidR="009261B4" w:rsidRPr="00362205" w:rsidDel="003D79F2" w:rsidRDefault="009261B4" w:rsidP="0026408A">
            <w:pPr>
              <w:rPr>
                <w:del w:id="328" w:author="智誠 楊" w:date="2021-04-07T21:36:00Z"/>
                <w:rFonts w:ascii="標楷體" w:eastAsia="標楷體" w:hAnsi="標楷體"/>
              </w:rPr>
            </w:pPr>
          </w:p>
        </w:tc>
        <w:tc>
          <w:tcPr>
            <w:tcW w:w="1243" w:type="dxa"/>
          </w:tcPr>
          <w:p w14:paraId="3D7CDBA4" w14:textId="36695B1E" w:rsidR="009261B4" w:rsidRPr="00362205" w:rsidDel="003D79F2" w:rsidRDefault="009261B4" w:rsidP="0026408A">
            <w:pPr>
              <w:rPr>
                <w:del w:id="329" w:author="智誠 楊" w:date="2021-04-07T21:36:00Z"/>
                <w:rFonts w:ascii="標楷體" w:eastAsia="標楷體" w:hAnsi="標楷體"/>
              </w:rPr>
            </w:pPr>
          </w:p>
        </w:tc>
        <w:tc>
          <w:tcPr>
            <w:tcW w:w="741" w:type="dxa"/>
          </w:tcPr>
          <w:p w14:paraId="7A02FD8A" w14:textId="02D9547C" w:rsidR="009261B4" w:rsidRPr="00362205" w:rsidDel="003D79F2" w:rsidRDefault="009261B4" w:rsidP="0026408A">
            <w:pPr>
              <w:rPr>
                <w:del w:id="330" w:author="智誠 楊" w:date="2021-04-07T21:36:00Z"/>
                <w:rFonts w:ascii="標楷體" w:eastAsia="標楷體" w:hAnsi="標楷體"/>
              </w:rPr>
            </w:pPr>
          </w:p>
        </w:tc>
        <w:tc>
          <w:tcPr>
            <w:tcW w:w="576" w:type="dxa"/>
          </w:tcPr>
          <w:p w14:paraId="5FC5849A" w14:textId="668AD091" w:rsidR="009261B4" w:rsidRPr="00362205" w:rsidDel="003D79F2" w:rsidRDefault="009261B4" w:rsidP="0026408A">
            <w:pPr>
              <w:rPr>
                <w:del w:id="331" w:author="智誠 楊" w:date="2021-04-07T21:36:00Z"/>
                <w:rFonts w:ascii="標楷體" w:eastAsia="標楷體" w:hAnsi="標楷體"/>
              </w:rPr>
            </w:pPr>
          </w:p>
        </w:tc>
        <w:tc>
          <w:tcPr>
            <w:tcW w:w="2571" w:type="dxa"/>
          </w:tcPr>
          <w:p w14:paraId="377CF052" w14:textId="4AA27D2F" w:rsidR="009261B4" w:rsidRPr="006E3B5B" w:rsidDel="003D79F2" w:rsidRDefault="009261B4" w:rsidP="0026408A">
            <w:pPr>
              <w:rPr>
                <w:del w:id="332" w:author="智誠 楊" w:date="2021-04-07T21:36:00Z"/>
                <w:rFonts w:ascii="標楷體" w:eastAsia="標楷體" w:hAnsi="標楷體"/>
              </w:rPr>
            </w:pPr>
            <w:del w:id="333" w:author="智誠 楊" w:date="2021-04-07T21:36:00Z">
              <w:r w:rsidRPr="006E3B5B" w:rsidDel="003D79F2">
                <w:rPr>
                  <w:rFonts w:ascii="標楷體" w:eastAsia="標楷體" w:hAnsi="標楷體" w:hint="eastAsia"/>
                </w:rPr>
                <w:delText>自動顯示不必輸入</w:delText>
              </w:r>
            </w:del>
          </w:p>
        </w:tc>
      </w:tr>
      <w:tr w:rsidR="009261B4" w:rsidRPr="00362205" w:rsidDel="003D79F2" w14:paraId="5B7879C6" w14:textId="50C83F9C" w:rsidTr="004575CB">
        <w:trPr>
          <w:trHeight w:val="291"/>
          <w:jc w:val="center"/>
          <w:del w:id="334" w:author="智誠 楊" w:date="2021-04-07T21:36:00Z"/>
        </w:trPr>
        <w:tc>
          <w:tcPr>
            <w:tcW w:w="558" w:type="dxa"/>
          </w:tcPr>
          <w:p w14:paraId="0CE6777B" w14:textId="59C4D409" w:rsidR="009261B4" w:rsidRPr="00362205" w:rsidDel="003D79F2" w:rsidRDefault="009261B4" w:rsidP="0026408A">
            <w:pPr>
              <w:rPr>
                <w:del w:id="335" w:author="智誠 楊" w:date="2021-04-07T21:36:00Z"/>
                <w:rFonts w:ascii="標楷體" w:eastAsia="標楷體" w:hAnsi="標楷體"/>
              </w:rPr>
            </w:pPr>
            <w:del w:id="336" w:author="智誠 楊" w:date="2021-04-07T21:36:00Z">
              <w:r w:rsidRPr="00362205" w:rsidDel="003D79F2">
                <w:rPr>
                  <w:rFonts w:ascii="標楷體" w:eastAsia="標楷體" w:hAnsi="標楷體" w:hint="eastAsia"/>
                </w:rPr>
                <w:delText>4</w:delText>
              </w:r>
            </w:del>
          </w:p>
        </w:tc>
        <w:tc>
          <w:tcPr>
            <w:tcW w:w="2137" w:type="dxa"/>
          </w:tcPr>
          <w:p w14:paraId="008273DE" w14:textId="06A2B344" w:rsidR="009261B4" w:rsidDel="003D79F2" w:rsidRDefault="009261B4" w:rsidP="0026408A">
            <w:pPr>
              <w:rPr>
                <w:del w:id="337" w:author="智誠 楊" w:date="2021-04-07T21:36:00Z"/>
                <w:rFonts w:ascii="標楷體" w:eastAsia="標楷體" w:hAnsi="標楷體"/>
              </w:rPr>
            </w:pPr>
            <w:del w:id="338" w:author="智誠 楊" w:date="2021-04-07T21:36:00Z">
              <w:r w:rsidRPr="00054BBF" w:rsidDel="003D79F2">
                <w:rPr>
                  <w:rFonts w:ascii="標楷體" w:eastAsia="標楷體" w:hAnsi="標楷體" w:hint="eastAsia"/>
                </w:rPr>
                <w:delText>洗錢樣態二</w:delText>
              </w:r>
            </w:del>
          </w:p>
          <w:p w14:paraId="27A3B862" w14:textId="5674ED99" w:rsidR="009261B4" w:rsidRPr="00362205" w:rsidDel="003D79F2" w:rsidRDefault="009261B4" w:rsidP="0026408A">
            <w:pPr>
              <w:rPr>
                <w:del w:id="339" w:author="智誠 楊" w:date="2021-04-07T21:36:00Z"/>
                <w:rFonts w:ascii="標楷體" w:eastAsia="標楷體" w:hAnsi="標楷體"/>
              </w:rPr>
            </w:pPr>
            <w:del w:id="340" w:author="智誠 楊" w:date="2021-04-07T21:36:00Z">
              <w:r w:rsidRPr="00054BBF" w:rsidDel="003D79F2">
                <w:rPr>
                  <w:rFonts w:ascii="標楷體" w:eastAsia="標楷體" w:hAnsi="標楷體" w:hint="eastAsia"/>
                </w:rPr>
                <w:delText>單筆迄</w:delText>
              </w:r>
              <w:r w:rsidDel="003D79F2">
                <w:rPr>
                  <w:rFonts w:ascii="標楷體" w:eastAsia="標楷體" w:hAnsi="標楷體" w:hint="eastAsia"/>
                </w:rPr>
                <w:delText>止</w:delText>
              </w:r>
              <w:r w:rsidRPr="00054BBF" w:rsidDel="003D79F2">
                <w:rPr>
                  <w:rFonts w:ascii="標楷體" w:eastAsia="標楷體" w:hAnsi="標楷體" w:hint="eastAsia"/>
                </w:rPr>
                <w:delText>金額</w:delText>
              </w:r>
            </w:del>
          </w:p>
        </w:tc>
        <w:tc>
          <w:tcPr>
            <w:tcW w:w="1296" w:type="dxa"/>
          </w:tcPr>
          <w:p w14:paraId="4EE54BF0" w14:textId="51923CB2" w:rsidR="009261B4" w:rsidRPr="00362205" w:rsidDel="003D79F2" w:rsidRDefault="009261B4" w:rsidP="007E1D14">
            <w:pPr>
              <w:rPr>
                <w:del w:id="341" w:author="智誠 楊" w:date="2021-04-07T21:36:00Z"/>
                <w:rFonts w:ascii="標楷體" w:eastAsia="標楷體" w:hAnsi="標楷體"/>
              </w:rPr>
            </w:pPr>
            <w:del w:id="342" w:author="智誠 楊" w:date="2021-04-07T21:36:00Z">
              <w:r w:rsidDel="003D79F2">
                <w:rPr>
                  <w:rFonts w:ascii="標楷體" w:eastAsia="標楷體" w:hAnsi="標楷體" w:hint="eastAsia"/>
                </w:rPr>
                <w:delText>9(14)</w:delText>
              </w:r>
            </w:del>
          </w:p>
        </w:tc>
        <w:tc>
          <w:tcPr>
            <w:tcW w:w="1068" w:type="dxa"/>
          </w:tcPr>
          <w:p w14:paraId="4D9F0E57" w14:textId="722F4F0E" w:rsidR="009261B4" w:rsidRPr="00362205" w:rsidDel="003D79F2" w:rsidRDefault="009261B4" w:rsidP="0026408A">
            <w:pPr>
              <w:rPr>
                <w:del w:id="343" w:author="智誠 楊" w:date="2021-04-07T21:36:00Z"/>
                <w:rFonts w:ascii="標楷體" w:eastAsia="標楷體" w:hAnsi="標楷體"/>
              </w:rPr>
            </w:pPr>
          </w:p>
        </w:tc>
        <w:tc>
          <w:tcPr>
            <w:tcW w:w="1243" w:type="dxa"/>
          </w:tcPr>
          <w:p w14:paraId="69F60129" w14:textId="1BF8B67D" w:rsidR="009261B4" w:rsidRPr="00362205" w:rsidDel="003D79F2" w:rsidRDefault="009261B4" w:rsidP="0026408A">
            <w:pPr>
              <w:rPr>
                <w:del w:id="344" w:author="智誠 楊" w:date="2021-04-07T21:36:00Z"/>
                <w:rFonts w:ascii="標楷體" w:eastAsia="標楷體" w:hAnsi="標楷體"/>
              </w:rPr>
            </w:pPr>
          </w:p>
        </w:tc>
        <w:tc>
          <w:tcPr>
            <w:tcW w:w="741" w:type="dxa"/>
          </w:tcPr>
          <w:p w14:paraId="1D976EC5" w14:textId="2F7D8A31" w:rsidR="009261B4" w:rsidRPr="00362205" w:rsidDel="003D79F2" w:rsidRDefault="009261B4" w:rsidP="0026408A">
            <w:pPr>
              <w:rPr>
                <w:del w:id="345" w:author="智誠 楊" w:date="2021-04-07T21:36:00Z"/>
                <w:rFonts w:ascii="標楷體" w:eastAsia="標楷體" w:hAnsi="標楷體"/>
              </w:rPr>
            </w:pPr>
          </w:p>
        </w:tc>
        <w:tc>
          <w:tcPr>
            <w:tcW w:w="576" w:type="dxa"/>
          </w:tcPr>
          <w:p w14:paraId="55812C1E" w14:textId="7E2B36CA" w:rsidR="009261B4" w:rsidRPr="00362205" w:rsidDel="003D79F2" w:rsidRDefault="009261B4" w:rsidP="0026408A">
            <w:pPr>
              <w:rPr>
                <w:del w:id="346" w:author="智誠 楊" w:date="2021-04-07T21:36:00Z"/>
                <w:rFonts w:ascii="標楷體" w:eastAsia="標楷體" w:hAnsi="標楷體"/>
              </w:rPr>
            </w:pPr>
          </w:p>
        </w:tc>
        <w:tc>
          <w:tcPr>
            <w:tcW w:w="2571" w:type="dxa"/>
          </w:tcPr>
          <w:p w14:paraId="57866FB6" w14:textId="26100CD0" w:rsidR="009261B4" w:rsidRPr="00362205" w:rsidDel="003D79F2" w:rsidRDefault="009261B4" w:rsidP="0026408A">
            <w:pPr>
              <w:rPr>
                <w:del w:id="347" w:author="智誠 楊" w:date="2021-04-07T21:36:00Z"/>
                <w:rFonts w:ascii="標楷體" w:eastAsia="標楷體" w:hAnsi="標楷體"/>
              </w:rPr>
            </w:pPr>
            <w:del w:id="348" w:author="智誠 楊" w:date="2021-04-07T21:36:00Z">
              <w:r w:rsidRPr="006E3B5B" w:rsidDel="003D79F2">
                <w:rPr>
                  <w:rFonts w:ascii="標楷體" w:eastAsia="標楷體" w:hAnsi="標楷體" w:hint="eastAsia"/>
                </w:rPr>
                <w:delText>自動顯示不必輸入</w:delText>
              </w:r>
            </w:del>
          </w:p>
        </w:tc>
      </w:tr>
      <w:tr w:rsidR="009261B4" w:rsidRPr="00362205" w:rsidDel="003D79F2" w14:paraId="10855B20" w14:textId="5BB4B00C" w:rsidTr="004575CB">
        <w:trPr>
          <w:trHeight w:val="291"/>
          <w:jc w:val="center"/>
          <w:del w:id="349" w:author="智誠 楊" w:date="2021-04-07T21:36:00Z"/>
        </w:trPr>
        <w:tc>
          <w:tcPr>
            <w:tcW w:w="558" w:type="dxa"/>
          </w:tcPr>
          <w:p w14:paraId="37E486E8" w14:textId="1BDE850F" w:rsidR="009261B4" w:rsidRPr="00362205" w:rsidDel="003D79F2" w:rsidRDefault="009261B4" w:rsidP="00030AEF">
            <w:pPr>
              <w:rPr>
                <w:del w:id="350" w:author="智誠 楊" w:date="2021-04-07T21:36:00Z"/>
                <w:rFonts w:ascii="標楷體" w:eastAsia="標楷體" w:hAnsi="標楷體"/>
              </w:rPr>
            </w:pPr>
            <w:del w:id="351" w:author="智誠 楊" w:date="2021-04-07T21:36:00Z">
              <w:r w:rsidDel="003D79F2">
                <w:rPr>
                  <w:rFonts w:ascii="標楷體" w:eastAsia="標楷體" w:hAnsi="標楷體" w:hint="eastAsia"/>
                </w:rPr>
                <w:delText>5</w:delText>
              </w:r>
            </w:del>
          </w:p>
        </w:tc>
        <w:tc>
          <w:tcPr>
            <w:tcW w:w="2137" w:type="dxa"/>
          </w:tcPr>
          <w:p w14:paraId="55185449" w14:textId="1D3FE68F" w:rsidR="009261B4" w:rsidDel="003D79F2" w:rsidRDefault="009261B4" w:rsidP="00AE1ED1">
            <w:pPr>
              <w:rPr>
                <w:del w:id="352" w:author="智誠 楊" w:date="2021-04-07T21:36:00Z"/>
                <w:rFonts w:ascii="標楷體" w:eastAsia="標楷體" w:hAnsi="標楷體"/>
              </w:rPr>
            </w:pPr>
            <w:del w:id="353" w:author="智誠 楊" w:date="2021-04-07T21:36:00Z">
              <w:r w:rsidRPr="00AE1ED1" w:rsidDel="003D79F2">
                <w:rPr>
                  <w:rFonts w:ascii="標楷體" w:eastAsia="標楷體" w:hAnsi="標楷體" w:hint="eastAsia"/>
                </w:rPr>
                <w:delText xml:space="preserve">洗錢樣態三 </w:delText>
              </w:r>
            </w:del>
          </w:p>
          <w:p w14:paraId="216664D7" w14:textId="193ED190" w:rsidR="009261B4" w:rsidRPr="00054BBF" w:rsidDel="003D79F2" w:rsidRDefault="009261B4" w:rsidP="00AE1ED1">
            <w:pPr>
              <w:rPr>
                <w:del w:id="354" w:author="智誠 楊" w:date="2021-04-07T21:36:00Z"/>
                <w:rFonts w:ascii="標楷體" w:eastAsia="標楷體" w:hAnsi="標楷體"/>
              </w:rPr>
            </w:pPr>
            <w:del w:id="355" w:author="智誠 楊" w:date="2021-04-07T21:36:00Z">
              <w:r w:rsidRPr="00AE1ED1" w:rsidDel="003D79F2">
                <w:rPr>
                  <w:rFonts w:ascii="標楷體" w:eastAsia="標楷體" w:hAnsi="標楷體" w:hint="eastAsia"/>
                </w:rPr>
                <w:delText>金額</w:delText>
              </w:r>
              <w:r w:rsidRPr="00054BBF" w:rsidDel="003D79F2">
                <w:rPr>
                  <w:rFonts w:ascii="標楷體" w:eastAsia="標楷體" w:hAnsi="標楷體" w:hint="eastAsia"/>
                </w:rPr>
                <w:delText>合計</w:delText>
              </w:r>
              <w:r w:rsidRPr="00AE1ED1" w:rsidDel="003D79F2">
                <w:rPr>
                  <w:rFonts w:ascii="標楷體" w:eastAsia="標楷體" w:hAnsi="標楷體" w:hint="eastAsia"/>
                </w:rPr>
                <w:delText>超過</w:delText>
              </w:r>
            </w:del>
          </w:p>
        </w:tc>
        <w:tc>
          <w:tcPr>
            <w:tcW w:w="1296" w:type="dxa"/>
          </w:tcPr>
          <w:p w14:paraId="70374A4B" w14:textId="2EDC1A27" w:rsidR="009261B4" w:rsidRPr="00362205" w:rsidDel="003D79F2" w:rsidRDefault="009261B4" w:rsidP="007E1D14">
            <w:pPr>
              <w:rPr>
                <w:del w:id="356" w:author="智誠 楊" w:date="2021-04-07T21:36:00Z"/>
                <w:rFonts w:ascii="標楷體" w:eastAsia="標楷體" w:hAnsi="標楷體"/>
              </w:rPr>
            </w:pPr>
            <w:del w:id="357" w:author="智誠 楊" w:date="2021-04-07T21:36:00Z">
              <w:r w:rsidDel="003D79F2">
                <w:rPr>
                  <w:rFonts w:ascii="標楷體" w:eastAsia="標楷體" w:hAnsi="標楷體" w:hint="eastAsia"/>
                </w:rPr>
                <w:delText>9(14)</w:delText>
              </w:r>
            </w:del>
          </w:p>
        </w:tc>
        <w:tc>
          <w:tcPr>
            <w:tcW w:w="1068" w:type="dxa"/>
          </w:tcPr>
          <w:p w14:paraId="142A164F" w14:textId="4CE406B6" w:rsidR="009261B4" w:rsidRPr="00362205" w:rsidDel="003D79F2" w:rsidRDefault="009261B4" w:rsidP="0026408A">
            <w:pPr>
              <w:rPr>
                <w:del w:id="358" w:author="智誠 楊" w:date="2021-04-07T21:36:00Z"/>
                <w:rFonts w:ascii="標楷體" w:eastAsia="標楷體" w:hAnsi="標楷體"/>
              </w:rPr>
            </w:pPr>
          </w:p>
        </w:tc>
        <w:tc>
          <w:tcPr>
            <w:tcW w:w="1243" w:type="dxa"/>
          </w:tcPr>
          <w:p w14:paraId="2DA6A04E" w14:textId="62E244F7" w:rsidR="009261B4" w:rsidRPr="00362205" w:rsidDel="003D79F2" w:rsidRDefault="009261B4" w:rsidP="0026408A">
            <w:pPr>
              <w:rPr>
                <w:del w:id="359" w:author="智誠 楊" w:date="2021-04-07T21:36:00Z"/>
                <w:rFonts w:ascii="標楷體" w:eastAsia="標楷體" w:hAnsi="標楷體"/>
              </w:rPr>
            </w:pPr>
          </w:p>
        </w:tc>
        <w:tc>
          <w:tcPr>
            <w:tcW w:w="741" w:type="dxa"/>
          </w:tcPr>
          <w:p w14:paraId="6C608E60" w14:textId="1D7C9133" w:rsidR="009261B4" w:rsidRPr="00362205" w:rsidDel="003D79F2" w:rsidRDefault="009261B4" w:rsidP="0026408A">
            <w:pPr>
              <w:rPr>
                <w:del w:id="360" w:author="智誠 楊" w:date="2021-04-07T21:36:00Z"/>
                <w:rFonts w:ascii="標楷體" w:eastAsia="標楷體" w:hAnsi="標楷體"/>
              </w:rPr>
            </w:pPr>
          </w:p>
        </w:tc>
        <w:tc>
          <w:tcPr>
            <w:tcW w:w="576" w:type="dxa"/>
          </w:tcPr>
          <w:p w14:paraId="4F42E200" w14:textId="4EDB005B" w:rsidR="009261B4" w:rsidRPr="00362205" w:rsidDel="003D79F2" w:rsidRDefault="009261B4" w:rsidP="0026408A">
            <w:pPr>
              <w:rPr>
                <w:del w:id="361" w:author="智誠 楊" w:date="2021-04-07T21:36:00Z"/>
                <w:rFonts w:ascii="標楷體" w:eastAsia="標楷體" w:hAnsi="標楷體"/>
              </w:rPr>
            </w:pPr>
          </w:p>
        </w:tc>
        <w:tc>
          <w:tcPr>
            <w:tcW w:w="2571" w:type="dxa"/>
          </w:tcPr>
          <w:p w14:paraId="53E4EDD8" w14:textId="7E2E926F" w:rsidR="009261B4" w:rsidRPr="00362205" w:rsidDel="003D79F2" w:rsidRDefault="009261B4" w:rsidP="00030AEF">
            <w:pPr>
              <w:rPr>
                <w:del w:id="362" w:author="智誠 楊" w:date="2021-04-07T21:36:00Z"/>
                <w:rFonts w:ascii="標楷體" w:eastAsia="標楷體" w:hAnsi="標楷體"/>
              </w:rPr>
            </w:pPr>
            <w:del w:id="363" w:author="智誠 楊" w:date="2021-04-07T21:36:00Z">
              <w:r w:rsidRPr="006E3B5B" w:rsidDel="003D79F2">
                <w:rPr>
                  <w:rFonts w:ascii="標楷體" w:eastAsia="標楷體" w:hAnsi="標楷體" w:hint="eastAsia"/>
                </w:rPr>
                <w:delText>自動顯示不必輸入</w:delText>
              </w:r>
            </w:del>
          </w:p>
        </w:tc>
      </w:tr>
      <w:tr w:rsidR="009261B4" w:rsidRPr="00362205" w14:paraId="7EAE2D0A" w14:textId="77777777" w:rsidTr="004575CB">
        <w:trPr>
          <w:trHeight w:val="291"/>
          <w:jc w:val="center"/>
        </w:trPr>
        <w:tc>
          <w:tcPr>
            <w:tcW w:w="558" w:type="dxa"/>
          </w:tcPr>
          <w:p w14:paraId="6705A46D" w14:textId="73599F97" w:rsidR="009261B4" w:rsidRPr="00362205" w:rsidRDefault="003D79F2" w:rsidP="00030AEF">
            <w:pPr>
              <w:rPr>
                <w:rFonts w:ascii="標楷體" w:eastAsia="標楷體" w:hAnsi="標楷體"/>
              </w:rPr>
            </w:pPr>
            <w:ins w:id="364" w:author="智誠 楊" w:date="2021-04-07T21:36:00Z">
              <w:r>
                <w:rPr>
                  <w:rFonts w:ascii="標楷體" w:eastAsia="標楷體" w:hAnsi="標楷體"/>
                </w:rPr>
                <w:t>1</w:t>
              </w:r>
            </w:ins>
            <w:del w:id="365" w:author="智誠 楊" w:date="2021-04-07T21:36:00Z">
              <w:r w:rsidR="009261B4" w:rsidDel="003D79F2">
                <w:rPr>
                  <w:rFonts w:ascii="標楷體" w:eastAsia="標楷體" w:hAnsi="標楷體" w:hint="eastAsia"/>
                </w:rPr>
                <w:delText>6</w:delText>
              </w:r>
            </w:del>
          </w:p>
        </w:tc>
        <w:tc>
          <w:tcPr>
            <w:tcW w:w="2137" w:type="dxa"/>
          </w:tcPr>
          <w:p w14:paraId="5E81E694" w14:textId="77777777" w:rsidR="009261B4" w:rsidRPr="00362205" w:rsidRDefault="009261B4" w:rsidP="0026408A">
            <w:pPr>
              <w:rPr>
                <w:rFonts w:ascii="標楷體" w:eastAsia="標楷體" w:hAnsi="標楷體"/>
              </w:rPr>
            </w:pPr>
            <w:r w:rsidRPr="004B67FD">
              <w:rPr>
                <w:rFonts w:ascii="標楷體" w:eastAsia="標楷體" w:hAnsi="標楷體" w:cs="新細明體" w:hint="eastAsia"/>
              </w:rPr>
              <w:t>入帳</w:t>
            </w:r>
            <w:r w:rsidRPr="00362205">
              <w:rPr>
                <w:rFonts w:ascii="標楷體" w:eastAsia="標楷體" w:hAnsi="標楷體" w:cs="新細明體" w:hint="eastAsia"/>
              </w:rPr>
              <w:t>起日</w:t>
            </w:r>
          </w:p>
        </w:tc>
        <w:tc>
          <w:tcPr>
            <w:tcW w:w="1296" w:type="dxa"/>
          </w:tcPr>
          <w:p w14:paraId="387794B5" w14:textId="77777777" w:rsidR="009261B4" w:rsidRDefault="009261B4" w:rsidP="007E1D14">
            <w:pPr>
              <w:rPr>
                <w:rFonts w:ascii="標楷體" w:eastAsia="標楷體" w:hAnsi="標楷體"/>
              </w:rPr>
            </w:pPr>
            <w:r>
              <w:rPr>
                <w:rFonts w:ascii="標楷體" w:eastAsia="標楷體" w:hAnsi="標楷體" w:hint="eastAsia"/>
              </w:rPr>
              <w:t>999/99/99</w:t>
            </w:r>
          </w:p>
        </w:tc>
        <w:tc>
          <w:tcPr>
            <w:tcW w:w="1068" w:type="dxa"/>
          </w:tcPr>
          <w:p w14:paraId="5E90AE88" w14:textId="5AB7FB30" w:rsidR="009261B4" w:rsidRPr="00362205" w:rsidRDefault="003D79F2" w:rsidP="0026408A">
            <w:pPr>
              <w:rPr>
                <w:rFonts w:ascii="標楷體" w:eastAsia="標楷體" w:hAnsi="標楷體"/>
              </w:rPr>
            </w:pPr>
            <w:ins w:id="366" w:author="智誠 楊" w:date="2021-04-07T21:37:00Z">
              <w:r w:rsidRPr="00216979">
                <w:rPr>
                  <w:rFonts w:ascii="標楷體" w:eastAsia="標楷體" w:hAnsi="標楷體" w:hint="eastAsia"/>
                </w:rPr>
                <w:t>上營業日</w:t>
              </w:r>
            </w:ins>
            <w:del w:id="367" w:author="智誠 楊" w:date="2021-04-07T21:37:00Z">
              <w:r w:rsidR="009261B4" w:rsidRPr="00362205" w:rsidDel="003D79F2">
                <w:rPr>
                  <w:rFonts w:ascii="標楷體" w:eastAsia="標楷體" w:hAnsi="標楷體" w:cs="新細明體" w:hint="eastAsia"/>
                </w:rPr>
                <w:delText>本營業日</w:delText>
              </w:r>
            </w:del>
          </w:p>
        </w:tc>
        <w:tc>
          <w:tcPr>
            <w:tcW w:w="1243" w:type="dxa"/>
          </w:tcPr>
          <w:p w14:paraId="6F847BE2" w14:textId="77777777" w:rsidR="009261B4" w:rsidRPr="00362205" w:rsidRDefault="009261B4" w:rsidP="0026408A">
            <w:pPr>
              <w:rPr>
                <w:rFonts w:ascii="標楷體" w:eastAsia="標楷體" w:hAnsi="標楷體"/>
              </w:rPr>
            </w:pPr>
          </w:p>
        </w:tc>
        <w:tc>
          <w:tcPr>
            <w:tcW w:w="741" w:type="dxa"/>
          </w:tcPr>
          <w:p w14:paraId="48917D32" w14:textId="77777777" w:rsidR="009261B4" w:rsidRPr="00362205" w:rsidRDefault="009261B4" w:rsidP="0026408A">
            <w:pPr>
              <w:rPr>
                <w:rFonts w:ascii="標楷體" w:eastAsia="標楷體" w:hAnsi="標楷體"/>
              </w:rPr>
            </w:pPr>
            <w:r w:rsidRPr="00362205">
              <w:rPr>
                <w:rFonts w:ascii="標楷體" w:eastAsia="標楷體" w:hAnsi="標楷體" w:hint="eastAsia"/>
              </w:rPr>
              <w:t>V</w:t>
            </w:r>
          </w:p>
        </w:tc>
        <w:tc>
          <w:tcPr>
            <w:tcW w:w="576" w:type="dxa"/>
          </w:tcPr>
          <w:p w14:paraId="107CB6D1" w14:textId="77777777" w:rsidR="009261B4" w:rsidRPr="00362205" w:rsidRDefault="009261B4" w:rsidP="0026408A">
            <w:pPr>
              <w:rPr>
                <w:rFonts w:ascii="標楷體" w:eastAsia="標楷體" w:hAnsi="標楷體"/>
              </w:rPr>
            </w:pPr>
          </w:p>
        </w:tc>
        <w:tc>
          <w:tcPr>
            <w:tcW w:w="2571" w:type="dxa"/>
          </w:tcPr>
          <w:p w14:paraId="1B7E26A0" w14:textId="77777777" w:rsidR="009261B4" w:rsidRPr="00362205" w:rsidRDefault="009261B4" w:rsidP="0026408A">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519C9287" w14:textId="65208EB8" w:rsidR="009261B4" w:rsidRPr="00362205" w:rsidRDefault="009261B4" w:rsidP="0026408A">
            <w:pPr>
              <w:ind w:left="240" w:hangingChars="100" w:hanging="240"/>
              <w:rPr>
                <w:rFonts w:ascii="標楷體" w:eastAsia="標楷體" w:hAnsi="標楷體"/>
              </w:rPr>
            </w:pP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ins w:id="368" w:author="st1" w:date="2020-06-14T17:16:00Z">
              <w:r w:rsidR="00FD763F" w:rsidRPr="00362205">
                <w:rPr>
                  <w:rFonts w:ascii="標楷體" w:eastAsia="標楷體" w:hAnsi="標楷體" w:cs="新細明體" w:hint="eastAsia"/>
                </w:rPr>
                <w:t>本營業日</w:t>
              </w:r>
            </w:ins>
            <w:del w:id="369" w:author="st1" w:date="2020-06-14T17:16:00Z">
              <w:r w:rsidRPr="004B67FD" w:rsidDel="00FD763F">
                <w:rPr>
                  <w:rFonts w:ascii="標楷體" w:eastAsia="標楷體" w:hAnsi="標楷體" w:cs="新細明體" w:hint="eastAsia"/>
                </w:rPr>
                <w:delText>入帳</w:delText>
              </w:r>
              <w:r w:rsidRPr="00362205" w:rsidDel="00FD763F">
                <w:rPr>
                  <w:rFonts w:ascii="標楷體" w:eastAsia="標楷體" w:hAnsi="標楷體" w:cs="新細明體" w:hint="eastAsia"/>
                </w:rPr>
                <w:delText>止日</w:delText>
              </w:r>
            </w:del>
            <w:r w:rsidRPr="00362205">
              <w:rPr>
                <w:rFonts w:ascii="標楷體" w:eastAsia="標楷體" w:hAnsi="標楷體" w:cs="新細明體" w:hint="eastAsia"/>
              </w:rPr>
              <w:t>。</w:t>
            </w:r>
          </w:p>
        </w:tc>
      </w:tr>
      <w:tr w:rsidR="009261B4" w:rsidRPr="00362205" w14:paraId="58849BC8" w14:textId="77777777" w:rsidTr="004575CB">
        <w:trPr>
          <w:trHeight w:val="291"/>
          <w:jc w:val="center"/>
        </w:trPr>
        <w:tc>
          <w:tcPr>
            <w:tcW w:w="558" w:type="dxa"/>
          </w:tcPr>
          <w:p w14:paraId="7B02DD54" w14:textId="4F636E3A" w:rsidR="009261B4" w:rsidRDefault="003D79F2" w:rsidP="00030AEF">
            <w:pPr>
              <w:rPr>
                <w:rFonts w:ascii="標楷體" w:eastAsia="標楷體" w:hAnsi="標楷體"/>
              </w:rPr>
            </w:pPr>
            <w:ins w:id="370" w:author="智誠 楊" w:date="2021-04-07T21:36:00Z">
              <w:r>
                <w:rPr>
                  <w:rFonts w:ascii="標楷體" w:eastAsia="標楷體" w:hAnsi="標楷體"/>
                </w:rPr>
                <w:t>2</w:t>
              </w:r>
            </w:ins>
            <w:del w:id="371" w:author="智誠 楊" w:date="2021-04-07T21:36:00Z">
              <w:r w:rsidR="009261B4" w:rsidDel="003D79F2">
                <w:rPr>
                  <w:rFonts w:ascii="標楷體" w:eastAsia="標楷體" w:hAnsi="標楷體" w:hint="eastAsia"/>
                </w:rPr>
                <w:delText>7</w:delText>
              </w:r>
            </w:del>
          </w:p>
        </w:tc>
        <w:tc>
          <w:tcPr>
            <w:tcW w:w="2137" w:type="dxa"/>
          </w:tcPr>
          <w:p w14:paraId="37F1D3BB" w14:textId="77777777" w:rsidR="009261B4" w:rsidRPr="00362205" w:rsidRDefault="009261B4" w:rsidP="0026408A">
            <w:pPr>
              <w:rPr>
                <w:rFonts w:ascii="標楷體" w:eastAsia="標楷體" w:hAnsi="標楷體"/>
              </w:rPr>
            </w:pPr>
            <w:r w:rsidRPr="004B67FD">
              <w:rPr>
                <w:rFonts w:ascii="標楷體" w:eastAsia="標楷體" w:hAnsi="標楷體" w:cs="新細明體" w:hint="eastAsia"/>
              </w:rPr>
              <w:t>入帳</w:t>
            </w:r>
            <w:r w:rsidRPr="00362205">
              <w:rPr>
                <w:rFonts w:ascii="標楷體" w:eastAsia="標楷體" w:hAnsi="標楷體" w:cs="新細明體" w:hint="eastAsia"/>
              </w:rPr>
              <w:t>止日</w:t>
            </w:r>
          </w:p>
        </w:tc>
        <w:tc>
          <w:tcPr>
            <w:tcW w:w="1296" w:type="dxa"/>
          </w:tcPr>
          <w:p w14:paraId="53547C48" w14:textId="77777777" w:rsidR="009261B4" w:rsidRDefault="009261B4" w:rsidP="007E1D14">
            <w:pPr>
              <w:rPr>
                <w:rFonts w:ascii="標楷體" w:eastAsia="標楷體" w:hAnsi="標楷體"/>
              </w:rPr>
            </w:pPr>
            <w:r>
              <w:rPr>
                <w:rFonts w:ascii="標楷體" w:eastAsia="標楷體" w:hAnsi="標楷體" w:hint="eastAsia"/>
              </w:rPr>
              <w:t>999/99/99</w:t>
            </w:r>
          </w:p>
        </w:tc>
        <w:tc>
          <w:tcPr>
            <w:tcW w:w="1068" w:type="dxa"/>
          </w:tcPr>
          <w:p w14:paraId="6B30BDB4" w14:textId="27906606" w:rsidR="009261B4" w:rsidRPr="00362205" w:rsidRDefault="003D79F2" w:rsidP="0026408A">
            <w:pPr>
              <w:rPr>
                <w:rFonts w:ascii="標楷體" w:eastAsia="標楷體" w:hAnsi="標楷體"/>
              </w:rPr>
            </w:pPr>
            <w:ins w:id="372" w:author="智誠 楊" w:date="2021-04-07T21:37:00Z">
              <w:r w:rsidRPr="00216979">
                <w:rPr>
                  <w:rFonts w:ascii="標楷體" w:eastAsia="標楷體" w:hAnsi="標楷體" w:hint="eastAsia"/>
                </w:rPr>
                <w:t>上營業日</w:t>
              </w:r>
            </w:ins>
            <w:del w:id="373" w:author="智誠 楊" w:date="2021-04-07T21:37:00Z">
              <w:r w:rsidR="009261B4" w:rsidRPr="00362205" w:rsidDel="003D79F2">
                <w:rPr>
                  <w:rFonts w:ascii="標楷體" w:eastAsia="標楷體" w:hAnsi="標楷體" w:cs="新細明體" w:hint="eastAsia"/>
                </w:rPr>
                <w:delText>本營業日</w:delText>
              </w:r>
            </w:del>
          </w:p>
        </w:tc>
        <w:tc>
          <w:tcPr>
            <w:tcW w:w="1243" w:type="dxa"/>
          </w:tcPr>
          <w:p w14:paraId="47EAA3A4" w14:textId="77777777" w:rsidR="009261B4" w:rsidRPr="00362205" w:rsidRDefault="009261B4" w:rsidP="0026408A">
            <w:pPr>
              <w:rPr>
                <w:rFonts w:ascii="標楷體" w:eastAsia="標楷體" w:hAnsi="標楷體"/>
              </w:rPr>
            </w:pPr>
          </w:p>
        </w:tc>
        <w:tc>
          <w:tcPr>
            <w:tcW w:w="741" w:type="dxa"/>
          </w:tcPr>
          <w:p w14:paraId="0F94B129" w14:textId="77777777" w:rsidR="009261B4" w:rsidRPr="00362205" w:rsidRDefault="009261B4" w:rsidP="0026408A">
            <w:pPr>
              <w:rPr>
                <w:rFonts w:ascii="標楷體" w:eastAsia="標楷體" w:hAnsi="標楷體"/>
              </w:rPr>
            </w:pPr>
            <w:r w:rsidRPr="00362205">
              <w:rPr>
                <w:rFonts w:ascii="標楷體" w:eastAsia="標楷體" w:hAnsi="標楷體" w:hint="eastAsia"/>
              </w:rPr>
              <w:t>V</w:t>
            </w:r>
          </w:p>
        </w:tc>
        <w:tc>
          <w:tcPr>
            <w:tcW w:w="576" w:type="dxa"/>
          </w:tcPr>
          <w:p w14:paraId="565D188E" w14:textId="77777777" w:rsidR="009261B4" w:rsidRPr="00362205" w:rsidRDefault="009261B4" w:rsidP="0026408A">
            <w:pPr>
              <w:rPr>
                <w:rFonts w:ascii="標楷體" w:eastAsia="標楷體" w:hAnsi="標楷體"/>
              </w:rPr>
            </w:pPr>
          </w:p>
        </w:tc>
        <w:tc>
          <w:tcPr>
            <w:tcW w:w="2571" w:type="dxa"/>
          </w:tcPr>
          <w:p w14:paraId="4C83F54C" w14:textId="77777777" w:rsidR="009261B4" w:rsidRPr="00362205" w:rsidRDefault="009261B4" w:rsidP="0026408A">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7D664C28" w14:textId="77777777" w:rsidR="009261B4" w:rsidRPr="006E3B5B" w:rsidRDefault="009261B4" w:rsidP="0026408A">
            <w:pPr>
              <w:rPr>
                <w:rFonts w:ascii="標楷體" w:eastAsia="標楷體" w:hAnsi="標楷體"/>
              </w:rPr>
            </w:pPr>
            <w:r w:rsidRPr="00362205">
              <w:rPr>
                <w:rFonts w:ascii="標楷體" w:eastAsia="標楷體" w:hAnsi="標楷體" w:cs="新細明體" w:hint="eastAsia"/>
              </w:rPr>
              <w:t>不可小於</w:t>
            </w:r>
            <w:r w:rsidRPr="004B67FD">
              <w:rPr>
                <w:rFonts w:ascii="標楷體" w:eastAsia="標楷體" w:hAnsi="標楷體" w:cs="新細明體" w:hint="eastAsia"/>
              </w:rPr>
              <w:t>入帳</w:t>
            </w:r>
            <w:r w:rsidRPr="00362205">
              <w:rPr>
                <w:rFonts w:ascii="標楷體" w:eastAsia="標楷體" w:hAnsi="標楷體" w:cs="新細明體" w:hint="eastAsia"/>
              </w:rPr>
              <w:t>起日。</w:t>
            </w:r>
          </w:p>
        </w:tc>
      </w:tr>
      <w:tr w:rsidR="009261B4" w:rsidRPr="00362205" w14:paraId="437FE721" w14:textId="77777777" w:rsidTr="004575CB">
        <w:trPr>
          <w:trHeight w:val="291"/>
          <w:jc w:val="center"/>
        </w:trPr>
        <w:tc>
          <w:tcPr>
            <w:tcW w:w="558" w:type="dxa"/>
          </w:tcPr>
          <w:p w14:paraId="72592E3B" w14:textId="77777777" w:rsidR="009261B4" w:rsidRDefault="009261B4" w:rsidP="0026408A">
            <w:pPr>
              <w:rPr>
                <w:rFonts w:ascii="標楷體" w:eastAsia="標楷體" w:hAnsi="標楷體"/>
              </w:rPr>
            </w:pPr>
          </w:p>
        </w:tc>
        <w:tc>
          <w:tcPr>
            <w:tcW w:w="2137" w:type="dxa"/>
          </w:tcPr>
          <w:p w14:paraId="624F80D2" w14:textId="77777777" w:rsidR="009261B4" w:rsidRPr="004B67FD" w:rsidRDefault="009261B4" w:rsidP="0026408A">
            <w:pPr>
              <w:rPr>
                <w:rFonts w:ascii="標楷體" w:eastAsia="標楷體" w:hAnsi="標楷體" w:cs="新細明體"/>
              </w:rPr>
            </w:pPr>
          </w:p>
        </w:tc>
        <w:tc>
          <w:tcPr>
            <w:tcW w:w="1296" w:type="dxa"/>
          </w:tcPr>
          <w:p w14:paraId="1F0DEE01" w14:textId="77777777" w:rsidR="009261B4" w:rsidRPr="00362205" w:rsidRDefault="009261B4" w:rsidP="0026408A">
            <w:pPr>
              <w:rPr>
                <w:rFonts w:ascii="標楷體" w:eastAsia="標楷體" w:hAnsi="標楷體" w:cs="新細明體"/>
              </w:rPr>
            </w:pPr>
          </w:p>
        </w:tc>
        <w:tc>
          <w:tcPr>
            <w:tcW w:w="1068" w:type="dxa"/>
          </w:tcPr>
          <w:p w14:paraId="74705D8C" w14:textId="77777777" w:rsidR="009261B4" w:rsidRPr="00362205" w:rsidRDefault="009261B4" w:rsidP="0026408A">
            <w:pPr>
              <w:rPr>
                <w:rFonts w:ascii="標楷體" w:eastAsia="標楷體" w:hAnsi="標楷體" w:cs="新細明體"/>
              </w:rPr>
            </w:pPr>
          </w:p>
        </w:tc>
        <w:tc>
          <w:tcPr>
            <w:tcW w:w="1243" w:type="dxa"/>
          </w:tcPr>
          <w:p w14:paraId="15C1C51D" w14:textId="77777777" w:rsidR="009261B4" w:rsidRPr="00362205" w:rsidRDefault="009261B4" w:rsidP="0026408A">
            <w:pPr>
              <w:rPr>
                <w:rFonts w:ascii="標楷體" w:eastAsia="標楷體" w:hAnsi="標楷體"/>
              </w:rPr>
            </w:pPr>
          </w:p>
        </w:tc>
        <w:tc>
          <w:tcPr>
            <w:tcW w:w="741" w:type="dxa"/>
          </w:tcPr>
          <w:p w14:paraId="45B3A9C0" w14:textId="77777777" w:rsidR="009261B4" w:rsidRPr="00362205" w:rsidRDefault="009261B4" w:rsidP="0026408A">
            <w:pPr>
              <w:rPr>
                <w:rFonts w:ascii="標楷體" w:eastAsia="標楷體" w:hAnsi="標楷體"/>
              </w:rPr>
            </w:pPr>
          </w:p>
        </w:tc>
        <w:tc>
          <w:tcPr>
            <w:tcW w:w="576" w:type="dxa"/>
          </w:tcPr>
          <w:p w14:paraId="1883F7C7" w14:textId="77777777" w:rsidR="009261B4" w:rsidRPr="00362205" w:rsidRDefault="009261B4" w:rsidP="0026408A">
            <w:pPr>
              <w:rPr>
                <w:rFonts w:ascii="標楷體" w:eastAsia="標楷體" w:hAnsi="標楷體"/>
              </w:rPr>
            </w:pPr>
          </w:p>
        </w:tc>
        <w:tc>
          <w:tcPr>
            <w:tcW w:w="2571" w:type="dxa"/>
          </w:tcPr>
          <w:p w14:paraId="19C55CA5" w14:textId="77777777" w:rsidR="009261B4" w:rsidRPr="00362205" w:rsidRDefault="009261B4" w:rsidP="0026408A">
            <w:pPr>
              <w:rPr>
                <w:rFonts w:ascii="標楷體" w:eastAsia="標楷體" w:hAnsi="標楷體"/>
              </w:rPr>
            </w:pPr>
          </w:p>
        </w:tc>
      </w:tr>
    </w:tbl>
    <w:p w14:paraId="1CD2B7E1" w14:textId="77777777" w:rsidR="00222DAB" w:rsidRDefault="00222DAB">
      <w:pPr>
        <w:pStyle w:val="a"/>
        <w:pPrChange w:id="374" w:author="智誠 楊" w:date="2021-04-07T21:43:00Z">
          <w:pPr>
            <w:pStyle w:val="a"/>
            <w:numPr>
              <w:numId w:val="0"/>
            </w:numPr>
            <w:ind w:left="0" w:firstLine="0"/>
          </w:pPr>
        </w:pPrChange>
      </w:pPr>
    </w:p>
    <w:p w14:paraId="5AE4F2E0" w14:textId="77777777" w:rsidR="00222DAB" w:rsidDel="003D79F2" w:rsidRDefault="00222DAB">
      <w:pPr>
        <w:widowControl/>
        <w:rPr>
          <w:del w:id="375" w:author="智誠 楊" w:date="2021-04-07T21:38:00Z"/>
          <w:rFonts w:ascii="標楷體" w:eastAsia="標楷體" w:hAnsi="標楷體"/>
          <w:sz w:val="26"/>
        </w:rPr>
      </w:pPr>
      <w:del w:id="376" w:author="智誠 楊" w:date="2021-04-07T21:38:00Z">
        <w:r w:rsidDel="003D79F2">
          <w:rPr>
            <w:rFonts w:ascii="標楷體" w:hAnsi="標楷體"/>
          </w:rPr>
          <w:br w:type="page"/>
        </w:r>
      </w:del>
    </w:p>
    <w:p w14:paraId="1C4667CC" w14:textId="77777777" w:rsidR="00C95828" w:rsidRPr="00362205" w:rsidDel="003D79F2" w:rsidRDefault="00C95828" w:rsidP="00C95828">
      <w:pPr>
        <w:pStyle w:val="a"/>
        <w:numPr>
          <w:ilvl w:val="0"/>
          <w:numId w:val="0"/>
        </w:numPr>
        <w:rPr>
          <w:del w:id="377" w:author="智誠 楊" w:date="2021-04-07T21:38:00Z"/>
          <w:rFonts w:ascii="標楷體" w:hAnsi="標楷體"/>
        </w:rPr>
      </w:pPr>
    </w:p>
    <w:p w14:paraId="5408D094" w14:textId="2E1A2CE7" w:rsidR="004575CB" w:rsidDel="003D79F2" w:rsidRDefault="004575CB" w:rsidP="004575CB">
      <w:pPr>
        <w:pStyle w:val="a"/>
        <w:rPr>
          <w:del w:id="378" w:author="智誠 楊" w:date="2021-04-07T21:38:00Z"/>
        </w:rPr>
      </w:pPr>
      <w:del w:id="379" w:author="智誠 楊" w:date="2021-04-07T21:38:00Z">
        <w:r w:rsidDel="003D79F2">
          <w:rPr>
            <w:rFonts w:hint="eastAsia"/>
          </w:rPr>
          <w:delText>輸出</w:delText>
        </w:r>
        <w:r w:rsidRPr="003972CE" w:rsidDel="003D79F2">
          <w:delText>畫面資料說明</w:delText>
        </w:r>
      </w:del>
    </w:p>
    <w:p w14:paraId="48FF794C" w14:textId="1461A40E" w:rsidR="004575CB" w:rsidRPr="00362205" w:rsidDel="003D79F2" w:rsidRDefault="004575CB" w:rsidP="004575CB">
      <w:pPr>
        <w:pStyle w:val="a"/>
        <w:numPr>
          <w:ilvl w:val="0"/>
          <w:numId w:val="0"/>
        </w:numPr>
        <w:rPr>
          <w:del w:id="380" w:author="智誠 楊" w:date="2021-04-07T21:38:00Z"/>
          <w:rFonts w:ascii="標楷體" w:hAnsi="標楷體"/>
        </w:rPr>
      </w:pPr>
    </w:p>
    <w:p w14:paraId="0BDD42DC" w14:textId="00DF68CF" w:rsidR="004575CB" w:rsidRPr="004575CB" w:rsidDel="003D79F2" w:rsidRDefault="004575CB" w:rsidP="004575CB">
      <w:pPr>
        <w:rPr>
          <w:del w:id="381" w:author="智誠 楊" w:date="2021-04-07T21:38:00Z"/>
        </w:rPr>
      </w:pPr>
    </w:p>
    <w:p w14:paraId="425ABB21" w14:textId="15C477C3" w:rsidR="004575CB" w:rsidDel="003D79F2" w:rsidRDefault="004575CB" w:rsidP="004575CB">
      <w:pPr>
        <w:rPr>
          <w:del w:id="382" w:author="智誠 楊" w:date="2021-04-07T21:38:00Z"/>
        </w:rPr>
      </w:pPr>
    </w:p>
    <w:p w14:paraId="2DC9A639" w14:textId="2D332DE9" w:rsidR="004575CB" w:rsidDel="003D79F2" w:rsidRDefault="004575CB" w:rsidP="00C95828">
      <w:pPr>
        <w:rPr>
          <w:del w:id="383" w:author="智誠 楊" w:date="2021-04-07T21:38:00Z"/>
          <w:rFonts w:ascii="標楷體" w:eastAsia="標楷體" w:hAnsi="標楷體"/>
        </w:rPr>
      </w:pPr>
    </w:p>
    <w:p w14:paraId="2BFAAC41" w14:textId="3712A0B1" w:rsidR="004575CB" w:rsidDel="003D79F2" w:rsidRDefault="004575CB" w:rsidP="00C95828">
      <w:pPr>
        <w:rPr>
          <w:del w:id="384" w:author="智誠 楊" w:date="2021-04-07T21:38:00Z"/>
          <w:rFonts w:ascii="標楷體" w:eastAsia="標楷體" w:hAnsi="標楷體"/>
        </w:rPr>
      </w:pPr>
    </w:p>
    <w:p w14:paraId="4AAF0165" w14:textId="77777777" w:rsidR="004575CB" w:rsidRDefault="004575CB">
      <w:pPr>
        <w:widowControl/>
        <w:rPr>
          <w:rFonts w:ascii="標楷體" w:eastAsia="標楷體" w:hAnsi="標楷體"/>
        </w:rPr>
        <w:pPrChange w:id="385" w:author="智誠 楊" w:date="2021-04-07T21:38:00Z">
          <w:pPr/>
        </w:pPrChange>
      </w:pPr>
    </w:p>
    <w:p w14:paraId="36D559FB" w14:textId="37DED8F4" w:rsidR="003D79F2" w:rsidRDefault="00C95828" w:rsidP="00C95828">
      <w:pPr>
        <w:pStyle w:val="3"/>
        <w:numPr>
          <w:ilvl w:val="2"/>
          <w:numId w:val="1"/>
        </w:numPr>
        <w:rPr>
          <w:ins w:id="386" w:author="智誠 楊" w:date="2021-04-07T21:39:00Z"/>
          <w:rFonts w:ascii="標楷體" w:hAnsi="標楷體"/>
        </w:rPr>
      </w:pPr>
      <w:r>
        <w:rPr>
          <w:rFonts w:ascii="標楷體" w:hAnsi="標楷體"/>
        </w:rPr>
        <w:br w:type="page"/>
      </w:r>
      <w:r>
        <w:rPr>
          <w:rFonts w:ascii="標楷體" w:hAnsi="標楷體" w:hint="eastAsia"/>
        </w:rPr>
        <w:lastRenderedPageBreak/>
        <w:t>L8202</w:t>
      </w:r>
      <w:ins w:id="387" w:author="智誠 楊" w:date="2021-04-07T21:40:00Z">
        <w:r w:rsidR="003D79F2" w:rsidRPr="00E30986">
          <w:rPr>
            <w:rFonts w:ascii="標楷體" w:hAnsi="標楷體" w:hint="eastAsia"/>
          </w:rPr>
          <w:t>疑似洗錢樣態資料產生</w:t>
        </w:r>
      </w:ins>
      <w:del w:id="388" w:author="智誠 楊" w:date="2021-04-07T21:40:00Z">
        <w:r w:rsidRPr="003A1F9F" w:rsidDel="003D79F2">
          <w:rPr>
            <w:rFonts w:ascii="標楷體" w:hAnsi="標楷體" w:hint="eastAsia"/>
          </w:rPr>
          <w:delText>疑似洗錢交易合理性維護</w:delText>
        </w:r>
      </w:del>
    </w:p>
    <w:p w14:paraId="25463E78" w14:textId="77777777" w:rsidR="003D79F2" w:rsidRPr="00362205" w:rsidRDefault="003D79F2">
      <w:pPr>
        <w:pStyle w:val="a"/>
        <w:rPr>
          <w:ins w:id="389" w:author="智誠 楊" w:date="2021-04-07T21:43:00Z"/>
        </w:rPr>
        <w:pPrChange w:id="390" w:author="智誠 楊" w:date="2021-04-07T21:43:00Z">
          <w:pPr>
            <w:pStyle w:val="a"/>
            <w:numPr>
              <w:numId w:val="1"/>
            </w:numPr>
            <w:tabs>
              <w:tab w:val="num" w:pos="1134"/>
            </w:tabs>
            <w:ind w:left="1134" w:hanging="1134"/>
          </w:pPr>
        </w:pPrChange>
      </w:pPr>
      <w:ins w:id="391" w:author="智誠 楊" w:date="2021-04-07T21:43: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D79F2" w:rsidRPr="00362205" w14:paraId="26B48747" w14:textId="77777777" w:rsidTr="003D79F2">
        <w:trPr>
          <w:trHeight w:val="277"/>
          <w:ins w:id="392"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12D7537E" w14:textId="77777777" w:rsidR="003D79F2" w:rsidRPr="00362205" w:rsidRDefault="003D79F2" w:rsidP="003D79F2">
            <w:pPr>
              <w:rPr>
                <w:ins w:id="393" w:author="智誠 楊" w:date="2021-04-07T21:43:00Z"/>
                <w:rFonts w:ascii="標楷體" w:eastAsia="標楷體" w:hAnsi="標楷體"/>
              </w:rPr>
            </w:pPr>
            <w:ins w:id="394" w:author="智誠 楊" w:date="2021-04-07T21:43: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0A596BDA" w14:textId="58C2710D" w:rsidR="003D79F2" w:rsidRDefault="003D79F2" w:rsidP="003D79F2">
            <w:pPr>
              <w:rPr>
                <w:ins w:id="395" w:author="智誠 楊" w:date="2021-04-12T17:38:00Z"/>
                <w:rFonts w:ascii="標楷體" w:eastAsia="標楷體" w:hAnsi="標楷體"/>
              </w:rPr>
            </w:pPr>
            <w:ins w:id="396" w:author="智誠 楊" w:date="2021-04-07T21:43:00Z">
              <w:r w:rsidRPr="00E30986">
                <w:rPr>
                  <w:rFonts w:ascii="標楷體" w:eastAsia="標楷體" w:hAnsi="標楷體" w:hint="eastAsia"/>
                </w:rPr>
                <w:t>疑似洗錢樣態資料產生</w:t>
              </w:r>
            </w:ins>
          </w:p>
          <w:p w14:paraId="3677E3FA" w14:textId="082709DF" w:rsidR="003A4BC3" w:rsidRDefault="003A4BC3" w:rsidP="003D79F2">
            <w:pPr>
              <w:rPr>
                <w:ins w:id="397" w:author="智誠 楊" w:date="2021-04-07T21:43:00Z"/>
                <w:rFonts w:ascii="標楷體" w:eastAsia="標楷體" w:hAnsi="標楷體"/>
              </w:rPr>
            </w:pPr>
            <w:ins w:id="398" w:author="智誠 楊" w:date="2021-04-12T17:39:00Z">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ins>
          </w:p>
          <w:p w14:paraId="51DEB596" w14:textId="62136731" w:rsidR="003D79F2" w:rsidRPr="003D79F2" w:rsidRDefault="003A4BC3">
            <w:pPr>
              <w:rPr>
                <w:ins w:id="399" w:author="智誠 楊" w:date="2021-04-07T21:44:00Z"/>
                <w:rFonts w:ascii="標楷體" w:eastAsia="標楷體" w:hAnsi="標楷體"/>
                <w:rPrChange w:id="400" w:author="智誠 楊" w:date="2021-04-07T21:44:00Z">
                  <w:rPr>
                    <w:ins w:id="401" w:author="智誠 楊" w:date="2021-04-07T21:44:00Z"/>
                  </w:rPr>
                </w:rPrChange>
              </w:rPr>
              <w:pPrChange w:id="402" w:author="智誠 楊" w:date="2021-04-07T21:44:00Z">
                <w:pPr>
                  <w:pStyle w:val="af9"/>
                  <w:numPr>
                    <w:numId w:val="72"/>
                  </w:numPr>
                  <w:ind w:leftChars="0" w:left="720" w:hanging="360"/>
                </w:pPr>
              </w:pPrChange>
            </w:pPr>
            <w:ins w:id="403" w:author="智誠 楊" w:date="2021-04-12T17:39:00Z">
              <w:r>
                <w:rPr>
                  <w:rFonts w:ascii="標楷體" w:eastAsia="標楷體" w:hAnsi="標楷體" w:hint="eastAsia"/>
                </w:rPr>
                <w:t>2.</w:t>
              </w:r>
            </w:ins>
            <w:ins w:id="404" w:author="智誠 楊" w:date="2021-04-07T21:44:00Z">
              <w:r w:rsidR="003D79F2" w:rsidRPr="003D79F2">
                <w:rPr>
                  <w:rFonts w:ascii="標楷體" w:eastAsia="標楷體" w:hAnsi="標楷體" w:hint="eastAsia"/>
                  <w:rPrChange w:id="405" w:author="智誠 楊" w:date="2021-04-07T21:44:00Z">
                    <w:rPr>
                      <w:rFonts w:hint="eastAsia"/>
                    </w:rPr>
                  </w:rPrChange>
                </w:rPr>
                <w:t>明細完全一樣時，資料不重覆產製。</w:t>
              </w:r>
            </w:ins>
          </w:p>
          <w:p w14:paraId="67E91614" w14:textId="7D5C80E9" w:rsidR="003D79F2" w:rsidRPr="003D79F2" w:rsidRDefault="003A4BC3">
            <w:pPr>
              <w:rPr>
                <w:ins w:id="406" w:author="智誠 楊" w:date="2021-04-07T21:44:00Z"/>
                <w:rFonts w:ascii="標楷體" w:eastAsia="標楷體" w:hAnsi="標楷體"/>
                <w:rPrChange w:id="407" w:author="智誠 楊" w:date="2021-04-07T21:44:00Z">
                  <w:rPr>
                    <w:ins w:id="408" w:author="智誠 楊" w:date="2021-04-07T21:44:00Z"/>
                  </w:rPr>
                </w:rPrChange>
              </w:rPr>
              <w:pPrChange w:id="409" w:author="智誠 楊" w:date="2021-04-07T21:44:00Z">
                <w:pPr>
                  <w:pStyle w:val="af9"/>
                  <w:numPr>
                    <w:numId w:val="72"/>
                  </w:numPr>
                  <w:ind w:leftChars="0" w:left="720" w:hanging="360"/>
                </w:pPr>
              </w:pPrChange>
            </w:pPr>
            <w:ins w:id="410" w:author="智誠 楊" w:date="2021-04-12T17:39:00Z">
              <w:r>
                <w:rPr>
                  <w:rFonts w:ascii="標楷體" w:eastAsia="標楷體" w:hAnsi="標楷體" w:hint="eastAsia"/>
                </w:rPr>
                <w:t>3.</w:t>
              </w:r>
            </w:ins>
            <w:ins w:id="411" w:author="智誠 楊" w:date="2021-04-07T21:44:00Z">
              <w:r w:rsidR="003D79F2" w:rsidRPr="003D79F2">
                <w:rPr>
                  <w:rFonts w:ascii="標楷體" w:eastAsia="標楷體" w:hAnsi="標楷體" w:hint="eastAsia"/>
                  <w:rPrChange w:id="412" w:author="智誠 楊" w:date="2021-04-07T21:44:00Z">
                    <w:rPr>
                      <w:rFonts w:hint="eastAsia"/>
                    </w:rPr>
                  </w:rPrChange>
                </w:rPr>
                <w:t>樣態</w:t>
              </w:r>
              <w:r w:rsidR="003D79F2" w:rsidRPr="003D79F2">
                <w:rPr>
                  <w:rFonts w:ascii="標楷體" w:eastAsia="標楷體" w:hAnsi="標楷體"/>
                  <w:rPrChange w:id="413" w:author="智誠 楊" w:date="2021-04-07T21:44:00Z">
                    <w:rPr/>
                  </w:rPrChange>
                </w:rPr>
                <w:t>1&amp;2</w:t>
              </w:r>
              <w:r w:rsidR="003D79F2" w:rsidRPr="003D79F2">
                <w:rPr>
                  <w:rFonts w:ascii="標楷體" w:eastAsia="標楷體" w:hAnsi="標楷體" w:hint="eastAsia"/>
                  <w:rPrChange w:id="414" w:author="智誠 楊" w:date="2021-04-07T21:44:00Z">
                    <w:rPr>
                      <w:rFonts w:hint="eastAsia"/>
                    </w:rPr>
                  </w:rPrChange>
                </w:rPr>
                <w:t>：銀扣</w:t>
              </w:r>
              <w:r w:rsidR="003D79F2" w:rsidRPr="003D79F2">
                <w:rPr>
                  <w:rFonts w:ascii="標楷體" w:eastAsia="標楷體" w:hAnsi="標楷體"/>
                  <w:rPrChange w:id="415" w:author="智誠 楊" w:date="2021-04-07T21:44:00Z">
                    <w:rPr/>
                  </w:rPrChange>
                </w:rPr>
                <w:t>/</w:t>
              </w:r>
              <w:r w:rsidR="003D79F2" w:rsidRPr="003D79F2">
                <w:rPr>
                  <w:rFonts w:ascii="標楷體" w:eastAsia="標楷體" w:hAnsi="標楷體" w:hint="eastAsia"/>
                  <w:rPrChange w:id="416" w:author="智誠 楊" w:date="2021-04-07T21:44:00Z">
                    <w:rPr>
                      <w:rFonts w:hint="eastAsia"/>
                    </w:rPr>
                  </w:rPrChange>
                </w:rPr>
                <w:t>匯款轉帳</w:t>
              </w:r>
              <w:r w:rsidR="003D79F2" w:rsidRPr="003D79F2">
                <w:rPr>
                  <w:rFonts w:ascii="標楷體" w:eastAsia="標楷體" w:hAnsi="標楷體"/>
                  <w:rPrChange w:id="417" w:author="智誠 楊" w:date="2021-04-07T21:44:00Z">
                    <w:rPr/>
                  </w:rPrChange>
                </w:rPr>
                <w:t>/</w:t>
              </w:r>
              <w:r w:rsidR="003D79F2" w:rsidRPr="003D79F2">
                <w:rPr>
                  <w:rFonts w:ascii="標楷體" w:eastAsia="標楷體" w:hAnsi="標楷體" w:hint="eastAsia"/>
                  <w:rPrChange w:id="418" w:author="智誠 楊" w:date="2021-04-07T21:44:00Z">
                    <w:rPr>
                      <w:rFonts w:hint="eastAsia"/>
                    </w:rPr>
                  </w:rPrChange>
                </w:rPr>
                <w:t>支票兌現</w:t>
              </w:r>
              <w:r w:rsidR="003D79F2" w:rsidRPr="003D79F2">
                <w:rPr>
                  <w:rFonts w:ascii="標楷體" w:eastAsia="標楷體" w:hAnsi="標楷體"/>
                  <w:rPrChange w:id="419" w:author="智誠 楊" w:date="2021-04-07T21:44:00Z">
                    <w:rPr/>
                  </w:rPrChange>
                </w:rPr>
                <w:t>(</w:t>
              </w:r>
              <w:r w:rsidR="003D79F2" w:rsidRPr="003D79F2">
                <w:rPr>
                  <w:rFonts w:ascii="標楷體" w:eastAsia="標楷體" w:hAnsi="標楷體" w:hint="eastAsia"/>
                  <w:rPrChange w:id="420" w:author="智誠 楊" w:date="2021-04-07T21:44:00Z">
                    <w:rPr>
                      <w:rFonts w:hint="eastAsia"/>
                    </w:rPr>
                  </w:rPrChange>
                </w:rPr>
                <w:t>不含專戶</w:t>
              </w:r>
              <w:r w:rsidR="003D79F2" w:rsidRPr="003D79F2">
                <w:rPr>
                  <w:rFonts w:ascii="標楷體" w:eastAsia="標楷體" w:hAnsi="標楷體"/>
                  <w:rPrChange w:id="421" w:author="智誠 楊" w:date="2021-04-07T21:44:00Z">
                    <w:rPr/>
                  </w:rPrChange>
                </w:rPr>
                <w:t>)</w:t>
              </w:r>
              <w:r w:rsidR="003D79F2" w:rsidRPr="003D79F2">
                <w:rPr>
                  <w:rFonts w:ascii="標楷體" w:eastAsia="標楷體" w:hAnsi="標楷體" w:hint="eastAsia"/>
                  <w:rPrChange w:id="422" w:author="智誠 楊" w:date="2021-04-07T21:44:00Z">
                    <w:rPr>
                      <w:rFonts w:hint="eastAsia"/>
                    </w:rPr>
                  </w:rPrChange>
                </w:rPr>
                <w:t>。</w:t>
              </w:r>
            </w:ins>
          </w:p>
          <w:p w14:paraId="5915719D" w14:textId="33F86390" w:rsidR="003D79F2" w:rsidRPr="00362205" w:rsidRDefault="003A4BC3" w:rsidP="003D79F2">
            <w:pPr>
              <w:rPr>
                <w:ins w:id="423" w:author="智誠 楊" w:date="2021-04-07T21:43:00Z"/>
                <w:rFonts w:ascii="標楷體" w:eastAsia="標楷體" w:hAnsi="標楷體"/>
              </w:rPr>
            </w:pPr>
            <w:ins w:id="424" w:author="智誠 楊" w:date="2021-04-12T17:39:00Z">
              <w:r>
                <w:rPr>
                  <w:rFonts w:ascii="標楷體" w:eastAsia="標楷體" w:hAnsi="標楷體" w:hint="eastAsia"/>
                </w:rPr>
                <w:t>4.</w:t>
              </w:r>
            </w:ins>
            <w:ins w:id="425" w:author="智誠 楊" w:date="2021-04-07T21:44:00Z">
              <w:r w:rsidR="003D79F2" w:rsidRPr="00E30986">
                <w:rPr>
                  <w:rFonts w:ascii="標楷體" w:eastAsia="標楷體" w:hAnsi="標楷體" w:hint="eastAsia"/>
                </w:rPr>
                <w:t>樣態3</w:t>
              </w:r>
              <w:r w:rsidR="003D79F2">
                <w:rPr>
                  <w:rFonts w:ascii="標楷體" w:eastAsia="標楷體" w:hAnsi="標楷體" w:hint="eastAsia"/>
                </w:rPr>
                <w:t>：</w:t>
              </w:r>
              <w:r w:rsidR="003D79F2" w:rsidRPr="00E30986">
                <w:rPr>
                  <w:rFonts w:ascii="標楷體" w:eastAsia="標楷體" w:hAnsi="標楷體" w:hint="eastAsia"/>
                </w:rPr>
                <w:t>匯款摘要0087ＡＴ存入&amp;0001現金存入</w:t>
              </w:r>
            </w:ins>
          </w:p>
        </w:tc>
      </w:tr>
      <w:tr w:rsidR="003D79F2" w:rsidRPr="00362205" w14:paraId="7B3895B6" w14:textId="77777777" w:rsidTr="003D79F2">
        <w:trPr>
          <w:trHeight w:val="277"/>
          <w:ins w:id="426"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76B67034" w14:textId="77777777" w:rsidR="003D79F2" w:rsidRPr="00362205" w:rsidRDefault="003D79F2" w:rsidP="003D79F2">
            <w:pPr>
              <w:rPr>
                <w:ins w:id="427" w:author="智誠 楊" w:date="2021-04-07T21:43:00Z"/>
                <w:rFonts w:ascii="標楷體" w:eastAsia="標楷體" w:hAnsi="標楷體"/>
              </w:rPr>
            </w:pPr>
            <w:ins w:id="428" w:author="智誠 楊" w:date="2021-04-07T21:43: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4FFB6AAF" w14:textId="77777777" w:rsidR="003D79F2" w:rsidRPr="00362205" w:rsidRDefault="003D79F2" w:rsidP="003D79F2">
            <w:pPr>
              <w:rPr>
                <w:ins w:id="429" w:author="智誠 楊" w:date="2021-04-07T21:43:00Z"/>
                <w:rFonts w:ascii="標楷體" w:eastAsia="標楷體" w:hAnsi="標楷體"/>
              </w:rPr>
            </w:pPr>
          </w:p>
        </w:tc>
      </w:tr>
      <w:tr w:rsidR="003D79F2" w:rsidRPr="00362205" w14:paraId="1E97F73A" w14:textId="77777777" w:rsidTr="003D79F2">
        <w:trPr>
          <w:trHeight w:val="773"/>
          <w:ins w:id="430"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44D454AA" w14:textId="77777777" w:rsidR="003D79F2" w:rsidRPr="00362205" w:rsidRDefault="003D79F2" w:rsidP="003D79F2">
            <w:pPr>
              <w:rPr>
                <w:ins w:id="431" w:author="智誠 楊" w:date="2021-04-07T21:43:00Z"/>
                <w:rFonts w:ascii="標楷體" w:eastAsia="標楷體" w:hAnsi="標楷體"/>
              </w:rPr>
            </w:pPr>
            <w:ins w:id="432" w:author="智誠 楊" w:date="2021-04-07T21:43: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20C0C6D1" w14:textId="77777777" w:rsidR="003D79F2" w:rsidRPr="00362205" w:rsidRDefault="003D79F2" w:rsidP="003D79F2">
            <w:pPr>
              <w:rPr>
                <w:ins w:id="433" w:author="智誠 楊" w:date="2021-04-07T21:43:00Z"/>
                <w:rFonts w:ascii="標楷體" w:eastAsia="標楷體" w:hAnsi="標楷體"/>
              </w:rPr>
            </w:pPr>
          </w:p>
        </w:tc>
      </w:tr>
      <w:tr w:rsidR="003D79F2" w:rsidRPr="00362205" w14:paraId="3F666EF4" w14:textId="77777777" w:rsidTr="003D79F2">
        <w:trPr>
          <w:trHeight w:val="321"/>
          <w:ins w:id="434"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46F4217E" w14:textId="77777777" w:rsidR="003D79F2" w:rsidRPr="00362205" w:rsidRDefault="003D79F2" w:rsidP="003D79F2">
            <w:pPr>
              <w:rPr>
                <w:ins w:id="435" w:author="智誠 楊" w:date="2021-04-07T21:43:00Z"/>
                <w:rFonts w:ascii="標楷體" w:eastAsia="標楷體" w:hAnsi="標楷體"/>
              </w:rPr>
            </w:pPr>
            <w:ins w:id="436" w:author="智誠 楊" w:date="2021-04-07T21:43: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1EB5CC2C" w14:textId="77777777" w:rsidR="003D79F2" w:rsidRPr="00362205" w:rsidRDefault="003D79F2" w:rsidP="003D79F2">
            <w:pPr>
              <w:rPr>
                <w:ins w:id="437" w:author="智誠 楊" w:date="2021-04-07T21:43:00Z"/>
                <w:rFonts w:ascii="標楷體" w:eastAsia="標楷體" w:hAnsi="標楷體"/>
              </w:rPr>
            </w:pPr>
          </w:p>
        </w:tc>
      </w:tr>
      <w:tr w:rsidR="003D79F2" w:rsidRPr="00362205" w14:paraId="2C12C52F" w14:textId="77777777" w:rsidTr="003D79F2">
        <w:trPr>
          <w:trHeight w:val="1311"/>
          <w:ins w:id="438"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57BB5E9B" w14:textId="77777777" w:rsidR="003D79F2" w:rsidRPr="00362205" w:rsidRDefault="003D79F2" w:rsidP="003D79F2">
            <w:pPr>
              <w:rPr>
                <w:ins w:id="439" w:author="智誠 楊" w:date="2021-04-07T21:43:00Z"/>
                <w:rFonts w:ascii="標楷體" w:eastAsia="標楷體" w:hAnsi="標楷體"/>
              </w:rPr>
            </w:pPr>
            <w:ins w:id="440" w:author="智誠 楊" w:date="2021-04-07T21:43: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4A294397" w14:textId="77777777" w:rsidR="003D79F2" w:rsidRPr="00362205" w:rsidRDefault="003D79F2" w:rsidP="003D79F2">
            <w:pPr>
              <w:rPr>
                <w:ins w:id="441" w:author="智誠 楊" w:date="2021-04-07T21:43:00Z"/>
                <w:rFonts w:ascii="標楷體" w:eastAsia="標楷體" w:hAnsi="標楷體"/>
              </w:rPr>
            </w:pPr>
          </w:p>
        </w:tc>
      </w:tr>
      <w:tr w:rsidR="003D79F2" w:rsidRPr="00362205" w14:paraId="6D4C1236" w14:textId="77777777" w:rsidTr="003D79F2">
        <w:trPr>
          <w:trHeight w:val="278"/>
          <w:ins w:id="442"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672360EE" w14:textId="77777777" w:rsidR="003D79F2" w:rsidRPr="00362205" w:rsidRDefault="003D79F2" w:rsidP="003D79F2">
            <w:pPr>
              <w:rPr>
                <w:ins w:id="443" w:author="智誠 楊" w:date="2021-04-07T21:43:00Z"/>
                <w:rFonts w:ascii="標楷體" w:eastAsia="標楷體" w:hAnsi="標楷體"/>
              </w:rPr>
            </w:pPr>
            <w:ins w:id="444" w:author="智誠 楊" w:date="2021-04-07T21:43: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534A87E4" w14:textId="77777777" w:rsidR="003D79F2" w:rsidRPr="00362205" w:rsidRDefault="003D79F2" w:rsidP="003D79F2">
            <w:pPr>
              <w:rPr>
                <w:ins w:id="445" w:author="智誠 楊" w:date="2021-04-07T21:43:00Z"/>
                <w:rFonts w:ascii="標楷體" w:eastAsia="標楷體" w:hAnsi="標楷體"/>
              </w:rPr>
            </w:pPr>
          </w:p>
        </w:tc>
      </w:tr>
      <w:tr w:rsidR="003D79F2" w:rsidRPr="00362205" w14:paraId="42FAC8D6" w14:textId="77777777" w:rsidTr="003D79F2">
        <w:trPr>
          <w:trHeight w:val="358"/>
          <w:ins w:id="446"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1A63A066" w14:textId="77777777" w:rsidR="003D79F2" w:rsidRPr="00362205" w:rsidRDefault="003D79F2" w:rsidP="003D79F2">
            <w:pPr>
              <w:rPr>
                <w:ins w:id="447" w:author="智誠 楊" w:date="2021-04-07T21:43:00Z"/>
                <w:rFonts w:ascii="標楷體" w:eastAsia="標楷體" w:hAnsi="標楷體"/>
              </w:rPr>
            </w:pPr>
            <w:ins w:id="448" w:author="智誠 楊" w:date="2021-04-07T21:43: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7B0D296A" w14:textId="77777777" w:rsidR="003D79F2" w:rsidRPr="00362205" w:rsidRDefault="003D79F2" w:rsidP="003D79F2">
            <w:pPr>
              <w:rPr>
                <w:ins w:id="449" w:author="智誠 楊" w:date="2021-04-07T21:43:00Z"/>
                <w:rFonts w:ascii="標楷體" w:eastAsia="標楷體" w:hAnsi="標楷體"/>
              </w:rPr>
            </w:pPr>
          </w:p>
        </w:tc>
      </w:tr>
      <w:tr w:rsidR="003D79F2" w:rsidRPr="00362205" w14:paraId="4220D8FA" w14:textId="77777777" w:rsidTr="003D79F2">
        <w:trPr>
          <w:trHeight w:val="278"/>
          <w:ins w:id="450" w:author="智誠 楊" w:date="2021-04-07T21:43:00Z"/>
        </w:trPr>
        <w:tc>
          <w:tcPr>
            <w:tcW w:w="1548" w:type="dxa"/>
            <w:tcBorders>
              <w:top w:val="single" w:sz="8" w:space="0" w:color="000000"/>
              <w:bottom w:val="single" w:sz="8" w:space="0" w:color="000000"/>
              <w:right w:val="single" w:sz="8" w:space="0" w:color="000000"/>
            </w:tcBorders>
            <w:shd w:val="clear" w:color="auto" w:fill="F3F3F3"/>
          </w:tcPr>
          <w:p w14:paraId="29F78100" w14:textId="77777777" w:rsidR="003D79F2" w:rsidRPr="00362205" w:rsidRDefault="003D79F2" w:rsidP="003D79F2">
            <w:pPr>
              <w:rPr>
                <w:ins w:id="451" w:author="智誠 楊" w:date="2021-04-07T21:43:00Z"/>
                <w:rFonts w:ascii="標楷體" w:eastAsia="標楷體" w:hAnsi="標楷體"/>
              </w:rPr>
            </w:pPr>
            <w:ins w:id="452" w:author="智誠 楊" w:date="2021-04-07T21:43: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171CACE0" w14:textId="77777777" w:rsidR="003D79F2" w:rsidRPr="00362205" w:rsidRDefault="003D79F2" w:rsidP="003D79F2">
            <w:pPr>
              <w:rPr>
                <w:ins w:id="453" w:author="智誠 楊" w:date="2021-04-07T21:43:00Z"/>
                <w:rFonts w:ascii="標楷體" w:eastAsia="標楷體" w:hAnsi="標楷體"/>
              </w:rPr>
            </w:pPr>
          </w:p>
        </w:tc>
      </w:tr>
    </w:tbl>
    <w:p w14:paraId="5E4E91AD" w14:textId="77777777" w:rsidR="003D79F2" w:rsidRPr="00362205" w:rsidRDefault="003D79F2" w:rsidP="003D79F2">
      <w:pPr>
        <w:pStyle w:val="a"/>
        <w:rPr>
          <w:ins w:id="454" w:author="智誠 楊" w:date="2021-04-07T21:45:00Z"/>
        </w:rPr>
      </w:pPr>
      <w:ins w:id="455" w:author="智誠 楊" w:date="2021-04-07T21:42:00Z">
        <w:r>
          <w:rPr>
            <w:rFonts w:ascii="標楷體" w:hAnsi="標楷體"/>
          </w:rPr>
          <w:br w:type="page"/>
        </w:r>
      </w:ins>
      <w:ins w:id="456" w:author="智誠 楊" w:date="2021-04-07T21:45:00Z">
        <w:r w:rsidRPr="00362205">
          <w:lastRenderedPageBreak/>
          <w:t>UI</w:t>
        </w:r>
        <w:r w:rsidRPr="00362205">
          <w:t>畫面</w:t>
        </w:r>
      </w:ins>
    </w:p>
    <w:p w14:paraId="0737842D" w14:textId="77777777" w:rsidR="003D79F2" w:rsidRPr="00362205" w:rsidRDefault="003D79F2" w:rsidP="003D79F2">
      <w:pPr>
        <w:pStyle w:val="42"/>
        <w:spacing w:after="72"/>
        <w:ind w:left="1133"/>
        <w:rPr>
          <w:ins w:id="457" w:author="智誠 楊" w:date="2021-04-07T21:45:00Z"/>
          <w:rFonts w:ascii="標楷體" w:hAnsi="標楷體"/>
        </w:rPr>
      </w:pPr>
      <w:ins w:id="458" w:author="智誠 楊" w:date="2021-04-07T21:45:00Z">
        <w:r w:rsidRPr="00362205">
          <w:rPr>
            <w:rFonts w:ascii="標楷體" w:hAnsi="標楷體" w:hint="eastAsia"/>
          </w:rPr>
          <w:t>輸入畫面：</w:t>
        </w:r>
      </w:ins>
    </w:p>
    <w:p w14:paraId="66393F28" w14:textId="77777777" w:rsidR="001C116C" w:rsidRDefault="001C116C">
      <w:pPr>
        <w:widowControl/>
        <w:rPr>
          <w:ins w:id="459" w:author="智誠 楊" w:date="2021-04-07T21:47:00Z"/>
          <w:rFonts w:ascii="標楷體" w:hAnsi="標楷體"/>
        </w:rPr>
      </w:pPr>
      <w:ins w:id="460" w:author="智誠 楊" w:date="2021-04-07T21:46:00Z">
        <w:r w:rsidRPr="001C116C">
          <w:rPr>
            <w:rFonts w:ascii="標楷體" w:hAnsi="標楷體"/>
            <w:noProof/>
          </w:rPr>
          <w:drawing>
            <wp:inline distT="0" distB="0" distL="0" distR="0" wp14:anchorId="0662A1DD" wp14:editId="0B321523">
              <wp:extent cx="6479540" cy="27978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2797810"/>
                      </a:xfrm>
                      <a:prstGeom prst="rect">
                        <a:avLst/>
                      </a:prstGeom>
                    </pic:spPr>
                  </pic:pic>
                </a:graphicData>
              </a:graphic>
            </wp:inline>
          </w:drawing>
        </w:r>
      </w:ins>
    </w:p>
    <w:p w14:paraId="4F07417D" w14:textId="77777777" w:rsidR="001C116C" w:rsidRPr="00362205" w:rsidRDefault="001C116C" w:rsidP="001C116C">
      <w:pPr>
        <w:pStyle w:val="42"/>
        <w:spacing w:after="72"/>
        <w:ind w:left="1133"/>
        <w:rPr>
          <w:ins w:id="461" w:author="智誠 楊" w:date="2021-04-07T21:47:00Z"/>
          <w:rFonts w:ascii="標楷體" w:hAnsi="標楷體"/>
        </w:rPr>
      </w:pPr>
      <w:ins w:id="462" w:author="智誠 楊" w:date="2021-04-07T21:47:00Z">
        <w:r w:rsidRPr="00362205">
          <w:rPr>
            <w:rFonts w:ascii="標楷體" w:hAnsi="標楷體" w:hint="eastAsia"/>
          </w:rPr>
          <w:t>輸出畫面：</w:t>
        </w:r>
      </w:ins>
    </w:p>
    <w:p w14:paraId="2FA11754" w14:textId="2FEC802C" w:rsidR="003D79F2" w:rsidRDefault="001C116C">
      <w:pPr>
        <w:widowControl/>
        <w:rPr>
          <w:ins w:id="463" w:author="智誠 楊" w:date="2021-04-07T21:44:00Z"/>
          <w:rFonts w:ascii="標楷體" w:hAnsi="標楷體"/>
        </w:rPr>
      </w:pPr>
      <w:ins w:id="464" w:author="智誠 楊" w:date="2021-04-07T21:47:00Z">
        <w:r w:rsidRPr="001C116C">
          <w:rPr>
            <w:rFonts w:ascii="標楷體" w:hAnsi="標楷體"/>
            <w:noProof/>
          </w:rPr>
          <w:drawing>
            <wp:inline distT="0" distB="0" distL="0" distR="0" wp14:anchorId="1EFDDAAC" wp14:editId="19070742">
              <wp:extent cx="6479540" cy="27031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703195"/>
                      </a:xfrm>
                      <a:prstGeom prst="rect">
                        <a:avLst/>
                      </a:prstGeom>
                    </pic:spPr>
                  </pic:pic>
                </a:graphicData>
              </a:graphic>
            </wp:inline>
          </w:drawing>
        </w:r>
      </w:ins>
      <w:ins w:id="465" w:author="智誠 楊" w:date="2021-04-07T21:44:00Z">
        <w:r w:rsidR="003D79F2">
          <w:rPr>
            <w:rFonts w:ascii="標楷體" w:hAnsi="標楷體"/>
          </w:rPr>
          <w:br w:type="page"/>
        </w:r>
      </w:ins>
    </w:p>
    <w:p w14:paraId="412E9BF5" w14:textId="77777777" w:rsidR="001C116C" w:rsidRPr="00362205" w:rsidRDefault="001C116C" w:rsidP="001C116C">
      <w:pPr>
        <w:pStyle w:val="a"/>
        <w:rPr>
          <w:ins w:id="466" w:author="智誠 楊" w:date="2021-04-07T21:47:00Z"/>
        </w:rPr>
      </w:pPr>
      <w:ins w:id="467" w:author="智誠 楊" w:date="2021-04-07T21:47:00Z">
        <w:r>
          <w:rPr>
            <w:rFonts w:hint="eastAsia"/>
          </w:rPr>
          <w:lastRenderedPageBreak/>
          <w:t>輸入</w:t>
        </w:r>
        <w:r w:rsidRPr="00362205">
          <w:t>畫面資料說明</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7"/>
        <w:gridCol w:w="1296"/>
        <w:gridCol w:w="1068"/>
        <w:gridCol w:w="1243"/>
        <w:gridCol w:w="741"/>
        <w:gridCol w:w="576"/>
        <w:gridCol w:w="2571"/>
      </w:tblGrid>
      <w:tr w:rsidR="001C116C" w:rsidRPr="00362205" w14:paraId="1872891B" w14:textId="77777777" w:rsidTr="008D67FC">
        <w:trPr>
          <w:trHeight w:val="388"/>
          <w:jc w:val="center"/>
          <w:ins w:id="468" w:author="智誠 楊" w:date="2021-04-07T21:47:00Z"/>
        </w:trPr>
        <w:tc>
          <w:tcPr>
            <w:tcW w:w="558" w:type="dxa"/>
            <w:vMerge w:val="restart"/>
          </w:tcPr>
          <w:p w14:paraId="3421EEAE" w14:textId="77777777" w:rsidR="001C116C" w:rsidRPr="00362205" w:rsidRDefault="001C116C" w:rsidP="008D67FC">
            <w:pPr>
              <w:rPr>
                <w:ins w:id="469" w:author="智誠 楊" w:date="2021-04-07T21:47:00Z"/>
                <w:rFonts w:ascii="標楷體" w:eastAsia="標楷體" w:hAnsi="標楷體"/>
              </w:rPr>
            </w:pPr>
            <w:ins w:id="470" w:author="智誠 楊" w:date="2021-04-07T21:47:00Z">
              <w:r w:rsidRPr="00362205">
                <w:rPr>
                  <w:rFonts w:ascii="標楷體" w:eastAsia="標楷體" w:hAnsi="標楷體"/>
                </w:rPr>
                <w:t>序號</w:t>
              </w:r>
            </w:ins>
          </w:p>
        </w:tc>
        <w:tc>
          <w:tcPr>
            <w:tcW w:w="2137" w:type="dxa"/>
            <w:vMerge w:val="restart"/>
          </w:tcPr>
          <w:p w14:paraId="14CE5989" w14:textId="77777777" w:rsidR="001C116C" w:rsidRPr="00362205" w:rsidRDefault="001C116C" w:rsidP="008D67FC">
            <w:pPr>
              <w:rPr>
                <w:ins w:id="471" w:author="智誠 楊" w:date="2021-04-07T21:47:00Z"/>
                <w:rFonts w:ascii="標楷體" w:eastAsia="標楷體" w:hAnsi="標楷體"/>
              </w:rPr>
            </w:pPr>
            <w:ins w:id="472" w:author="智誠 楊" w:date="2021-04-07T21:47:00Z">
              <w:r w:rsidRPr="00362205">
                <w:rPr>
                  <w:rFonts w:ascii="標楷體" w:eastAsia="標楷體" w:hAnsi="標楷體"/>
                </w:rPr>
                <w:t>欄位</w:t>
              </w:r>
            </w:ins>
          </w:p>
        </w:tc>
        <w:tc>
          <w:tcPr>
            <w:tcW w:w="4924" w:type="dxa"/>
            <w:gridSpan w:val="5"/>
          </w:tcPr>
          <w:p w14:paraId="4B4DABD2" w14:textId="77777777" w:rsidR="001C116C" w:rsidRPr="00362205" w:rsidRDefault="001C116C" w:rsidP="008D67FC">
            <w:pPr>
              <w:jc w:val="center"/>
              <w:rPr>
                <w:ins w:id="473" w:author="智誠 楊" w:date="2021-04-07T21:47:00Z"/>
                <w:rFonts w:ascii="標楷體" w:eastAsia="標楷體" w:hAnsi="標楷體"/>
              </w:rPr>
            </w:pPr>
            <w:ins w:id="474" w:author="智誠 楊" w:date="2021-04-07T21:47:00Z">
              <w:r w:rsidRPr="00362205">
                <w:rPr>
                  <w:rFonts w:ascii="標楷體" w:eastAsia="標楷體" w:hAnsi="標楷體"/>
                </w:rPr>
                <w:t>說明</w:t>
              </w:r>
            </w:ins>
          </w:p>
        </w:tc>
        <w:tc>
          <w:tcPr>
            <w:tcW w:w="2571" w:type="dxa"/>
            <w:vMerge w:val="restart"/>
          </w:tcPr>
          <w:p w14:paraId="7DC562F7" w14:textId="77777777" w:rsidR="001C116C" w:rsidRPr="00362205" w:rsidRDefault="001C116C" w:rsidP="008D67FC">
            <w:pPr>
              <w:rPr>
                <w:ins w:id="475" w:author="智誠 楊" w:date="2021-04-07T21:47:00Z"/>
                <w:rFonts w:ascii="標楷體" w:eastAsia="標楷體" w:hAnsi="標楷體"/>
              </w:rPr>
            </w:pPr>
            <w:ins w:id="476" w:author="智誠 楊" w:date="2021-04-07T21:47:00Z">
              <w:r w:rsidRPr="00362205">
                <w:rPr>
                  <w:rFonts w:ascii="標楷體" w:eastAsia="標楷體" w:hAnsi="標楷體"/>
                </w:rPr>
                <w:t>處理邏輯及注意事項</w:t>
              </w:r>
            </w:ins>
          </w:p>
        </w:tc>
      </w:tr>
      <w:tr w:rsidR="001C116C" w:rsidRPr="00362205" w14:paraId="470D3429" w14:textId="77777777" w:rsidTr="008D67FC">
        <w:trPr>
          <w:trHeight w:val="244"/>
          <w:jc w:val="center"/>
          <w:ins w:id="477" w:author="智誠 楊" w:date="2021-04-07T21:47:00Z"/>
        </w:trPr>
        <w:tc>
          <w:tcPr>
            <w:tcW w:w="558" w:type="dxa"/>
            <w:vMerge/>
          </w:tcPr>
          <w:p w14:paraId="7D028F85" w14:textId="77777777" w:rsidR="001C116C" w:rsidRPr="00362205" w:rsidRDefault="001C116C" w:rsidP="008D67FC">
            <w:pPr>
              <w:rPr>
                <w:ins w:id="478" w:author="智誠 楊" w:date="2021-04-07T21:47:00Z"/>
                <w:rFonts w:ascii="標楷體" w:eastAsia="標楷體" w:hAnsi="標楷體"/>
              </w:rPr>
            </w:pPr>
          </w:p>
        </w:tc>
        <w:tc>
          <w:tcPr>
            <w:tcW w:w="2137" w:type="dxa"/>
            <w:vMerge/>
          </w:tcPr>
          <w:p w14:paraId="6648E2CA" w14:textId="77777777" w:rsidR="001C116C" w:rsidRPr="00362205" w:rsidRDefault="001C116C" w:rsidP="008D67FC">
            <w:pPr>
              <w:rPr>
                <w:ins w:id="479" w:author="智誠 楊" w:date="2021-04-07T21:47:00Z"/>
                <w:rFonts w:ascii="標楷體" w:eastAsia="標楷體" w:hAnsi="標楷體"/>
              </w:rPr>
            </w:pPr>
          </w:p>
        </w:tc>
        <w:tc>
          <w:tcPr>
            <w:tcW w:w="1296" w:type="dxa"/>
          </w:tcPr>
          <w:p w14:paraId="15315ACB" w14:textId="77777777" w:rsidR="001C116C" w:rsidRPr="003972CE" w:rsidRDefault="001C116C" w:rsidP="008D67FC">
            <w:pPr>
              <w:rPr>
                <w:ins w:id="480" w:author="智誠 楊" w:date="2021-04-07T21:47:00Z"/>
                <w:rFonts w:eastAsia="標楷體"/>
              </w:rPr>
            </w:pPr>
            <w:ins w:id="481" w:author="智誠 楊" w:date="2021-04-07T21:47:00Z">
              <w:r>
                <w:rPr>
                  <w:rFonts w:eastAsia="標楷體" w:hint="eastAsia"/>
                </w:rPr>
                <w:t>資料型態長度</w:t>
              </w:r>
            </w:ins>
          </w:p>
        </w:tc>
        <w:tc>
          <w:tcPr>
            <w:tcW w:w="1068" w:type="dxa"/>
          </w:tcPr>
          <w:p w14:paraId="2174D771" w14:textId="77777777" w:rsidR="001C116C" w:rsidRPr="00362205" w:rsidRDefault="001C116C" w:rsidP="008D67FC">
            <w:pPr>
              <w:rPr>
                <w:ins w:id="482" w:author="智誠 楊" w:date="2021-04-07T21:47:00Z"/>
                <w:rFonts w:ascii="標楷體" w:eastAsia="標楷體" w:hAnsi="標楷體"/>
              </w:rPr>
            </w:pPr>
            <w:ins w:id="483" w:author="智誠 楊" w:date="2021-04-07T21:47:00Z">
              <w:r w:rsidRPr="00362205">
                <w:rPr>
                  <w:rFonts w:ascii="標楷體" w:eastAsia="標楷體" w:hAnsi="標楷體"/>
                </w:rPr>
                <w:t>預設值</w:t>
              </w:r>
            </w:ins>
          </w:p>
        </w:tc>
        <w:tc>
          <w:tcPr>
            <w:tcW w:w="1243" w:type="dxa"/>
          </w:tcPr>
          <w:p w14:paraId="1A79DEA6" w14:textId="77777777" w:rsidR="001C116C" w:rsidRPr="00362205" w:rsidRDefault="001C116C" w:rsidP="008D67FC">
            <w:pPr>
              <w:rPr>
                <w:ins w:id="484" w:author="智誠 楊" w:date="2021-04-07T21:47:00Z"/>
                <w:rFonts w:ascii="標楷體" w:eastAsia="標楷體" w:hAnsi="標楷體"/>
              </w:rPr>
            </w:pPr>
            <w:ins w:id="485" w:author="智誠 楊" w:date="2021-04-07T21:47:00Z">
              <w:r w:rsidRPr="00362205">
                <w:rPr>
                  <w:rFonts w:ascii="標楷體" w:eastAsia="標楷體" w:hAnsi="標楷體"/>
                </w:rPr>
                <w:t>選單內容</w:t>
              </w:r>
            </w:ins>
          </w:p>
        </w:tc>
        <w:tc>
          <w:tcPr>
            <w:tcW w:w="741" w:type="dxa"/>
          </w:tcPr>
          <w:p w14:paraId="505F3C8D" w14:textId="77777777" w:rsidR="001C116C" w:rsidRPr="00362205" w:rsidRDefault="001C116C" w:rsidP="008D67FC">
            <w:pPr>
              <w:rPr>
                <w:ins w:id="486" w:author="智誠 楊" w:date="2021-04-07T21:47:00Z"/>
                <w:rFonts w:ascii="標楷體" w:eastAsia="標楷體" w:hAnsi="標楷體"/>
              </w:rPr>
            </w:pPr>
            <w:ins w:id="487" w:author="智誠 楊" w:date="2021-04-07T21:47:00Z">
              <w:r w:rsidRPr="00362205">
                <w:rPr>
                  <w:rFonts w:ascii="標楷體" w:eastAsia="標楷體" w:hAnsi="標楷體"/>
                </w:rPr>
                <w:t>必填</w:t>
              </w:r>
            </w:ins>
          </w:p>
        </w:tc>
        <w:tc>
          <w:tcPr>
            <w:tcW w:w="576" w:type="dxa"/>
          </w:tcPr>
          <w:p w14:paraId="70A2DA8A" w14:textId="77777777" w:rsidR="001C116C" w:rsidRPr="00362205" w:rsidRDefault="001C116C" w:rsidP="008D67FC">
            <w:pPr>
              <w:rPr>
                <w:ins w:id="488" w:author="智誠 楊" w:date="2021-04-07T21:47:00Z"/>
                <w:rFonts w:ascii="標楷體" w:eastAsia="標楷體" w:hAnsi="標楷體"/>
              </w:rPr>
            </w:pPr>
            <w:ins w:id="489" w:author="智誠 楊" w:date="2021-04-07T21:47:00Z">
              <w:r w:rsidRPr="00362205">
                <w:rPr>
                  <w:rFonts w:ascii="標楷體" w:eastAsia="標楷體" w:hAnsi="標楷體"/>
                </w:rPr>
                <w:t>R/W</w:t>
              </w:r>
            </w:ins>
          </w:p>
        </w:tc>
        <w:tc>
          <w:tcPr>
            <w:tcW w:w="2571" w:type="dxa"/>
            <w:vMerge/>
          </w:tcPr>
          <w:p w14:paraId="32A6E0DC" w14:textId="77777777" w:rsidR="001C116C" w:rsidRPr="00362205" w:rsidRDefault="001C116C" w:rsidP="008D67FC">
            <w:pPr>
              <w:rPr>
                <w:ins w:id="490" w:author="智誠 楊" w:date="2021-04-07T21:47:00Z"/>
                <w:rFonts w:ascii="標楷體" w:eastAsia="標楷體" w:hAnsi="標楷體"/>
              </w:rPr>
            </w:pPr>
          </w:p>
        </w:tc>
      </w:tr>
      <w:tr w:rsidR="001C116C" w:rsidRPr="00362205" w14:paraId="5E7BED03" w14:textId="77777777" w:rsidTr="008D67FC">
        <w:trPr>
          <w:trHeight w:val="291"/>
          <w:jc w:val="center"/>
          <w:ins w:id="491" w:author="智誠 楊" w:date="2021-04-07T21:47:00Z"/>
        </w:trPr>
        <w:tc>
          <w:tcPr>
            <w:tcW w:w="558" w:type="dxa"/>
          </w:tcPr>
          <w:p w14:paraId="6096D35F" w14:textId="77777777" w:rsidR="001C116C" w:rsidRPr="00362205" w:rsidRDefault="001C116C" w:rsidP="008D67FC">
            <w:pPr>
              <w:rPr>
                <w:ins w:id="492" w:author="智誠 楊" w:date="2021-04-07T21:47:00Z"/>
                <w:rFonts w:ascii="標楷體" w:eastAsia="標楷體" w:hAnsi="標楷體"/>
              </w:rPr>
            </w:pPr>
            <w:ins w:id="493" w:author="智誠 楊" w:date="2021-04-07T21:47:00Z">
              <w:r>
                <w:rPr>
                  <w:rFonts w:ascii="標楷體" w:eastAsia="標楷體" w:hAnsi="標楷體"/>
                </w:rPr>
                <w:t>1</w:t>
              </w:r>
            </w:ins>
          </w:p>
        </w:tc>
        <w:tc>
          <w:tcPr>
            <w:tcW w:w="2137" w:type="dxa"/>
          </w:tcPr>
          <w:p w14:paraId="1537D27C" w14:textId="77777777" w:rsidR="001C116C" w:rsidRPr="00362205" w:rsidRDefault="001C116C" w:rsidP="008D67FC">
            <w:pPr>
              <w:rPr>
                <w:ins w:id="494" w:author="智誠 楊" w:date="2021-04-07T21:47:00Z"/>
                <w:rFonts w:ascii="標楷體" w:eastAsia="標楷體" w:hAnsi="標楷體"/>
              </w:rPr>
            </w:pPr>
            <w:ins w:id="495" w:author="智誠 楊" w:date="2021-04-07T21:47:00Z">
              <w:r w:rsidRPr="004B67FD">
                <w:rPr>
                  <w:rFonts w:ascii="標楷體" w:eastAsia="標楷體" w:hAnsi="標楷體" w:cs="新細明體" w:hint="eastAsia"/>
                </w:rPr>
                <w:t>入帳</w:t>
              </w:r>
              <w:r w:rsidRPr="00362205">
                <w:rPr>
                  <w:rFonts w:ascii="標楷體" w:eastAsia="標楷體" w:hAnsi="標楷體" w:cs="新細明體" w:hint="eastAsia"/>
                </w:rPr>
                <w:t>起日</w:t>
              </w:r>
            </w:ins>
          </w:p>
        </w:tc>
        <w:tc>
          <w:tcPr>
            <w:tcW w:w="1296" w:type="dxa"/>
          </w:tcPr>
          <w:p w14:paraId="199292E6" w14:textId="77777777" w:rsidR="001C116C" w:rsidRDefault="001C116C" w:rsidP="008D67FC">
            <w:pPr>
              <w:rPr>
                <w:ins w:id="496" w:author="智誠 楊" w:date="2021-04-07T21:47:00Z"/>
                <w:rFonts w:ascii="標楷體" w:eastAsia="標楷體" w:hAnsi="標楷體"/>
              </w:rPr>
            </w:pPr>
            <w:ins w:id="497" w:author="智誠 楊" w:date="2021-04-07T21:47:00Z">
              <w:r>
                <w:rPr>
                  <w:rFonts w:ascii="標楷體" w:eastAsia="標楷體" w:hAnsi="標楷體" w:hint="eastAsia"/>
                </w:rPr>
                <w:t>999/99/99</w:t>
              </w:r>
            </w:ins>
          </w:p>
        </w:tc>
        <w:tc>
          <w:tcPr>
            <w:tcW w:w="1068" w:type="dxa"/>
          </w:tcPr>
          <w:p w14:paraId="271A4FB5" w14:textId="77777777" w:rsidR="001C116C" w:rsidRPr="00362205" w:rsidRDefault="001C116C" w:rsidP="008D67FC">
            <w:pPr>
              <w:rPr>
                <w:ins w:id="498" w:author="智誠 楊" w:date="2021-04-07T21:47:00Z"/>
                <w:rFonts w:ascii="標楷體" w:eastAsia="標楷體" w:hAnsi="標楷體"/>
              </w:rPr>
            </w:pPr>
            <w:ins w:id="499" w:author="智誠 楊" w:date="2021-04-07T21:47:00Z">
              <w:r w:rsidRPr="00216979">
                <w:rPr>
                  <w:rFonts w:ascii="標楷體" w:eastAsia="標楷體" w:hAnsi="標楷體" w:hint="eastAsia"/>
                </w:rPr>
                <w:t>上營業日</w:t>
              </w:r>
            </w:ins>
          </w:p>
        </w:tc>
        <w:tc>
          <w:tcPr>
            <w:tcW w:w="1243" w:type="dxa"/>
          </w:tcPr>
          <w:p w14:paraId="3770978A" w14:textId="77777777" w:rsidR="001C116C" w:rsidRPr="00362205" w:rsidRDefault="001C116C" w:rsidP="008D67FC">
            <w:pPr>
              <w:rPr>
                <w:ins w:id="500" w:author="智誠 楊" w:date="2021-04-07T21:47:00Z"/>
                <w:rFonts w:ascii="標楷體" w:eastAsia="標楷體" w:hAnsi="標楷體"/>
              </w:rPr>
            </w:pPr>
          </w:p>
        </w:tc>
        <w:tc>
          <w:tcPr>
            <w:tcW w:w="741" w:type="dxa"/>
          </w:tcPr>
          <w:p w14:paraId="7572593A" w14:textId="77777777" w:rsidR="001C116C" w:rsidRPr="00362205" w:rsidRDefault="001C116C" w:rsidP="008D67FC">
            <w:pPr>
              <w:rPr>
                <w:ins w:id="501" w:author="智誠 楊" w:date="2021-04-07T21:47:00Z"/>
                <w:rFonts w:ascii="標楷體" w:eastAsia="標楷體" w:hAnsi="標楷體"/>
              </w:rPr>
            </w:pPr>
            <w:ins w:id="502" w:author="智誠 楊" w:date="2021-04-07T21:47:00Z">
              <w:r w:rsidRPr="00362205">
                <w:rPr>
                  <w:rFonts w:ascii="標楷體" w:eastAsia="標楷體" w:hAnsi="標楷體" w:hint="eastAsia"/>
                </w:rPr>
                <w:t>V</w:t>
              </w:r>
            </w:ins>
          </w:p>
        </w:tc>
        <w:tc>
          <w:tcPr>
            <w:tcW w:w="576" w:type="dxa"/>
          </w:tcPr>
          <w:p w14:paraId="3ED60CF1" w14:textId="77777777" w:rsidR="001C116C" w:rsidRPr="00362205" w:rsidRDefault="001C116C" w:rsidP="008D67FC">
            <w:pPr>
              <w:rPr>
                <w:ins w:id="503" w:author="智誠 楊" w:date="2021-04-07T21:47:00Z"/>
                <w:rFonts w:ascii="標楷體" w:eastAsia="標楷體" w:hAnsi="標楷體"/>
              </w:rPr>
            </w:pPr>
          </w:p>
        </w:tc>
        <w:tc>
          <w:tcPr>
            <w:tcW w:w="2571" w:type="dxa"/>
          </w:tcPr>
          <w:p w14:paraId="34BB5198" w14:textId="77777777" w:rsidR="001C116C" w:rsidRPr="00362205" w:rsidRDefault="001C116C" w:rsidP="008D67FC">
            <w:pPr>
              <w:rPr>
                <w:ins w:id="504" w:author="智誠 楊" w:date="2021-04-07T21:47:00Z"/>
                <w:rFonts w:ascii="標楷體" w:eastAsia="標楷體" w:hAnsi="標楷體"/>
              </w:rPr>
            </w:pPr>
            <w:ins w:id="505" w:author="智誠 楊" w:date="2021-04-07T21:47:00Z">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ins>
          </w:p>
          <w:p w14:paraId="1135F81B" w14:textId="77777777" w:rsidR="001C116C" w:rsidRPr="00362205" w:rsidRDefault="001C116C" w:rsidP="008D67FC">
            <w:pPr>
              <w:ind w:left="240" w:hangingChars="100" w:hanging="240"/>
              <w:rPr>
                <w:ins w:id="506" w:author="智誠 楊" w:date="2021-04-07T21:47:00Z"/>
                <w:rFonts w:ascii="標楷體" w:eastAsia="標楷體" w:hAnsi="標楷體"/>
              </w:rPr>
            </w:pPr>
            <w:ins w:id="507" w:author="智誠 楊" w:date="2021-04-07T21:47:00Z">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於本營業日。</w:t>
              </w:r>
            </w:ins>
          </w:p>
        </w:tc>
      </w:tr>
      <w:tr w:rsidR="001C116C" w:rsidRPr="00362205" w14:paraId="18B6E59C" w14:textId="77777777" w:rsidTr="008D67FC">
        <w:trPr>
          <w:trHeight w:val="291"/>
          <w:jc w:val="center"/>
          <w:ins w:id="508" w:author="智誠 楊" w:date="2021-04-07T21:47:00Z"/>
        </w:trPr>
        <w:tc>
          <w:tcPr>
            <w:tcW w:w="558" w:type="dxa"/>
          </w:tcPr>
          <w:p w14:paraId="534077B0" w14:textId="77777777" w:rsidR="001C116C" w:rsidRDefault="001C116C" w:rsidP="008D67FC">
            <w:pPr>
              <w:rPr>
                <w:ins w:id="509" w:author="智誠 楊" w:date="2021-04-07T21:47:00Z"/>
                <w:rFonts w:ascii="標楷體" w:eastAsia="標楷體" w:hAnsi="標楷體"/>
              </w:rPr>
            </w:pPr>
            <w:ins w:id="510" w:author="智誠 楊" w:date="2021-04-07T21:47:00Z">
              <w:r>
                <w:rPr>
                  <w:rFonts w:ascii="標楷體" w:eastAsia="標楷體" w:hAnsi="標楷體"/>
                </w:rPr>
                <w:t>2</w:t>
              </w:r>
            </w:ins>
          </w:p>
        </w:tc>
        <w:tc>
          <w:tcPr>
            <w:tcW w:w="2137" w:type="dxa"/>
          </w:tcPr>
          <w:p w14:paraId="6B3C6E7B" w14:textId="77777777" w:rsidR="001C116C" w:rsidRPr="00362205" w:rsidRDefault="001C116C" w:rsidP="008D67FC">
            <w:pPr>
              <w:rPr>
                <w:ins w:id="511" w:author="智誠 楊" w:date="2021-04-07T21:47:00Z"/>
                <w:rFonts w:ascii="標楷體" w:eastAsia="標楷體" w:hAnsi="標楷體"/>
              </w:rPr>
            </w:pPr>
            <w:ins w:id="512" w:author="智誠 楊" w:date="2021-04-07T21:47:00Z">
              <w:r w:rsidRPr="004B67FD">
                <w:rPr>
                  <w:rFonts w:ascii="標楷體" w:eastAsia="標楷體" w:hAnsi="標楷體" w:cs="新細明體" w:hint="eastAsia"/>
                </w:rPr>
                <w:t>入帳</w:t>
              </w:r>
              <w:r w:rsidRPr="00362205">
                <w:rPr>
                  <w:rFonts w:ascii="標楷體" w:eastAsia="標楷體" w:hAnsi="標楷體" w:cs="新細明體" w:hint="eastAsia"/>
                </w:rPr>
                <w:t>止日</w:t>
              </w:r>
            </w:ins>
          </w:p>
        </w:tc>
        <w:tc>
          <w:tcPr>
            <w:tcW w:w="1296" w:type="dxa"/>
          </w:tcPr>
          <w:p w14:paraId="086752D5" w14:textId="77777777" w:rsidR="001C116C" w:rsidRDefault="001C116C" w:rsidP="008D67FC">
            <w:pPr>
              <w:rPr>
                <w:ins w:id="513" w:author="智誠 楊" w:date="2021-04-07T21:47:00Z"/>
                <w:rFonts w:ascii="標楷體" w:eastAsia="標楷體" w:hAnsi="標楷體"/>
              </w:rPr>
            </w:pPr>
            <w:ins w:id="514" w:author="智誠 楊" w:date="2021-04-07T21:47:00Z">
              <w:r>
                <w:rPr>
                  <w:rFonts w:ascii="標楷體" w:eastAsia="標楷體" w:hAnsi="標楷體" w:hint="eastAsia"/>
                </w:rPr>
                <w:t>999/99/99</w:t>
              </w:r>
            </w:ins>
          </w:p>
        </w:tc>
        <w:tc>
          <w:tcPr>
            <w:tcW w:w="1068" w:type="dxa"/>
          </w:tcPr>
          <w:p w14:paraId="7EE16973" w14:textId="77777777" w:rsidR="001C116C" w:rsidRPr="00362205" w:rsidRDefault="001C116C" w:rsidP="008D67FC">
            <w:pPr>
              <w:rPr>
                <w:ins w:id="515" w:author="智誠 楊" w:date="2021-04-07T21:47:00Z"/>
                <w:rFonts w:ascii="標楷體" w:eastAsia="標楷體" w:hAnsi="標楷體"/>
              </w:rPr>
            </w:pPr>
            <w:ins w:id="516" w:author="智誠 楊" w:date="2021-04-07T21:47:00Z">
              <w:r w:rsidRPr="00216979">
                <w:rPr>
                  <w:rFonts w:ascii="標楷體" w:eastAsia="標楷體" w:hAnsi="標楷體" w:hint="eastAsia"/>
                </w:rPr>
                <w:t>上營業日</w:t>
              </w:r>
            </w:ins>
          </w:p>
        </w:tc>
        <w:tc>
          <w:tcPr>
            <w:tcW w:w="1243" w:type="dxa"/>
          </w:tcPr>
          <w:p w14:paraId="28976A33" w14:textId="77777777" w:rsidR="001C116C" w:rsidRPr="00362205" w:rsidRDefault="001C116C" w:rsidP="008D67FC">
            <w:pPr>
              <w:rPr>
                <w:ins w:id="517" w:author="智誠 楊" w:date="2021-04-07T21:47:00Z"/>
                <w:rFonts w:ascii="標楷體" w:eastAsia="標楷體" w:hAnsi="標楷體"/>
              </w:rPr>
            </w:pPr>
          </w:p>
        </w:tc>
        <w:tc>
          <w:tcPr>
            <w:tcW w:w="741" w:type="dxa"/>
          </w:tcPr>
          <w:p w14:paraId="53D1DF19" w14:textId="77777777" w:rsidR="001C116C" w:rsidRPr="00362205" w:rsidRDefault="001C116C" w:rsidP="008D67FC">
            <w:pPr>
              <w:rPr>
                <w:ins w:id="518" w:author="智誠 楊" w:date="2021-04-07T21:47:00Z"/>
                <w:rFonts w:ascii="標楷體" w:eastAsia="標楷體" w:hAnsi="標楷體"/>
              </w:rPr>
            </w:pPr>
            <w:ins w:id="519" w:author="智誠 楊" w:date="2021-04-07T21:47:00Z">
              <w:r w:rsidRPr="00362205">
                <w:rPr>
                  <w:rFonts w:ascii="標楷體" w:eastAsia="標楷體" w:hAnsi="標楷體" w:hint="eastAsia"/>
                </w:rPr>
                <w:t>V</w:t>
              </w:r>
            </w:ins>
          </w:p>
        </w:tc>
        <w:tc>
          <w:tcPr>
            <w:tcW w:w="576" w:type="dxa"/>
          </w:tcPr>
          <w:p w14:paraId="3568A13E" w14:textId="77777777" w:rsidR="001C116C" w:rsidRPr="00362205" w:rsidRDefault="001C116C" w:rsidP="008D67FC">
            <w:pPr>
              <w:rPr>
                <w:ins w:id="520" w:author="智誠 楊" w:date="2021-04-07T21:47:00Z"/>
                <w:rFonts w:ascii="標楷體" w:eastAsia="標楷體" w:hAnsi="標楷體"/>
              </w:rPr>
            </w:pPr>
          </w:p>
        </w:tc>
        <w:tc>
          <w:tcPr>
            <w:tcW w:w="2571" w:type="dxa"/>
          </w:tcPr>
          <w:p w14:paraId="09FE953A" w14:textId="77777777" w:rsidR="001C116C" w:rsidRPr="00362205" w:rsidRDefault="001C116C" w:rsidP="008D67FC">
            <w:pPr>
              <w:rPr>
                <w:ins w:id="521" w:author="智誠 楊" w:date="2021-04-07T21:47:00Z"/>
                <w:rFonts w:ascii="標楷體" w:eastAsia="標楷體" w:hAnsi="標楷體"/>
              </w:rPr>
            </w:pPr>
            <w:ins w:id="522" w:author="智誠 楊" w:date="2021-04-07T21:47:00Z">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ins>
          </w:p>
          <w:p w14:paraId="06AF9369" w14:textId="77777777" w:rsidR="001C116C" w:rsidRPr="006E3B5B" w:rsidRDefault="001C116C" w:rsidP="008D67FC">
            <w:pPr>
              <w:rPr>
                <w:ins w:id="523" w:author="智誠 楊" w:date="2021-04-07T21:47:00Z"/>
                <w:rFonts w:ascii="標楷體" w:eastAsia="標楷體" w:hAnsi="標楷體"/>
              </w:rPr>
            </w:pPr>
            <w:ins w:id="524" w:author="智誠 楊" w:date="2021-04-07T21:47:00Z">
              <w:r w:rsidRPr="00362205">
                <w:rPr>
                  <w:rFonts w:ascii="標楷體" w:eastAsia="標楷體" w:hAnsi="標楷體" w:cs="新細明體" w:hint="eastAsia"/>
                </w:rPr>
                <w:t>不可小於</w:t>
              </w:r>
              <w:r w:rsidRPr="004B67FD">
                <w:rPr>
                  <w:rFonts w:ascii="標楷體" w:eastAsia="標楷體" w:hAnsi="標楷體" w:cs="新細明體" w:hint="eastAsia"/>
                </w:rPr>
                <w:t>入帳</w:t>
              </w:r>
              <w:r w:rsidRPr="00362205">
                <w:rPr>
                  <w:rFonts w:ascii="標楷體" w:eastAsia="標楷體" w:hAnsi="標楷體" w:cs="新細明體" w:hint="eastAsia"/>
                </w:rPr>
                <w:t>起日。</w:t>
              </w:r>
            </w:ins>
          </w:p>
        </w:tc>
      </w:tr>
      <w:tr w:rsidR="001C116C" w:rsidRPr="00362205" w14:paraId="69A052DB" w14:textId="77777777" w:rsidTr="008D67FC">
        <w:trPr>
          <w:trHeight w:val="291"/>
          <w:jc w:val="center"/>
          <w:ins w:id="525" w:author="智誠 楊" w:date="2021-04-07T21:47:00Z"/>
        </w:trPr>
        <w:tc>
          <w:tcPr>
            <w:tcW w:w="558" w:type="dxa"/>
          </w:tcPr>
          <w:p w14:paraId="3B934992" w14:textId="77777777" w:rsidR="001C116C" w:rsidRDefault="001C116C" w:rsidP="008D67FC">
            <w:pPr>
              <w:rPr>
                <w:ins w:id="526" w:author="智誠 楊" w:date="2021-04-07T21:47:00Z"/>
                <w:rFonts w:ascii="標楷體" w:eastAsia="標楷體" w:hAnsi="標楷體"/>
              </w:rPr>
            </w:pPr>
          </w:p>
        </w:tc>
        <w:tc>
          <w:tcPr>
            <w:tcW w:w="2137" w:type="dxa"/>
          </w:tcPr>
          <w:p w14:paraId="1C7A2CD9" w14:textId="0DFF560A" w:rsidR="001C116C" w:rsidRPr="004B67FD" w:rsidRDefault="001C116C" w:rsidP="008D67FC">
            <w:pPr>
              <w:rPr>
                <w:ins w:id="527" w:author="智誠 楊" w:date="2021-04-07T21:47:00Z"/>
                <w:rFonts w:ascii="標楷體" w:eastAsia="標楷體" w:hAnsi="標楷體" w:cs="新細明體"/>
              </w:rPr>
            </w:pPr>
            <w:ins w:id="528" w:author="智誠 楊" w:date="2021-04-07T21:49:00Z">
              <w:r>
                <w:rPr>
                  <w:rFonts w:ascii="標楷體" w:eastAsia="標楷體" w:hAnsi="標楷體" w:cs="新細明體" w:hint="eastAsia"/>
                </w:rPr>
                <w:t xml:space="preserve">統計期間天數 </w:t>
              </w:r>
            </w:ins>
          </w:p>
        </w:tc>
        <w:tc>
          <w:tcPr>
            <w:tcW w:w="1296" w:type="dxa"/>
          </w:tcPr>
          <w:p w14:paraId="16174D43" w14:textId="76C2258E" w:rsidR="001C116C" w:rsidRPr="00362205" w:rsidRDefault="001C116C" w:rsidP="008D67FC">
            <w:pPr>
              <w:rPr>
                <w:ins w:id="529" w:author="智誠 楊" w:date="2021-04-07T21:47:00Z"/>
                <w:rFonts w:ascii="標楷體" w:eastAsia="標楷體" w:hAnsi="標楷體" w:cs="新細明體"/>
              </w:rPr>
            </w:pPr>
            <w:ins w:id="530" w:author="智誠 楊" w:date="2021-04-07T21:49:00Z">
              <w:r>
                <w:rPr>
                  <w:rFonts w:ascii="標楷體" w:eastAsia="標楷體" w:hAnsi="標楷體" w:cs="新細明體" w:hint="eastAsia"/>
                </w:rPr>
                <w:t>9(3)</w:t>
              </w:r>
            </w:ins>
          </w:p>
        </w:tc>
        <w:tc>
          <w:tcPr>
            <w:tcW w:w="1068" w:type="dxa"/>
          </w:tcPr>
          <w:p w14:paraId="16FBC14F" w14:textId="77777777" w:rsidR="001C116C" w:rsidRPr="00362205" w:rsidRDefault="001C116C" w:rsidP="008D67FC">
            <w:pPr>
              <w:rPr>
                <w:ins w:id="531" w:author="智誠 楊" w:date="2021-04-07T21:47:00Z"/>
                <w:rFonts w:ascii="標楷體" w:eastAsia="標楷體" w:hAnsi="標楷體" w:cs="新細明體"/>
              </w:rPr>
            </w:pPr>
          </w:p>
        </w:tc>
        <w:tc>
          <w:tcPr>
            <w:tcW w:w="1243" w:type="dxa"/>
          </w:tcPr>
          <w:p w14:paraId="5333AF7E" w14:textId="77777777" w:rsidR="001C116C" w:rsidRPr="00362205" w:rsidRDefault="001C116C" w:rsidP="008D67FC">
            <w:pPr>
              <w:rPr>
                <w:ins w:id="532" w:author="智誠 楊" w:date="2021-04-07T21:47:00Z"/>
                <w:rFonts w:ascii="標楷體" w:eastAsia="標楷體" w:hAnsi="標楷體"/>
              </w:rPr>
            </w:pPr>
          </w:p>
        </w:tc>
        <w:tc>
          <w:tcPr>
            <w:tcW w:w="741" w:type="dxa"/>
          </w:tcPr>
          <w:p w14:paraId="00E04CAB" w14:textId="77777777" w:rsidR="001C116C" w:rsidRPr="00362205" w:rsidRDefault="001C116C" w:rsidP="008D67FC">
            <w:pPr>
              <w:rPr>
                <w:ins w:id="533" w:author="智誠 楊" w:date="2021-04-07T21:47:00Z"/>
                <w:rFonts w:ascii="標楷體" w:eastAsia="標楷體" w:hAnsi="標楷體"/>
              </w:rPr>
            </w:pPr>
          </w:p>
        </w:tc>
        <w:tc>
          <w:tcPr>
            <w:tcW w:w="576" w:type="dxa"/>
          </w:tcPr>
          <w:p w14:paraId="37E9F212" w14:textId="77777777" w:rsidR="001C116C" w:rsidRPr="00362205" w:rsidRDefault="001C116C" w:rsidP="008D67FC">
            <w:pPr>
              <w:rPr>
                <w:ins w:id="534" w:author="智誠 楊" w:date="2021-04-07T21:47:00Z"/>
                <w:rFonts w:ascii="標楷體" w:eastAsia="標楷體" w:hAnsi="標楷體"/>
              </w:rPr>
            </w:pPr>
          </w:p>
        </w:tc>
        <w:tc>
          <w:tcPr>
            <w:tcW w:w="2571" w:type="dxa"/>
          </w:tcPr>
          <w:p w14:paraId="24F86DFD" w14:textId="2013F394" w:rsidR="001C116C" w:rsidRPr="00362205" w:rsidRDefault="001C116C" w:rsidP="008D67FC">
            <w:pPr>
              <w:rPr>
                <w:ins w:id="535" w:author="智誠 楊" w:date="2021-04-07T21:47:00Z"/>
                <w:rFonts w:ascii="標楷體" w:eastAsia="標楷體" w:hAnsi="標楷體"/>
              </w:rPr>
            </w:pPr>
            <w:ins w:id="536" w:author="智誠 楊" w:date="2021-04-07T21:49:00Z">
              <w:r>
                <w:rPr>
                  <w:rFonts w:ascii="標楷體" w:eastAsia="標楷體" w:hAnsi="標楷體" w:hint="eastAsia"/>
                </w:rPr>
                <w:t>必須輸入，預設0</w:t>
              </w:r>
            </w:ins>
          </w:p>
        </w:tc>
      </w:tr>
      <w:tr w:rsidR="001C116C" w:rsidRPr="00362205" w14:paraId="5011014E" w14:textId="77777777" w:rsidTr="008D67FC">
        <w:trPr>
          <w:trHeight w:val="291"/>
          <w:jc w:val="center"/>
          <w:ins w:id="537" w:author="智誠 楊" w:date="2021-04-07T21:48:00Z"/>
        </w:trPr>
        <w:tc>
          <w:tcPr>
            <w:tcW w:w="558" w:type="dxa"/>
          </w:tcPr>
          <w:p w14:paraId="33374CB3" w14:textId="77777777" w:rsidR="001C116C" w:rsidRDefault="001C116C" w:rsidP="001C116C">
            <w:pPr>
              <w:rPr>
                <w:ins w:id="538" w:author="智誠 楊" w:date="2021-04-07T21:48:00Z"/>
                <w:rFonts w:ascii="標楷體" w:eastAsia="標楷體" w:hAnsi="標楷體"/>
              </w:rPr>
            </w:pPr>
          </w:p>
        </w:tc>
        <w:tc>
          <w:tcPr>
            <w:tcW w:w="2137" w:type="dxa"/>
          </w:tcPr>
          <w:p w14:paraId="3C8E499E" w14:textId="77777777" w:rsidR="001C116C" w:rsidRDefault="001C116C" w:rsidP="001C116C">
            <w:pPr>
              <w:rPr>
                <w:ins w:id="539" w:author="智誠 楊" w:date="2021-04-07T21:49:00Z"/>
                <w:rFonts w:ascii="標楷體" w:eastAsia="標楷體" w:hAnsi="標楷體"/>
              </w:rPr>
            </w:pPr>
            <w:ins w:id="540" w:author="智誠 楊" w:date="2021-04-07T21:49:00Z">
              <w:r w:rsidRPr="00054BBF">
                <w:rPr>
                  <w:rFonts w:ascii="標楷體" w:eastAsia="標楷體" w:hAnsi="標楷體" w:hint="eastAsia"/>
                </w:rPr>
                <w:t>洗錢樣態一</w:t>
              </w:r>
            </w:ins>
          </w:p>
          <w:p w14:paraId="6B86360F" w14:textId="39AB0AE4" w:rsidR="001C116C" w:rsidRPr="004B67FD" w:rsidRDefault="001C116C" w:rsidP="001C116C">
            <w:pPr>
              <w:rPr>
                <w:ins w:id="541" w:author="智誠 楊" w:date="2021-04-07T21:48:00Z"/>
                <w:rFonts w:ascii="標楷體" w:eastAsia="標楷體" w:hAnsi="標楷體" w:cs="新細明體"/>
              </w:rPr>
            </w:pPr>
            <w:ins w:id="542" w:author="智誠 楊" w:date="2021-04-07T21:49:00Z">
              <w:r w:rsidRPr="00054BBF">
                <w:rPr>
                  <w:rFonts w:ascii="標楷體" w:eastAsia="標楷體" w:hAnsi="標楷體" w:hint="eastAsia"/>
                </w:rPr>
                <w:t>金額合計超過</w:t>
              </w:r>
            </w:ins>
          </w:p>
        </w:tc>
        <w:tc>
          <w:tcPr>
            <w:tcW w:w="1296" w:type="dxa"/>
          </w:tcPr>
          <w:p w14:paraId="16D4BEC9" w14:textId="71CD9428" w:rsidR="001C116C" w:rsidRPr="00362205" w:rsidRDefault="001C116C" w:rsidP="001C116C">
            <w:pPr>
              <w:rPr>
                <w:ins w:id="543" w:author="智誠 楊" w:date="2021-04-07T21:48:00Z"/>
                <w:rFonts w:ascii="標楷體" w:eastAsia="標楷體" w:hAnsi="標楷體" w:cs="新細明體"/>
              </w:rPr>
            </w:pPr>
            <w:ins w:id="544" w:author="智誠 楊" w:date="2021-04-07T21:49:00Z">
              <w:r>
                <w:rPr>
                  <w:rFonts w:ascii="標楷體" w:eastAsia="標楷體" w:hAnsi="標楷體" w:hint="eastAsia"/>
                </w:rPr>
                <w:t>9(14)</w:t>
              </w:r>
            </w:ins>
          </w:p>
        </w:tc>
        <w:tc>
          <w:tcPr>
            <w:tcW w:w="1068" w:type="dxa"/>
          </w:tcPr>
          <w:p w14:paraId="7AA7D6B2" w14:textId="50C83E76" w:rsidR="001C116C" w:rsidRPr="00362205" w:rsidRDefault="001C116C" w:rsidP="001C116C">
            <w:pPr>
              <w:rPr>
                <w:ins w:id="545" w:author="智誠 楊" w:date="2021-04-07T21:48:00Z"/>
                <w:rFonts w:ascii="標楷體" w:eastAsia="標楷體" w:hAnsi="標楷體" w:cs="新細明體"/>
              </w:rPr>
            </w:pPr>
            <w:ins w:id="546" w:author="智誠 楊" w:date="2021-04-07T21:50:00Z">
              <w:r>
                <w:rPr>
                  <w:rFonts w:ascii="標楷體" w:eastAsia="標楷體" w:hAnsi="標楷體" w:hint="eastAsia"/>
                </w:rPr>
                <w:t>調RIM</w:t>
              </w:r>
            </w:ins>
          </w:p>
        </w:tc>
        <w:tc>
          <w:tcPr>
            <w:tcW w:w="1243" w:type="dxa"/>
          </w:tcPr>
          <w:p w14:paraId="13E454EA" w14:textId="77777777" w:rsidR="001C116C" w:rsidRPr="00362205" w:rsidRDefault="001C116C" w:rsidP="001C116C">
            <w:pPr>
              <w:rPr>
                <w:ins w:id="547" w:author="智誠 楊" w:date="2021-04-07T21:48:00Z"/>
                <w:rFonts w:ascii="標楷體" w:eastAsia="標楷體" w:hAnsi="標楷體"/>
              </w:rPr>
            </w:pPr>
          </w:p>
        </w:tc>
        <w:tc>
          <w:tcPr>
            <w:tcW w:w="741" w:type="dxa"/>
          </w:tcPr>
          <w:p w14:paraId="399A5E5D" w14:textId="76B9BFBC" w:rsidR="001C116C" w:rsidRPr="00362205" w:rsidRDefault="001C116C" w:rsidP="001C116C">
            <w:pPr>
              <w:rPr>
                <w:ins w:id="548" w:author="智誠 楊" w:date="2021-04-07T21:48:00Z"/>
                <w:rFonts w:ascii="標楷體" w:eastAsia="標楷體" w:hAnsi="標楷體"/>
              </w:rPr>
            </w:pPr>
            <w:ins w:id="549" w:author="智誠 楊" w:date="2021-04-07T21:49:00Z">
              <w:r w:rsidRPr="00362205">
                <w:rPr>
                  <w:rFonts w:ascii="標楷體" w:eastAsia="標楷體" w:hAnsi="標楷體" w:hint="eastAsia"/>
                </w:rPr>
                <w:t>V</w:t>
              </w:r>
            </w:ins>
          </w:p>
        </w:tc>
        <w:tc>
          <w:tcPr>
            <w:tcW w:w="576" w:type="dxa"/>
          </w:tcPr>
          <w:p w14:paraId="7222E8F4" w14:textId="77777777" w:rsidR="001C116C" w:rsidRPr="00362205" w:rsidRDefault="001C116C" w:rsidP="001C116C">
            <w:pPr>
              <w:rPr>
                <w:ins w:id="550" w:author="智誠 楊" w:date="2021-04-07T21:48:00Z"/>
                <w:rFonts w:ascii="標楷體" w:eastAsia="標楷體" w:hAnsi="標楷體"/>
              </w:rPr>
            </w:pPr>
          </w:p>
        </w:tc>
        <w:tc>
          <w:tcPr>
            <w:tcW w:w="2571" w:type="dxa"/>
          </w:tcPr>
          <w:p w14:paraId="404FCA4F" w14:textId="625E0D80" w:rsidR="001C116C" w:rsidRPr="00362205" w:rsidRDefault="001C116C" w:rsidP="001C116C">
            <w:pPr>
              <w:rPr>
                <w:ins w:id="551" w:author="智誠 楊" w:date="2021-04-07T21:48:00Z"/>
                <w:rFonts w:ascii="標楷體" w:eastAsia="標楷體" w:hAnsi="標楷體"/>
              </w:rPr>
            </w:pPr>
            <w:ins w:id="552" w:author="智誠 楊" w:date="2021-04-07T21:49:00Z">
              <w:r>
                <w:rPr>
                  <w:rFonts w:ascii="標楷體" w:eastAsia="標楷體" w:hAnsi="標楷體" w:hint="eastAsia"/>
                </w:rPr>
                <w:t>不可更改</w:t>
              </w:r>
            </w:ins>
          </w:p>
        </w:tc>
      </w:tr>
      <w:tr w:rsidR="001C116C" w:rsidRPr="00362205" w14:paraId="0AB1B107" w14:textId="77777777" w:rsidTr="008D67FC">
        <w:trPr>
          <w:trHeight w:val="291"/>
          <w:jc w:val="center"/>
          <w:ins w:id="553" w:author="智誠 楊" w:date="2021-04-07T21:48:00Z"/>
        </w:trPr>
        <w:tc>
          <w:tcPr>
            <w:tcW w:w="558" w:type="dxa"/>
          </w:tcPr>
          <w:p w14:paraId="615A0D6F" w14:textId="77777777" w:rsidR="001C116C" w:rsidRDefault="001C116C" w:rsidP="001C116C">
            <w:pPr>
              <w:rPr>
                <w:ins w:id="554" w:author="智誠 楊" w:date="2021-04-07T21:48:00Z"/>
                <w:rFonts w:ascii="標楷體" w:eastAsia="標楷體" w:hAnsi="標楷體"/>
              </w:rPr>
            </w:pPr>
          </w:p>
        </w:tc>
        <w:tc>
          <w:tcPr>
            <w:tcW w:w="2137" w:type="dxa"/>
          </w:tcPr>
          <w:p w14:paraId="6DB992CD" w14:textId="77777777" w:rsidR="001C116C" w:rsidRDefault="001C116C" w:rsidP="001C116C">
            <w:pPr>
              <w:rPr>
                <w:ins w:id="555" w:author="智誠 楊" w:date="2021-04-07T21:49:00Z"/>
                <w:rFonts w:ascii="標楷體" w:eastAsia="標楷體" w:hAnsi="標楷體"/>
              </w:rPr>
            </w:pPr>
            <w:ins w:id="556" w:author="智誠 楊" w:date="2021-04-07T21:49:00Z">
              <w:r w:rsidRPr="00054BBF">
                <w:rPr>
                  <w:rFonts w:ascii="標楷體" w:eastAsia="標楷體" w:hAnsi="標楷體" w:hint="eastAsia"/>
                </w:rPr>
                <w:t>洗錢樣態二</w:t>
              </w:r>
            </w:ins>
          </w:p>
          <w:p w14:paraId="56C25861" w14:textId="0341AAED" w:rsidR="001C116C" w:rsidRPr="004B67FD" w:rsidRDefault="001C116C" w:rsidP="001C116C">
            <w:pPr>
              <w:rPr>
                <w:ins w:id="557" w:author="智誠 楊" w:date="2021-04-07T21:48:00Z"/>
                <w:rFonts w:ascii="標楷體" w:eastAsia="標楷體" w:hAnsi="標楷體" w:cs="新細明體"/>
              </w:rPr>
            </w:pPr>
            <w:ins w:id="558" w:author="智誠 楊" w:date="2021-04-07T21:49:00Z">
              <w:r w:rsidRPr="00054BBF">
                <w:rPr>
                  <w:rFonts w:ascii="標楷體" w:eastAsia="標楷體" w:hAnsi="標楷體" w:hint="eastAsia"/>
                </w:rPr>
                <w:t>次數</w:t>
              </w:r>
            </w:ins>
          </w:p>
        </w:tc>
        <w:tc>
          <w:tcPr>
            <w:tcW w:w="1296" w:type="dxa"/>
          </w:tcPr>
          <w:p w14:paraId="78C56125" w14:textId="094701AB" w:rsidR="001C116C" w:rsidRPr="00362205" w:rsidRDefault="001C116C" w:rsidP="001C116C">
            <w:pPr>
              <w:rPr>
                <w:ins w:id="559" w:author="智誠 楊" w:date="2021-04-07T21:48:00Z"/>
                <w:rFonts w:ascii="標楷體" w:eastAsia="標楷體" w:hAnsi="標楷體" w:cs="新細明體"/>
              </w:rPr>
            </w:pPr>
            <w:ins w:id="560" w:author="智誠 楊" w:date="2021-04-07T21:49:00Z">
              <w:r>
                <w:rPr>
                  <w:rFonts w:ascii="標楷體" w:eastAsia="標楷體" w:hAnsi="標楷體"/>
                </w:rPr>
                <w:t>9(4)</w:t>
              </w:r>
            </w:ins>
          </w:p>
        </w:tc>
        <w:tc>
          <w:tcPr>
            <w:tcW w:w="1068" w:type="dxa"/>
          </w:tcPr>
          <w:p w14:paraId="472CB576" w14:textId="5527BCCD" w:rsidR="001C116C" w:rsidRPr="00362205" w:rsidRDefault="001C116C" w:rsidP="001C116C">
            <w:pPr>
              <w:rPr>
                <w:ins w:id="561" w:author="智誠 楊" w:date="2021-04-07T21:48:00Z"/>
                <w:rFonts w:ascii="標楷體" w:eastAsia="標楷體" w:hAnsi="標楷體" w:cs="新細明體"/>
              </w:rPr>
            </w:pPr>
            <w:ins w:id="562" w:author="智誠 楊" w:date="2021-04-07T21:50:00Z">
              <w:r>
                <w:rPr>
                  <w:rFonts w:ascii="標楷體" w:eastAsia="標楷體" w:hAnsi="標楷體" w:hint="eastAsia"/>
                </w:rPr>
                <w:t>調RIM</w:t>
              </w:r>
            </w:ins>
          </w:p>
        </w:tc>
        <w:tc>
          <w:tcPr>
            <w:tcW w:w="1243" w:type="dxa"/>
          </w:tcPr>
          <w:p w14:paraId="193A54CC" w14:textId="77777777" w:rsidR="001C116C" w:rsidRPr="00362205" w:rsidRDefault="001C116C" w:rsidP="001C116C">
            <w:pPr>
              <w:rPr>
                <w:ins w:id="563" w:author="智誠 楊" w:date="2021-04-07T21:48:00Z"/>
                <w:rFonts w:ascii="標楷體" w:eastAsia="標楷體" w:hAnsi="標楷體"/>
              </w:rPr>
            </w:pPr>
          </w:p>
        </w:tc>
        <w:tc>
          <w:tcPr>
            <w:tcW w:w="741" w:type="dxa"/>
          </w:tcPr>
          <w:p w14:paraId="6DD3E348" w14:textId="0417C01D" w:rsidR="001C116C" w:rsidRPr="00362205" w:rsidRDefault="001C116C" w:rsidP="001C116C">
            <w:pPr>
              <w:rPr>
                <w:ins w:id="564" w:author="智誠 楊" w:date="2021-04-07T21:48:00Z"/>
                <w:rFonts w:ascii="標楷體" w:eastAsia="標楷體" w:hAnsi="標楷體"/>
              </w:rPr>
            </w:pPr>
            <w:ins w:id="565" w:author="智誠 楊" w:date="2021-04-07T21:49:00Z">
              <w:r w:rsidRPr="00362205">
                <w:rPr>
                  <w:rFonts w:ascii="標楷體" w:eastAsia="標楷體" w:hAnsi="標楷體" w:hint="eastAsia"/>
                </w:rPr>
                <w:t>V</w:t>
              </w:r>
            </w:ins>
          </w:p>
        </w:tc>
        <w:tc>
          <w:tcPr>
            <w:tcW w:w="576" w:type="dxa"/>
          </w:tcPr>
          <w:p w14:paraId="74C344CD" w14:textId="77777777" w:rsidR="001C116C" w:rsidRPr="00362205" w:rsidRDefault="001C116C" w:rsidP="001C116C">
            <w:pPr>
              <w:rPr>
                <w:ins w:id="566" w:author="智誠 楊" w:date="2021-04-07T21:48:00Z"/>
                <w:rFonts w:ascii="標楷體" w:eastAsia="標楷體" w:hAnsi="標楷體"/>
              </w:rPr>
            </w:pPr>
          </w:p>
        </w:tc>
        <w:tc>
          <w:tcPr>
            <w:tcW w:w="2571" w:type="dxa"/>
          </w:tcPr>
          <w:p w14:paraId="02337239" w14:textId="0EFC0774" w:rsidR="001C116C" w:rsidRPr="00362205" w:rsidRDefault="001C116C" w:rsidP="001C116C">
            <w:pPr>
              <w:rPr>
                <w:ins w:id="567" w:author="智誠 楊" w:date="2021-04-07T21:48:00Z"/>
                <w:rFonts w:ascii="標楷體" w:eastAsia="標楷體" w:hAnsi="標楷體"/>
              </w:rPr>
            </w:pPr>
            <w:ins w:id="568" w:author="智誠 楊" w:date="2021-04-07T21:50:00Z">
              <w:r>
                <w:rPr>
                  <w:rFonts w:ascii="標楷體" w:eastAsia="標楷體" w:hAnsi="標楷體" w:hint="eastAsia"/>
                </w:rPr>
                <w:t>不可更改</w:t>
              </w:r>
            </w:ins>
          </w:p>
        </w:tc>
      </w:tr>
      <w:tr w:rsidR="001C116C" w:rsidRPr="00362205" w14:paraId="5A913D71" w14:textId="77777777" w:rsidTr="008D67FC">
        <w:trPr>
          <w:trHeight w:val="291"/>
          <w:jc w:val="center"/>
          <w:ins w:id="569" w:author="智誠 楊" w:date="2021-04-07T21:48:00Z"/>
        </w:trPr>
        <w:tc>
          <w:tcPr>
            <w:tcW w:w="558" w:type="dxa"/>
          </w:tcPr>
          <w:p w14:paraId="5DE1157D" w14:textId="77777777" w:rsidR="001C116C" w:rsidRDefault="001C116C" w:rsidP="001C116C">
            <w:pPr>
              <w:rPr>
                <w:ins w:id="570" w:author="智誠 楊" w:date="2021-04-07T21:48:00Z"/>
                <w:rFonts w:ascii="標楷體" w:eastAsia="標楷體" w:hAnsi="標楷體"/>
              </w:rPr>
            </w:pPr>
          </w:p>
        </w:tc>
        <w:tc>
          <w:tcPr>
            <w:tcW w:w="2137" w:type="dxa"/>
          </w:tcPr>
          <w:p w14:paraId="7757E5AE" w14:textId="77777777" w:rsidR="001C116C" w:rsidRDefault="001C116C" w:rsidP="001C116C">
            <w:pPr>
              <w:rPr>
                <w:ins w:id="571" w:author="智誠 楊" w:date="2021-04-07T21:49:00Z"/>
                <w:rFonts w:ascii="標楷體" w:eastAsia="標楷體" w:hAnsi="標楷體"/>
              </w:rPr>
            </w:pPr>
            <w:ins w:id="572" w:author="智誠 楊" w:date="2021-04-07T21:49:00Z">
              <w:r w:rsidRPr="00054BBF">
                <w:rPr>
                  <w:rFonts w:ascii="標楷體" w:eastAsia="標楷體" w:hAnsi="標楷體" w:hint="eastAsia"/>
                </w:rPr>
                <w:t>洗錢樣態二</w:t>
              </w:r>
            </w:ins>
          </w:p>
          <w:p w14:paraId="1F0232DF" w14:textId="02133FC6" w:rsidR="001C116C" w:rsidRPr="004B67FD" w:rsidRDefault="001C116C" w:rsidP="001C116C">
            <w:pPr>
              <w:rPr>
                <w:ins w:id="573" w:author="智誠 楊" w:date="2021-04-07T21:48:00Z"/>
                <w:rFonts w:ascii="標楷體" w:eastAsia="標楷體" w:hAnsi="標楷體" w:cs="新細明體"/>
              </w:rPr>
            </w:pPr>
            <w:ins w:id="574" w:author="智誠 楊" w:date="2021-04-07T21:49:00Z">
              <w:r w:rsidRPr="00054BBF">
                <w:rPr>
                  <w:rFonts w:ascii="標楷體" w:eastAsia="標楷體" w:hAnsi="標楷體" w:hint="eastAsia"/>
                </w:rPr>
                <w:t>單筆起</w:t>
              </w:r>
              <w:r>
                <w:rPr>
                  <w:rFonts w:ascii="標楷體" w:eastAsia="標楷體" w:hAnsi="標楷體" w:hint="eastAsia"/>
                </w:rPr>
                <w:t>始</w:t>
              </w:r>
              <w:r w:rsidRPr="00054BBF">
                <w:rPr>
                  <w:rFonts w:ascii="標楷體" w:eastAsia="標楷體" w:hAnsi="標楷體" w:hint="eastAsia"/>
                </w:rPr>
                <w:t>金額</w:t>
              </w:r>
            </w:ins>
          </w:p>
        </w:tc>
        <w:tc>
          <w:tcPr>
            <w:tcW w:w="1296" w:type="dxa"/>
          </w:tcPr>
          <w:p w14:paraId="326650BB" w14:textId="37823046" w:rsidR="001C116C" w:rsidRPr="00362205" w:rsidRDefault="001C116C" w:rsidP="001C116C">
            <w:pPr>
              <w:rPr>
                <w:ins w:id="575" w:author="智誠 楊" w:date="2021-04-07T21:48:00Z"/>
                <w:rFonts w:ascii="標楷體" w:eastAsia="標楷體" w:hAnsi="標楷體" w:cs="新細明體"/>
              </w:rPr>
            </w:pPr>
            <w:ins w:id="576" w:author="智誠 楊" w:date="2021-04-07T21:49:00Z">
              <w:r>
                <w:rPr>
                  <w:rFonts w:ascii="標楷體" w:eastAsia="標楷體" w:hAnsi="標楷體" w:hint="eastAsia"/>
                </w:rPr>
                <w:t>9(14)</w:t>
              </w:r>
            </w:ins>
          </w:p>
        </w:tc>
        <w:tc>
          <w:tcPr>
            <w:tcW w:w="1068" w:type="dxa"/>
          </w:tcPr>
          <w:p w14:paraId="1A33E6DC" w14:textId="373E8969" w:rsidR="001C116C" w:rsidRPr="00362205" w:rsidRDefault="001C116C" w:rsidP="001C116C">
            <w:pPr>
              <w:rPr>
                <w:ins w:id="577" w:author="智誠 楊" w:date="2021-04-07T21:48:00Z"/>
                <w:rFonts w:ascii="標楷體" w:eastAsia="標楷體" w:hAnsi="標楷體" w:cs="新細明體"/>
              </w:rPr>
            </w:pPr>
            <w:ins w:id="578" w:author="智誠 楊" w:date="2021-04-07T21:50:00Z">
              <w:r>
                <w:rPr>
                  <w:rFonts w:ascii="標楷體" w:eastAsia="標楷體" w:hAnsi="標楷體" w:hint="eastAsia"/>
                </w:rPr>
                <w:t>調RIM</w:t>
              </w:r>
            </w:ins>
          </w:p>
        </w:tc>
        <w:tc>
          <w:tcPr>
            <w:tcW w:w="1243" w:type="dxa"/>
          </w:tcPr>
          <w:p w14:paraId="542C3FFE" w14:textId="77777777" w:rsidR="001C116C" w:rsidRPr="00362205" w:rsidRDefault="001C116C" w:rsidP="001C116C">
            <w:pPr>
              <w:rPr>
                <w:ins w:id="579" w:author="智誠 楊" w:date="2021-04-07T21:48:00Z"/>
                <w:rFonts w:ascii="標楷體" w:eastAsia="標楷體" w:hAnsi="標楷體"/>
              </w:rPr>
            </w:pPr>
          </w:p>
        </w:tc>
        <w:tc>
          <w:tcPr>
            <w:tcW w:w="741" w:type="dxa"/>
          </w:tcPr>
          <w:p w14:paraId="409FC459" w14:textId="1882C0C1" w:rsidR="001C116C" w:rsidRPr="00362205" w:rsidRDefault="001C116C" w:rsidP="001C116C">
            <w:pPr>
              <w:rPr>
                <w:ins w:id="580" w:author="智誠 楊" w:date="2021-04-07T21:48:00Z"/>
                <w:rFonts w:ascii="標楷體" w:eastAsia="標楷體" w:hAnsi="標楷體"/>
              </w:rPr>
            </w:pPr>
            <w:ins w:id="581" w:author="智誠 楊" w:date="2021-04-07T21:49:00Z">
              <w:r w:rsidRPr="00362205">
                <w:rPr>
                  <w:rFonts w:ascii="標楷體" w:eastAsia="標楷體" w:hAnsi="標楷體" w:hint="eastAsia"/>
                </w:rPr>
                <w:t>V</w:t>
              </w:r>
            </w:ins>
          </w:p>
        </w:tc>
        <w:tc>
          <w:tcPr>
            <w:tcW w:w="576" w:type="dxa"/>
          </w:tcPr>
          <w:p w14:paraId="4C3C5256" w14:textId="77777777" w:rsidR="001C116C" w:rsidRPr="00362205" w:rsidRDefault="001C116C" w:rsidP="001C116C">
            <w:pPr>
              <w:rPr>
                <w:ins w:id="582" w:author="智誠 楊" w:date="2021-04-07T21:48:00Z"/>
                <w:rFonts w:ascii="標楷體" w:eastAsia="標楷體" w:hAnsi="標楷體"/>
              </w:rPr>
            </w:pPr>
          </w:p>
        </w:tc>
        <w:tc>
          <w:tcPr>
            <w:tcW w:w="2571" w:type="dxa"/>
          </w:tcPr>
          <w:p w14:paraId="412F9C70" w14:textId="29B6EDD1" w:rsidR="001C116C" w:rsidRPr="00362205" w:rsidRDefault="001C116C" w:rsidP="001C116C">
            <w:pPr>
              <w:rPr>
                <w:ins w:id="583" w:author="智誠 楊" w:date="2021-04-07T21:48:00Z"/>
                <w:rFonts w:ascii="標楷體" w:eastAsia="標楷體" w:hAnsi="標楷體"/>
              </w:rPr>
            </w:pPr>
            <w:ins w:id="584" w:author="智誠 楊" w:date="2021-04-07T21:50:00Z">
              <w:r>
                <w:rPr>
                  <w:rFonts w:ascii="標楷體" w:eastAsia="標楷體" w:hAnsi="標楷體" w:hint="eastAsia"/>
                </w:rPr>
                <w:t>不可更改</w:t>
              </w:r>
            </w:ins>
          </w:p>
        </w:tc>
      </w:tr>
      <w:tr w:rsidR="001C116C" w:rsidRPr="00362205" w14:paraId="11FCB834" w14:textId="77777777" w:rsidTr="008D67FC">
        <w:trPr>
          <w:trHeight w:val="291"/>
          <w:jc w:val="center"/>
          <w:ins w:id="585" w:author="智誠 楊" w:date="2021-04-07T21:48:00Z"/>
        </w:trPr>
        <w:tc>
          <w:tcPr>
            <w:tcW w:w="558" w:type="dxa"/>
          </w:tcPr>
          <w:p w14:paraId="10EF0034" w14:textId="77777777" w:rsidR="001C116C" w:rsidRDefault="001C116C" w:rsidP="001C116C">
            <w:pPr>
              <w:rPr>
                <w:ins w:id="586" w:author="智誠 楊" w:date="2021-04-07T21:48:00Z"/>
                <w:rFonts w:ascii="標楷體" w:eastAsia="標楷體" w:hAnsi="標楷體"/>
              </w:rPr>
            </w:pPr>
          </w:p>
        </w:tc>
        <w:tc>
          <w:tcPr>
            <w:tcW w:w="2137" w:type="dxa"/>
          </w:tcPr>
          <w:p w14:paraId="30A06EDC" w14:textId="77777777" w:rsidR="001C116C" w:rsidRDefault="001C116C" w:rsidP="001C116C">
            <w:pPr>
              <w:rPr>
                <w:ins w:id="587" w:author="智誠 楊" w:date="2021-04-07T21:49:00Z"/>
                <w:rFonts w:ascii="標楷體" w:eastAsia="標楷體" w:hAnsi="標楷體"/>
              </w:rPr>
            </w:pPr>
            <w:ins w:id="588" w:author="智誠 楊" w:date="2021-04-07T21:49:00Z">
              <w:r w:rsidRPr="00054BBF">
                <w:rPr>
                  <w:rFonts w:ascii="標楷體" w:eastAsia="標楷體" w:hAnsi="標楷體" w:hint="eastAsia"/>
                </w:rPr>
                <w:t>洗錢樣態二</w:t>
              </w:r>
            </w:ins>
          </w:p>
          <w:p w14:paraId="3BE790CD" w14:textId="15C9C2D2" w:rsidR="001C116C" w:rsidRPr="004B67FD" w:rsidRDefault="001C116C" w:rsidP="001C116C">
            <w:pPr>
              <w:rPr>
                <w:ins w:id="589" w:author="智誠 楊" w:date="2021-04-07T21:48:00Z"/>
                <w:rFonts w:ascii="標楷體" w:eastAsia="標楷體" w:hAnsi="標楷體" w:cs="新細明體"/>
              </w:rPr>
            </w:pPr>
            <w:ins w:id="590" w:author="智誠 楊" w:date="2021-04-07T21:49:00Z">
              <w:r w:rsidRPr="00054BBF">
                <w:rPr>
                  <w:rFonts w:ascii="標楷體" w:eastAsia="標楷體" w:hAnsi="標楷體" w:hint="eastAsia"/>
                </w:rPr>
                <w:t>單筆迄</w:t>
              </w:r>
              <w:r>
                <w:rPr>
                  <w:rFonts w:ascii="標楷體" w:eastAsia="標楷體" w:hAnsi="標楷體" w:hint="eastAsia"/>
                </w:rPr>
                <w:t>止</w:t>
              </w:r>
              <w:r w:rsidRPr="00054BBF">
                <w:rPr>
                  <w:rFonts w:ascii="標楷體" w:eastAsia="標楷體" w:hAnsi="標楷體" w:hint="eastAsia"/>
                </w:rPr>
                <w:t>金額</w:t>
              </w:r>
            </w:ins>
          </w:p>
        </w:tc>
        <w:tc>
          <w:tcPr>
            <w:tcW w:w="1296" w:type="dxa"/>
          </w:tcPr>
          <w:p w14:paraId="3DAACE02" w14:textId="78439E0B" w:rsidR="001C116C" w:rsidRPr="00362205" w:rsidRDefault="001C116C" w:rsidP="001C116C">
            <w:pPr>
              <w:rPr>
                <w:ins w:id="591" w:author="智誠 楊" w:date="2021-04-07T21:48:00Z"/>
                <w:rFonts w:ascii="標楷體" w:eastAsia="標楷體" w:hAnsi="標楷體" w:cs="新細明體"/>
              </w:rPr>
            </w:pPr>
            <w:ins w:id="592" w:author="智誠 楊" w:date="2021-04-07T21:49:00Z">
              <w:r>
                <w:rPr>
                  <w:rFonts w:ascii="標楷體" w:eastAsia="標楷體" w:hAnsi="標楷體" w:hint="eastAsia"/>
                </w:rPr>
                <w:t>9(14)</w:t>
              </w:r>
            </w:ins>
          </w:p>
        </w:tc>
        <w:tc>
          <w:tcPr>
            <w:tcW w:w="1068" w:type="dxa"/>
          </w:tcPr>
          <w:p w14:paraId="5CADEBC8" w14:textId="0593B7A2" w:rsidR="001C116C" w:rsidRPr="00362205" w:rsidRDefault="001C116C" w:rsidP="001C116C">
            <w:pPr>
              <w:rPr>
                <w:ins w:id="593" w:author="智誠 楊" w:date="2021-04-07T21:48:00Z"/>
                <w:rFonts w:ascii="標楷體" w:eastAsia="標楷體" w:hAnsi="標楷體" w:cs="新細明體"/>
              </w:rPr>
            </w:pPr>
            <w:ins w:id="594" w:author="智誠 楊" w:date="2021-04-07T21:50:00Z">
              <w:r>
                <w:rPr>
                  <w:rFonts w:ascii="標楷體" w:eastAsia="標楷體" w:hAnsi="標楷體" w:hint="eastAsia"/>
                </w:rPr>
                <w:t>調RIM</w:t>
              </w:r>
            </w:ins>
          </w:p>
        </w:tc>
        <w:tc>
          <w:tcPr>
            <w:tcW w:w="1243" w:type="dxa"/>
          </w:tcPr>
          <w:p w14:paraId="173B3552" w14:textId="77777777" w:rsidR="001C116C" w:rsidRPr="00362205" w:rsidRDefault="001C116C" w:rsidP="001C116C">
            <w:pPr>
              <w:rPr>
                <w:ins w:id="595" w:author="智誠 楊" w:date="2021-04-07T21:48:00Z"/>
                <w:rFonts w:ascii="標楷體" w:eastAsia="標楷體" w:hAnsi="標楷體"/>
              </w:rPr>
            </w:pPr>
          </w:p>
        </w:tc>
        <w:tc>
          <w:tcPr>
            <w:tcW w:w="741" w:type="dxa"/>
          </w:tcPr>
          <w:p w14:paraId="55794036" w14:textId="55130F32" w:rsidR="001C116C" w:rsidRPr="00362205" w:rsidRDefault="001C116C" w:rsidP="001C116C">
            <w:pPr>
              <w:rPr>
                <w:ins w:id="596" w:author="智誠 楊" w:date="2021-04-07T21:48:00Z"/>
                <w:rFonts w:ascii="標楷體" w:eastAsia="標楷體" w:hAnsi="標楷體"/>
              </w:rPr>
            </w:pPr>
            <w:ins w:id="597" w:author="智誠 楊" w:date="2021-04-07T21:49:00Z">
              <w:r w:rsidRPr="00362205">
                <w:rPr>
                  <w:rFonts w:ascii="標楷體" w:eastAsia="標楷體" w:hAnsi="標楷體" w:hint="eastAsia"/>
                </w:rPr>
                <w:t>V</w:t>
              </w:r>
            </w:ins>
          </w:p>
        </w:tc>
        <w:tc>
          <w:tcPr>
            <w:tcW w:w="576" w:type="dxa"/>
          </w:tcPr>
          <w:p w14:paraId="27A14504" w14:textId="77777777" w:rsidR="001C116C" w:rsidRPr="00362205" w:rsidRDefault="001C116C" w:rsidP="001C116C">
            <w:pPr>
              <w:rPr>
                <w:ins w:id="598" w:author="智誠 楊" w:date="2021-04-07T21:48:00Z"/>
                <w:rFonts w:ascii="標楷體" w:eastAsia="標楷體" w:hAnsi="標楷體"/>
              </w:rPr>
            </w:pPr>
          </w:p>
        </w:tc>
        <w:tc>
          <w:tcPr>
            <w:tcW w:w="2571" w:type="dxa"/>
          </w:tcPr>
          <w:p w14:paraId="70E1656B" w14:textId="37D7C6CB" w:rsidR="001C116C" w:rsidRPr="00362205" w:rsidRDefault="001C116C" w:rsidP="001C116C">
            <w:pPr>
              <w:rPr>
                <w:ins w:id="599" w:author="智誠 楊" w:date="2021-04-07T21:48:00Z"/>
                <w:rFonts w:ascii="標楷體" w:eastAsia="標楷體" w:hAnsi="標楷體"/>
              </w:rPr>
            </w:pPr>
            <w:ins w:id="600" w:author="智誠 楊" w:date="2021-04-07T21:50:00Z">
              <w:r>
                <w:rPr>
                  <w:rFonts w:ascii="標楷體" w:eastAsia="標楷體" w:hAnsi="標楷體" w:hint="eastAsia"/>
                </w:rPr>
                <w:t>不可更改</w:t>
              </w:r>
            </w:ins>
          </w:p>
        </w:tc>
      </w:tr>
      <w:tr w:rsidR="001C116C" w:rsidRPr="00362205" w14:paraId="4FA7B637" w14:textId="77777777" w:rsidTr="008D67FC">
        <w:trPr>
          <w:trHeight w:val="291"/>
          <w:jc w:val="center"/>
          <w:ins w:id="601" w:author="智誠 楊" w:date="2021-04-07T21:48:00Z"/>
        </w:trPr>
        <w:tc>
          <w:tcPr>
            <w:tcW w:w="558" w:type="dxa"/>
          </w:tcPr>
          <w:p w14:paraId="27335FF6" w14:textId="77777777" w:rsidR="001C116C" w:rsidRDefault="001C116C" w:rsidP="001C116C">
            <w:pPr>
              <w:rPr>
                <w:ins w:id="602" w:author="智誠 楊" w:date="2021-04-07T21:48:00Z"/>
                <w:rFonts w:ascii="標楷體" w:eastAsia="標楷體" w:hAnsi="標楷體"/>
              </w:rPr>
            </w:pPr>
          </w:p>
        </w:tc>
        <w:tc>
          <w:tcPr>
            <w:tcW w:w="2137" w:type="dxa"/>
          </w:tcPr>
          <w:p w14:paraId="05DB336B" w14:textId="77777777" w:rsidR="001C116C" w:rsidRDefault="001C116C" w:rsidP="001C116C">
            <w:pPr>
              <w:rPr>
                <w:ins w:id="603" w:author="智誠 楊" w:date="2021-04-07T21:49:00Z"/>
                <w:rFonts w:ascii="標楷體" w:eastAsia="標楷體" w:hAnsi="標楷體"/>
              </w:rPr>
            </w:pPr>
            <w:ins w:id="604" w:author="智誠 楊" w:date="2021-04-07T21:49:00Z">
              <w:r w:rsidRPr="00AE1ED1">
                <w:rPr>
                  <w:rFonts w:ascii="標楷體" w:eastAsia="標楷體" w:hAnsi="標楷體" w:hint="eastAsia"/>
                </w:rPr>
                <w:t>洗錢樣態三</w:t>
              </w:r>
            </w:ins>
          </w:p>
          <w:p w14:paraId="78F51543" w14:textId="45504299" w:rsidR="001C116C" w:rsidRPr="004B67FD" w:rsidRDefault="001C116C" w:rsidP="001C116C">
            <w:pPr>
              <w:rPr>
                <w:ins w:id="605" w:author="智誠 楊" w:date="2021-04-07T21:48:00Z"/>
                <w:rFonts w:ascii="標楷體" w:eastAsia="標楷體" w:hAnsi="標楷體" w:cs="新細明體"/>
              </w:rPr>
            </w:pPr>
            <w:ins w:id="606" w:author="智誠 楊" w:date="2021-04-07T21:49:00Z">
              <w:r w:rsidRPr="00AE1ED1">
                <w:rPr>
                  <w:rFonts w:ascii="標楷體" w:eastAsia="標楷體" w:hAnsi="標楷體" w:hint="eastAsia"/>
                </w:rPr>
                <w:t>金額超過</w:t>
              </w:r>
            </w:ins>
          </w:p>
        </w:tc>
        <w:tc>
          <w:tcPr>
            <w:tcW w:w="1296" w:type="dxa"/>
          </w:tcPr>
          <w:p w14:paraId="6D3DB4AE" w14:textId="3317C04C" w:rsidR="001C116C" w:rsidRPr="00362205" w:rsidRDefault="001C116C" w:rsidP="001C116C">
            <w:pPr>
              <w:rPr>
                <w:ins w:id="607" w:author="智誠 楊" w:date="2021-04-07T21:48:00Z"/>
                <w:rFonts w:ascii="標楷體" w:eastAsia="標楷體" w:hAnsi="標楷體" w:cs="新細明體"/>
              </w:rPr>
            </w:pPr>
            <w:ins w:id="608" w:author="智誠 楊" w:date="2021-04-07T21:49:00Z">
              <w:r>
                <w:rPr>
                  <w:rFonts w:ascii="標楷體" w:eastAsia="標楷體" w:hAnsi="標楷體" w:hint="eastAsia"/>
                </w:rPr>
                <w:t>9(14)</w:t>
              </w:r>
            </w:ins>
          </w:p>
        </w:tc>
        <w:tc>
          <w:tcPr>
            <w:tcW w:w="1068" w:type="dxa"/>
          </w:tcPr>
          <w:p w14:paraId="73497576" w14:textId="208C4C71" w:rsidR="001C116C" w:rsidRPr="00362205" w:rsidRDefault="001C116C" w:rsidP="001C116C">
            <w:pPr>
              <w:rPr>
                <w:ins w:id="609" w:author="智誠 楊" w:date="2021-04-07T21:48:00Z"/>
                <w:rFonts w:ascii="標楷體" w:eastAsia="標楷體" w:hAnsi="標楷體" w:cs="新細明體"/>
              </w:rPr>
            </w:pPr>
            <w:ins w:id="610" w:author="智誠 楊" w:date="2021-04-07T21:50:00Z">
              <w:r>
                <w:rPr>
                  <w:rFonts w:ascii="標楷體" w:eastAsia="標楷體" w:hAnsi="標楷體" w:hint="eastAsia"/>
                </w:rPr>
                <w:t>調RIM</w:t>
              </w:r>
            </w:ins>
          </w:p>
        </w:tc>
        <w:tc>
          <w:tcPr>
            <w:tcW w:w="1243" w:type="dxa"/>
          </w:tcPr>
          <w:p w14:paraId="642C329D" w14:textId="77777777" w:rsidR="001C116C" w:rsidRPr="00362205" w:rsidRDefault="001C116C" w:rsidP="001C116C">
            <w:pPr>
              <w:rPr>
                <w:ins w:id="611" w:author="智誠 楊" w:date="2021-04-07T21:48:00Z"/>
                <w:rFonts w:ascii="標楷體" w:eastAsia="標楷體" w:hAnsi="標楷體"/>
              </w:rPr>
            </w:pPr>
          </w:p>
        </w:tc>
        <w:tc>
          <w:tcPr>
            <w:tcW w:w="741" w:type="dxa"/>
          </w:tcPr>
          <w:p w14:paraId="0E9EAFE4" w14:textId="3138FFD9" w:rsidR="001C116C" w:rsidRPr="00362205" w:rsidRDefault="001C116C" w:rsidP="001C116C">
            <w:pPr>
              <w:rPr>
                <w:ins w:id="612" w:author="智誠 楊" w:date="2021-04-07T21:48:00Z"/>
                <w:rFonts w:ascii="標楷體" w:eastAsia="標楷體" w:hAnsi="標楷體"/>
              </w:rPr>
            </w:pPr>
            <w:ins w:id="613" w:author="智誠 楊" w:date="2021-04-07T21:49:00Z">
              <w:r w:rsidRPr="00362205">
                <w:rPr>
                  <w:rFonts w:ascii="標楷體" w:eastAsia="標楷體" w:hAnsi="標楷體" w:hint="eastAsia"/>
                </w:rPr>
                <w:t>V</w:t>
              </w:r>
            </w:ins>
          </w:p>
        </w:tc>
        <w:tc>
          <w:tcPr>
            <w:tcW w:w="576" w:type="dxa"/>
          </w:tcPr>
          <w:p w14:paraId="78CE8528" w14:textId="77777777" w:rsidR="001C116C" w:rsidRPr="00362205" w:rsidRDefault="001C116C" w:rsidP="001C116C">
            <w:pPr>
              <w:rPr>
                <w:ins w:id="614" w:author="智誠 楊" w:date="2021-04-07T21:48:00Z"/>
                <w:rFonts w:ascii="標楷體" w:eastAsia="標楷體" w:hAnsi="標楷體"/>
              </w:rPr>
            </w:pPr>
          </w:p>
        </w:tc>
        <w:tc>
          <w:tcPr>
            <w:tcW w:w="2571" w:type="dxa"/>
          </w:tcPr>
          <w:p w14:paraId="25D74CBD" w14:textId="411D82B7" w:rsidR="001C116C" w:rsidRPr="00362205" w:rsidRDefault="001C116C" w:rsidP="001C116C">
            <w:pPr>
              <w:rPr>
                <w:ins w:id="615" w:author="智誠 楊" w:date="2021-04-07T21:48:00Z"/>
                <w:rFonts w:ascii="標楷體" w:eastAsia="標楷體" w:hAnsi="標楷體"/>
              </w:rPr>
            </w:pPr>
            <w:ins w:id="616" w:author="智誠 楊" w:date="2021-04-07T21:50:00Z">
              <w:r>
                <w:rPr>
                  <w:rFonts w:ascii="標楷體" w:eastAsia="標楷體" w:hAnsi="標楷體" w:hint="eastAsia"/>
                </w:rPr>
                <w:t>不可更改</w:t>
              </w:r>
            </w:ins>
          </w:p>
        </w:tc>
      </w:tr>
    </w:tbl>
    <w:p w14:paraId="0EB36632" w14:textId="77777777" w:rsidR="003D79F2" w:rsidRDefault="003D79F2">
      <w:pPr>
        <w:widowControl/>
        <w:ind w:left="567"/>
        <w:rPr>
          <w:ins w:id="617" w:author="智誠 楊" w:date="2021-04-07T21:42:00Z"/>
          <w:rFonts w:ascii="標楷體" w:eastAsia="標楷體" w:hAnsi="標楷體"/>
          <w:sz w:val="32"/>
          <w:szCs w:val="20"/>
        </w:rPr>
        <w:pPrChange w:id="618" w:author="智誠 楊" w:date="2021-04-07T21:43:00Z">
          <w:pPr>
            <w:widowControl/>
          </w:pPr>
        </w:pPrChange>
      </w:pPr>
    </w:p>
    <w:p w14:paraId="6C5ABE8C" w14:textId="7E9F5FC4" w:rsidR="00C95828" w:rsidRPr="00197760" w:rsidRDefault="003D79F2" w:rsidP="00C95828">
      <w:pPr>
        <w:pStyle w:val="3"/>
        <w:numPr>
          <w:ilvl w:val="2"/>
          <w:numId w:val="1"/>
        </w:numPr>
        <w:rPr>
          <w:rFonts w:ascii="標楷體" w:hAnsi="標楷體"/>
          <w:szCs w:val="32"/>
        </w:rPr>
      </w:pPr>
      <w:ins w:id="619" w:author="智誠 楊" w:date="2021-04-07T21:45:00Z">
        <w:r>
          <w:rPr>
            <w:rFonts w:ascii="標楷體" w:hAnsi="標楷體"/>
          </w:rPr>
          <w:br w:type="column"/>
        </w:r>
      </w:ins>
      <w:ins w:id="620" w:author="智誠 楊" w:date="2021-04-07T21:39:00Z">
        <w:r>
          <w:rPr>
            <w:rFonts w:ascii="標楷體" w:hAnsi="標楷體" w:hint="eastAsia"/>
          </w:rPr>
          <w:lastRenderedPageBreak/>
          <w:t>L820</w:t>
        </w:r>
      </w:ins>
      <w:ins w:id="621" w:author="智誠 楊" w:date="2021-04-07T21:51:00Z">
        <w:r w:rsidR="004332EE">
          <w:rPr>
            <w:rFonts w:ascii="標楷體" w:hAnsi="標楷體" w:hint="eastAsia"/>
          </w:rPr>
          <w:t>3</w:t>
        </w:r>
      </w:ins>
      <w:ins w:id="622" w:author="智誠 楊" w:date="2021-04-07T21:39:00Z">
        <w:r w:rsidRPr="003A1F9F">
          <w:rPr>
            <w:rFonts w:ascii="標楷體" w:hAnsi="標楷體" w:hint="eastAsia"/>
          </w:rPr>
          <w:t>疑似洗錢交易合理性維護</w:t>
        </w:r>
      </w:ins>
    </w:p>
    <w:p w14:paraId="31E9C74E" w14:textId="77777777" w:rsidR="00C95828" w:rsidRPr="00362205" w:rsidRDefault="00C9582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14:paraId="637B0917"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708FBBFF" w14:textId="77777777" w:rsidR="00C95828" w:rsidRPr="00362205" w:rsidRDefault="00C95828" w:rsidP="0026408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2C1C79" w14:textId="77777777" w:rsidR="00C95828" w:rsidRDefault="00C95828" w:rsidP="0026408A">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p w14:paraId="184D2B18" w14:textId="77777777" w:rsidR="00C95828" w:rsidRPr="00362205" w:rsidRDefault="009721C9" w:rsidP="009721C9">
            <w:pPr>
              <w:rPr>
                <w:rFonts w:ascii="標楷體" w:eastAsia="標楷體" w:hAnsi="標楷體"/>
              </w:rPr>
            </w:pPr>
            <w:r>
              <w:rPr>
                <w:rFonts w:ascii="標楷體" w:eastAsia="標楷體" w:hAnsi="標楷體" w:hint="eastAsia"/>
                <w:lang w:eastAsia="zh-HK"/>
              </w:rPr>
              <w:t>提供</w:t>
            </w:r>
            <w:r w:rsidRPr="003A1F9F">
              <w:rPr>
                <w:rFonts w:ascii="標楷體" w:eastAsia="標楷體" w:hAnsi="標楷體" w:hint="eastAsia"/>
              </w:rPr>
              <w:t>經辦</w:t>
            </w:r>
            <w:r>
              <w:rPr>
                <w:rFonts w:ascii="標楷體" w:eastAsia="標楷體" w:hAnsi="標楷體" w:hint="eastAsia"/>
                <w:lang w:eastAsia="zh-HK"/>
              </w:rPr>
              <w:t>針對</w:t>
            </w:r>
            <w:r w:rsidRPr="003A1F9F">
              <w:rPr>
                <w:rFonts w:ascii="標楷體" w:eastAsia="標楷體" w:hAnsi="標楷體" w:hint="eastAsia"/>
              </w:rPr>
              <w:t>借款人戶號</w:t>
            </w:r>
            <w:r>
              <w:rPr>
                <w:rFonts w:ascii="標楷體" w:eastAsia="標楷體" w:hAnsi="標楷體" w:hint="eastAsia"/>
                <w:lang w:eastAsia="zh-HK"/>
              </w:rPr>
              <w:t>下作</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Pr>
                <w:rFonts w:ascii="標楷體" w:eastAsia="標楷體" w:hAnsi="標楷體" w:hint="eastAsia"/>
                <w:lang w:eastAsia="zh-HK"/>
              </w:rPr>
              <w:t>的</w:t>
            </w:r>
            <w:r w:rsidRPr="003A1F9F">
              <w:rPr>
                <w:rFonts w:ascii="標楷體" w:eastAsia="標楷體" w:hAnsi="標楷體" w:hint="eastAsia"/>
              </w:rPr>
              <w:t>說明</w:t>
            </w:r>
          </w:p>
        </w:tc>
      </w:tr>
      <w:tr w:rsidR="00C95828" w:rsidRPr="00362205" w14:paraId="2579E47C"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02189B3D"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082B83" w14:textId="77777777" w:rsidR="00C95828" w:rsidRPr="00362205" w:rsidRDefault="00C95828" w:rsidP="0026408A">
            <w:pPr>
              <w:rPr>
                <w:rFonts w:ascii="標楷體" w:eastAsia="標楷體" w:hAnsi="標楷體"/>
              </w:rPr>
            </w:pPr>
          </w:p>
        </w:tc>
      </w:tr>
      <w:tr w:rsidR="00C95828" w:rsidRPr="00362205" w14:paraId="50E6A8F9" w14:textId="77777777" w:rsidTr="0026408A">
        <w:trPr>
          <w:trHeight w:val="773"/>
        </w:trPr>
        <w:tc>
          <w:tcPr>
            <w:tcW w:w="1548" w:type="dxa"/>
            <w:tcBorders>
              <w:top w:val="single" w:sz="8" w:space="0" w:color="000000"/>
              <w:bottom w:val="single" w:sz="8" w:space="0" w:color="000000"/>
              <w:right w:val="single" w:sz="8" w:space="0" w:color="000000"/>
            </w:tcBorders>
            <w:shd w:val="clear" w:color="auto" w:fill="F3F3F3"/>
          </w:tcPr>
          <w:p w14:paraId="503F33BE"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3B0CE4A" w14:textId="77777777" w:rsidR="00C95828" w:rsidRPr="00362205" w:rsidRDefault="00C95828" w:rsidP="0026408A">
            <w:pPr>
              <w:rPr>
                <w:rFonts w:ascii="標楷體" w:eastAsia="標楷體" w:hAnsi="標楷體"/>
              </w:rPr>
            </w:pPr>
          </w:p>
        </w:tc>
      </w:tr>
      <w:tr w:rsidR="00C95828" w:rsidRPr="00362205" w14:paraId="0F1244B8" w14:textId="77777777" w:rsidTr="0026408A">
        <w:trPr>
          <w:trHeight w:val="321"/>
        </w:trPr>
        <w:tc>
          <w:tcPr>
            <w:tcW w:w="1548" w:type="dxa"/>
            <w:tcBorders>
              <w:top w:val="single" w:sz="8" w:space="0" w:color="000000"/>
              <w:bottom w:val="single" w:sz="8" w:space="0" w:color="000000"/>
              <w:right w:val="single" w:sz="8" w:space="0" w:color="000000"/>
            </w:tcBorders>
            <w:shd w:val="clear" w:color="auto" w:fill="F3F3F3"/>
          </w:tcPr>
          <w:p w14:paraId="3BED4C39"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91F28A" w14:textId="77777777" w:rsidR="00C95828" w:rsidRPr="00362205" w:rsidRDefault="00C95828" w:rsidP="0026408A">
            <w:pPr>
              <w:rPr>
                <w:rFonts w:ascii="標楷體" w:eastAsia="標楷體" w:hAnsi="標楷體"/>
              </w:rPr>
            </w:pPr>
          </w:p>
        </w:tc>
      </w:tr>
      <w:tr w:rsidR="00C95828" w:rsidRPr="00362205" w14:paraId="5EC1C2FE" w14:textId="77777777" w:rsidTr="0026408A">
        <w:trPr>
          <w:trHeight w:val="1311"/>
        </w:trPr>
        <w:tc>
          <w:tcPr>
            <w:tcW w:w="1548" w:type="dxa"/>
            <w:tcBorders>
              <w:top w:val="single" w:sz="8" w:space="0" w:color="000000"/>
              <w:bottom w:val="single" w:sz="8" w:space="0" w:color="000000"/>
              <w:right w:val="single" w:sz="8" w:space="0" w:color="000000"/>
            </w:tcBorders>
            <w:shd w:val="clear" w:color="auto" w:fill="F3F3F3"/>
          </w:tcPr>
          <w:p w14:paraId="4AE2FD3E"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11A086C" w14:textId="77777777" w:rsidR="00C95828" w:rsidRPr="00362205" w:rsidRDefault="00C95828" w:rsidP="0026408A">
            <w:pPr>
              <w:rPr>
                <w:rFonts w:ascii="標楷體" w:eastAsia="標楷體" w:hAnsi="標楷體"/>
              </w:rPr>
            </w:pPr>
          </w:p>
        </w:tc>
      </w:tr>
      <w:tr w:rsidR="00C95828" w:rsidRPr="00362205" w14:paraId="6059E87B"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4A62671C"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C1A8480" w14:textId="77777777" w:rsidR="00C95828" w:rsidRPr="00362205" w:rsidRDefault="00C95828" w:rsidP="0026408A">
            <w:pPr>
              <w:rPr>
                <w:rFonts w:ascii="標楷體" w:eastAsia="標楷體" w:hAnsi="標楷體"/>
              </w:rPr>
            </w:pPr>
          </w:p>
        </w:tc>
      </w:tr>
      <w:tr w:rsidR="00C95828" w:rsidRPr="00362205" w14:paraId="2AC91B91" w14:textId="77777777" w:rsidTr="0026408A">
        <w:trPr>
          <w:trHeight w:val="358"/>
        </w:trPr>
        <w:tc>
          <w:tcPr>
            <w:tcW w:w="1548" w:type="dxa"/>
            <w:tcBorders>
              <w:top w:val="single" w:sz="8" w:space="0" w:color="000000"/>
              <w:bottom w:val="single" w:sz="8" w:space="0" w:color="000000"/>
              <w:right w:val="single" w:sz="8" w:space="0" w:color="000000"/>
            </w:tcBorders>
            <w:shd w:val="clear" w:color="auto" w:fill="F3F3F3"/>
          </w:tcPr>
          <w:p w14:paraId="7438A98C"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CCD4B28" w14:textId="77777777" w:rsidR="00C95828" w:rsidRPr="00362205" w:rsidRDefault="00C95828" w:rsidP="0026408A">
            <w:pPr>
              <w:rPr>
                <w:rFonts w:ascii="標楷體" w:eastAsia="標楷體" w:hAnsi="標楷體"/>
              </w:rPr>
            </w:pPr>
          </w:p>
        </w:tc>
      </w:tr>
      <w:tr w:rsidR="00C95828" w:rsidRPr="00362205" w14:paraId="365B73D0"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003361F2"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E413357" w14:textId="77777777" w:rsidR="00C95828" w:rsidRPr="00362205" w:rsidRDefault="00C95828" w:rsidP="0026408A">
            <w:pPr>
              <w:rPr>
                <w:rFonts w:ascii="標楷體" w:eastAsia="標楷體" w:hAnsi="標楷體"/>
              </w:rPr>
            </w:pPr>
          </w:p>
        </w:tc>
      </w:tr>
    </w:tbl>
    <w:p w14:paraId="6D76C74E" w14:textId="77777777" w:rsidR="00C95828" w:rsidRPr="00362205" w:rsidRDefault="00C95828" w:rsidP="00C95828">
      <w:pPr>
        <w:rPr>
          <w:rFonts w:ascii="標楷體" w:eastAsia="標楷體" w:hAnsi="標楷體"/>
        </w:rPr>
      </w:pPr>
    </w:p>
    <w:p w14:paraId="00C8E5E3" w14:textId="77777777" w:rsidR="00C95828" w:rsidRPr="00362205" w:rsidRDefault="00C95828" w:rsidP="00C95828">
      <w:pPr>
        <w:rPr>
          <w:rFonts w:ascii="標楷體" w:eastAsia="標楷體" w:hAnsi="標楷體"/>
        </w:rPr>
      </w:pPr>
    </w:p>
    <w:p w14:paraId="3627F455" w14:textId="77777777" w:rsidR="00C95828" w:rsidRPr="00362205" w:rsidRDefault="00C95828" w:rsidP="00C95828">
      <w:pPr>
        <w:rPr>
          <w:rFonts w:ascii="標楷體" w:eastAsia="標楷體" w:hAnsi="標楷體"/>
        </w:rPr>
      </w:pPr>
    </w:p>
    <w:p w14:paraId="35D52391" w14:textId="77777777" w:rsidR="00C95828" w:rsidRPr="00362205" w:rsidRDefault="00C95828" w:rsidP="00C95828">
      <w:pPr>
        <w:rPr>
          <w:rFonts w:ascii="標楷體" w:eastAsia="標楷體" w:hAnsi="標楷體"/>
        </w:rPr>
      </w:pPr>
    </w:p>
    <w:p w14:paraId="4CC249F1" w14:textId="77777777" w:rsidR="00C95828" w:rsidRPr="00362205" w:rsidRDefault="00C95828" w:rsidP="00C95828">
      <w:pPr>
        <w:rPr>
          <w:rFonts w:ascii="標楷體" w:eastAsia="標楷體" w:hAnsi="標楷體"/>
        </w:rPr>
      </w:pPr>
    </w:p>
    <w:p w14:paraId="549B7B57" w14:textId="77777777" w:rsidR="00C95828" w:rsidRPr="00362205" w:rsidRDefault="00C95828" w:rsidP="00C95828">
      <w:pPr>
        <w:rPr>
          <w:rFonts w:ascii="標楷體" w:eastAsia="標楷體" w:hAnsi="標楷體"/>
        </w:rPr>
      </w:pPr>
    </w:p>
    <w:p w14:paraId="6BD79BCF" w14:textId="77777777" w:rsidR="00C95828" w:rsidRPr="00362205" w:rsidRDefault="00C95828" w:rsidP="00C95828">
      <w:pPr>
        <w:rPr>
          <w:rFonts w:ascii="標楷體" w:eastAsia="標楷體" w:hAnsi="標楷體"/>
        </w:rPr>
      </w:pPr>
    </w:p>
    <w:p w14:paraId="498140EB"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7EA466C9" w14:textId="77777777" w:rsidR="00C95828" w:rsidRPr="00362205" w:rsidRDefault="00C95828">
      <w:pPr>
        <w:pStyle w:val="a"/>
      </w:pPr>
      <w:r w:rsidRPr="00362205">
        <w:lastRenderedPageBreak/>
        <w:t>UI</w:t>
      </w:r>
      <w:r w:rsidRPr="00362205">
        <w:t>畫面</w:t>
      </w:r>
    </w:p>
    <w:p w14:paraId="0408310C"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494E4EEF" w14:textId="34B4A8CD" w:rsidR="00C95828" w:rsidRPr="00054BBF" w:rsidRDefault="00176A56">
      <w:pPr>
        <w:pStyle w:val="a"/>
        <w:pPrChange w:id="623" w:author="智誠 楊" w:date="2021-04-07T21:43:00Z">
          <w:pPr>
            <w:pStyle w:val="a"/>
            <w:numPr>
              <w:numId w:val="0"/>
            </w:numPr>
            <w:ind w:left="0" w:firstLine="0"/>
          </w:pPr>
        </w:pPrChange>
      </w:pPr>
      <w:del w:id="624" w:author="智誠 楊" w:date="2021-04-07T21:51:00Z">
        <w:r w:rsidDel="004332EE">
          <w:rPr>
            <w:noProof/>
          </w:rPr>
          <w:drawing>
            <wp:inline distT="0" distB="0" distL="0" distR="0" wp14:anchorId="39B005BE" wp14:editId="1DFAADB6">
              <wp:extent cx="6756400" cy="2933700"/>
              <wp:effectExtent l="0" t="0" r="6350" b="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56400" cy="2933700"/>
                      </a:xfrm>
                      <a:prstGeom prst="rect">
                        <a:avLst/>
                      </a:prstGeom>
                      <a:noFill/>
                      <a:ln>
                        <a:noFill/>
                      </a:ln>
                    </pic:spPr>
                  </pic:pic>
                </a:graphicData>
              </a:graphic>
            </wp:inline>
          </w:drawing>
        </w:r>
      </w:del>
      <w:ins w:id="625" w:author="智誠 楊" w:date="2021-04-07T21:51:00Z">
        <w:r w:rsidR="004332EE" w:rsidRPr="004332EE">
          <w:rPr>
            <w:noProof/>
          </w:rPr>
          <w:t xml:space="preserve"> </w:t>
        </w:r>
        <w:r w:rsidR="004332EE" w:rsidRPr="004332EE">
          <w:rPr>
            <w:noProof/>
          </w:rPr>
          <w:drawing>
            <wp:inline distT="0" distB="0" distL="0" distR="0" wp14:anchorId="507723CD" wp14:editId="275BA785">
              <wp:extent cx="6479540" cy="307086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70860"/>
                      </a:xfrm>
                      <a:prstGeom prst="rect">
                        <a:avLst/>
                      </a:prstGeom>
                    </pic:spPr>
                  </pic:pic>
                </a:graphicData>
              </a:graphic>
            </wp:inline>
          </w:drawing>
        </w:r>
      </w:ins>
    </w:p>
    <w:p w14:paraId="5C36FBCB" w14:textId="77777777" w:rsidR="00C95828" w:rsidRPr="00362205" w:rsidRDefault="009721C9">
      <w:pPr>
        <w:pStyle w:val="a"/>
      </w:pPr>
      <w:r>
        <w:rPr>
          <w:rFonts w:hint="eastAsia"/>
        </w:rPr>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626" w:author="智誠 楊" w:date="2021-04-07T21:58: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697"/>
        <w:gridCol w:w="1963"/>
        <w:gridCol w:w="2653"/>
        <w:gridCol w:w="1032"/>
        <w:gridCol w:w="824"/>
        <w:gridCol w:w="614"/>
        <w:gridCol w:w="576"/>
        <w:gridCol w:w="2061"/>
        <w:tblGridChange w:id="627">
          <w:tblGrid>
            <w:gridCol w:w="696"/>
            <w:gridCol w:w="1643"/>
            <w:gridCol w:w="2856"/>
            <w:gridCol w:w="888"/>
            <w:gridCol w:w="1013"/>
            <w:gridCol w:w="622"/>
            <w:gridCol w:w="576"/>
            <w:gridCol w:w="2126"/>
          </w:tblGrid>
        </w:tblGridChange>
      </w:tblGrid>
      <w:tr w:rsidR="009721C9" w:rsidRPr="00676AFE" w14:paraId="5C596D78" w14:textId="77777777" w:rsidTr="0021243F">
        <w:trPr>
          <w:trHeight w:val="388"/>
          <w:jc w:val="center"/>
          <w:trPrChange w:id="628" w:author="智誠 楊" w:date="2021-04-07T21:58:00Z">
            <w:trPr>
              <w:trHeight w:val="388"/>
              <w:jc w:val="center"/>
            </w:trPr>
          </w:trPrChange>
        </w:trPr>
        <w:tc>
          <w:tcPr>
            <w:tcW w:w="697" w:type="dxa"/>
            <w:vMerge w:val="restart"/>
            <w:tcPrChange w:id="629" w:author="智誠 楊" w:date="2021-04-07T21:58:00Z">
              <w:tcPr>
                <w:tcW w:w="530" w:type="dxa"/>
                <w:vMerge w:val="restart"/>
              </w:tcPr>
            </w:tcPrChange>
          </w:tcPr>
          <w:p w14:paraId="446673D6" w14:textId="77777777" w:rsidR="009721C9" w:rsidRPr="00676AFE" w:rsidRDefault="009721C9" w:rsidP="0026408A">
            <w:pPr>
              <w:rPr>
                <w:rFonts w:ascii="標楷體" w:eastAsia="標楷體" w:hAnsi="標楷體"/>
              </w:rPr>
            </w:pPr>
            <w:r w:rsidRPr="00676AFE">
              <w:rPr>
                <w:rFonts w:ascii="標楷體" w:eastAsia="標楷體" w:hAnsi="標楷體"/>
              </w:rPr>
              <w:t>序號</w:t>
            </w:r>
          </w:p>
        </w:tc>
        <w:tc>
          <w:tcPr>
            <w:tcW w:w="1963" w:type="dxa"/>
            <w:vMerge w:val="restart"/>
            <w:tcPrChange w:id="630" w:author="智誠 楊" w:date="2021-04-07T21:58:00Z">
              <w:tcPr>
                <w:tcW w:w="1696" w:type="dxa"/>
                <w:vMerge w:val="restart"/>
              </w:tcPr>
            </w:tcPrChange>
          </w:tcPr>
          <w:p w14:paraId="2976B176" w14:textId="77777777" w:rsidR="009721C9" w:rsidRPr="00676AFE" w:rsidRDefault="009721C9" w:rsidP="0026408A">
            <w:pPr>
              <w:rPr>
                <w:rFonts w:ascii="標楷體" w:eastAsia="標楷體" w:hAnsi="標楷體"/>
              </w:rPr>
            </w:pPr>
            <w:r w:rsidRPr="00676AFE">
              <w:rPr>
                <w:rFonts w:ascii="標楷體" w:eastAsia="標楷體" w:hAnsi="標楷體"/>
              </w:rPr>
              <w:t>欄位</w:t>
            </w:r>
          </w:p>
        </w:tc>
        <w:tc>
          <w:tcPr>
            <w:tcW w:w="5699" w:type="dxa"/>
            <w:gridSpan w:val="5"/>
            <w:tcPrChange w:id="631" w:author="智誠 楊" w:date="2021-04-07T21:58:00Z">
              <w:tcPr>
                <w:tcW w:w="6005" w:type="dxa"/>
                <w:gridSpan w:val="5"/>
              </w:tcPr>
            </w:tcPrChange>
          </w:tcPr>
          <w:p w14:paraId="4982B1BE" w14:textId="77777777" w:rsidR="009721C9" w:rsidRPr="00676AFE" w:rsidRDefault="009721C9" w:rsidP="009721C9">
            <w:pPr>
              <w:jc w:val="center"/>
              <w:rPr>
                <w:rFonts w:ascii="標楷體" w:eastAsia="標楷體" w:hAnsi="標楷體"/>
              </w:rPr>
            </w:pPr>
            <w:r w:rsidRPr="00676AFE">
              <w:rPr>
                <w:rFonts w:ascii="標楷體" w:eastAsia="標楷體" w:hAnsi="標楷體"/>
              </w:rPr>
              <w:t>說明</w:t>
            </w:r>
          </w:p>
        </w:tc>
        <w:tc>
          <w:tcPr>
            <w:tcW w:w="2061" w:type="dxa"/>
            <w:vMerge w:val="restart"/>
            <w:tcPrChange w:id="632" w:author="智誠 楊" w:date="2021-04-07T21:58:00Z">
              <w:tcPr>
                <w:tcW w:w="2189" w:type="dxa"/>
                <w:vMerge w:val="restart"/>
              </w:tcPr>
            </w:tcPrChange>
          </w:tcPr>
          <w:p w14:paraId="35E99081" w14:textId="77777777" w:rsidR="009721C9" w:rsidRPr="00676AFE" w:rsidRDefault="009721C9" w:rsidP="0026408A">
            <w:pPr>
              <w:rPr>
                <w:rFonts w:ascii="標楷體" w:eastAsia="標楷體" w:hAnsi="標楷體"/>
              </w:rPr>
            </w:pPr>
            <w:r w:rsidRPr="00676AFE">
              <w:rPr>
                <w:rFonts w:ascii="標楷體" w:eastAsia="標楷體" w:hAnsi="標楷體"/>
              </w:rPr>
              <w:t>處理邏輯及注意事項</w:t>
            </w:r>
          </w:p>
        </w:tc>
      </w:tr>
      <w:tr w:rsidR="009721C9" w:rsidRPr="00676AFE" w14:paraId="46A4CC1D" w14:textId="77777777" w:rsidTr="0021243F">
        <w:trPr>
          <w:trHeight w:val="244"/>
          <w:jc w:val="center"/>
          <w:trPrChange w:id="633" w:author="智誠 楊" w:date="2021-04-07T21:59:00Z">
            <w:trPr>
              <w:trHeight w:val="244"/>
              <w:jc w:val="center"/>
            </w:trPr>
          </w:trPrChange>
        </w:trPr>
        <w:tc>
          <w:tcPr>
            <w:tcW w:w="697" w:type="dxa"/>
            <w:vMerge/>
            <w:tcPrChange w:id="634" w:author="智誠 楊" w:date="2021-04-07T21:59:00Z">
              <w:tcPr>
                <w:tcW w:w="530" w:type="dxa"/>
                <w:vMerge/>
              </w:tcPr>
            </w:tcPrChange>
          </w:tcPr>
          <w:p w14:paraId="6DC96ECE" w14:textId="77777777" w:rsidR="009721C9" w:rsidRPr="00676AFE" w:rsidRDefault="009721C9" w:rsidP="0026408A">
            <w:pPr>
              <w:rPr>
                <w:rFonts w:ascii="標楷體" w:eastAsia="標楷體" w:hAnsi="標楷體"/>
              </w:rPr>
            </w:pPr>
          </w:p>
        </w:tc>
        <w:tc>
          <w:tcPr>
            <w:tcW w:w="1963" w:type="dxa"/>
            <w:vMerge/>
            <w:tcPrChange w:id="635" w:author="智誠 楊" w:date="2021-04-07T21:59:00Z">
              <w:tcPr>
                <w:tcW w:w="1696" w:type="dxa"/>
                <w:vMerge/>
              </w:tcPr>
            </w:tcPrChange>
          </w:tcPr>
          <w:p w14:paraId="63ACC959" w14:textId="77777777" w:rsidR="009721C9" w:rsidRPr="00676AFE" w:rsidRDefault="009721C9" w:rsidP="0026408A">
            <w:pPr>
              <w:rPr>
                <w:rFonts w:ascii="標楷體" w:eastAsia="標楷體" w:hAnsi="標楷體"/>
              </w:rPr>
            </w:pPr>
          </w:p>
        </w:tc>
        <w:tc>
          <w:tcPr>
            <w:tcW w:w="2653" w:type="dxa"/>
            <w:tcPrChange w:id="636" w:author="智誠 楊" w:date="2021-04-07T21:59:00Z">
              <w:tcPr>
                <w:tcW w:w="2856" w:type="dxa"/>
              </w:tcPr>
            </w:tcPrChange>
          </w:tcPr>
          <w:p w14:paraId="76B5468D" w14:textId="77777777" w:rsidR="009721C9" w:rsidRPr="00676AFE" w:rsidRDefault="009721C9" w:rsidP="0026408A">
            <w:pPr>
              <w:rPr>
                <w:rFonts w:ascii="標楷體" w:eastAsia="標楷體" w:hAnsi="標楷體"/>
              </w:rPr>
            </w:pPr>
            <w:r>
              <w:rPr>
                <w:rFonts w:eastAsia="標楷體" w:hint="eastAsia"/>
              </w:rPr>
              <w:t>資料型態長度</w:t>
            </w:r>
          </w:p>
        </w:tc>
        <w:tc>
          <w:tcPr>
            <w:tcW w:w="1032" w:type="dxa"/>
            <w:tcPrChange w:id="637" w:author="智誠 楊" w:date="2021-04-07T21:59:00Z">
              <w:tcPr>
                <w:tcW w:w="907" w:type="dxa"/>
              </w:tcPr>
            </w:tcPrChange>
          </w:tcPr>
          <w:p w14:paraId="23608CA8" w14:textId="77777777" w:rsidR="009721C9" w:rsidRPr="00676AFE" w:rsidRDefault="009721C9" w:rsidP="0026408A">
            <w:pPr>
              <w:rPr>
                <w:rFonts w:ascii="標楷體" w:eastAsia="標楷體" w:hAnsi="標楷體"/>
              </w:rPr>
            </w:pPr>
            <w:r w:rsidRPr="00676AFE">
              <w:rPr>
                <w:rFonts w:ascii="標楷體" w:eastAsia="標楷體" w:hAnsi="標楷體"/>
              </w:rPr>
              <w:t>預設值</w:t>
            </w:r>
          </w:p>
        </w:tc>
        <w:tc>
          <w:tcPr>
            <w:tcW w:w="824" w:type="dxa"/>
            <w:tcPrChange w:id="638" w:author="智誠 楊" w:date="2021-04-07T21:59:00Z">
              <w:tcPr>
                <w:tcW w:w="1037" w:type="dxa"/>
              </w:tcPr>
            </w:tcPrChange>
          </w:tcPr>
          <w:p w14:paraId="4A00BF34" w14:textId="77777777" w:rsidR="009721C9" w:rsidRPr="00676AFE" w:rsidRDefault="009721C9" w:rsidP="0026408A">
            <w:pPr>
              <w:rPr>
                <w:rFonts w:ascii="標楷體" w:eastAsia="標楷體" w:hAnsi="標楷體"/>
              </w:rPr>
            </w:pPr>
            <w:r w:rsidRPr="00676AFE">
              <w:rPr>
                <w:rFonts w:ascii="標楷體" w:eastAsia="標楷體" w:hAnsi="標楷體"/>
              </w:rPr>
              <w:t>選單內容</w:t>
            </w:r>
          </w:p>
        </w:tc>
        <w:tc>
          <w:tcPr>
            <w:tcW w:w="614" w:type="dxa"/>
            <w:tcPrChange w:id="639" w:author="智誠 楊" w:date="2021-04-07T21:59:00Z">
              <w:tcPr>
                <w:tcW w:w="629" w:type="dxa"/>
              </w:tcPr>
            </w:tcPrChange>
          </w:tcPr>
          <w:p w14:paraId="19B4143F" w14:textId="77777777" w:rsidR="009721C9" w:rsidRPr="00676AFE" w:rsidRDefault="009721C9" w:rsidP="0026408A">
            <w:pPr>
              <w:rPr>
                <w:rFonts w:ascii="標楷體" w:eastAsia="標楷體" w:hAnsi="標楷體"/>
              </w:rPr>
            </w:pPr>
            <w:r w:rsidRPr="00676AFE">
              <w:rPr>
                <w:rFonts w:ascii="標楷體" w:eastAsia="標楷體" w:hAnsi="標楷體"/>
              </w:rPr>
              <w:t>必填</w:t>
            </w:r>
          </w:p>
        </w:tc>
        <w:tc>
          <w:tcPr>
            <w:tcW w:w="576" w:type="dxa"/>
            <w:tcPrChange w:id="640" w:author="智誠 楊" w:date="2021-04-07T21:59:00Z">
              <w:tcPr>
                <w:tcW w:w="576" w:type="dxa"/>
              </w:tcPr>
            </w:tcPrChange>
          </w:tcPr>
          <w:p w14:paraId="2C796D02" w14:textId="77777777" w:rsidR="009721C9" w:rsidRPr="00676AFE" w:rsidRDefault="009721C9" w:rsidP="0026408A">
            <w:pPr>
              <w:rPr>
                <w:rFonts w:ascii="標楷體" w:eastAsia="標楷體" w:hAnsi="標楷體"/>
              </w:rPr>
            </w:pPr>
            <w:r w:rsidRPr="00676AFE">
              <w:rPr>
                <w:rFonts w:ascii="標楷體" w:eastAsia="標楷體" w:hAnsi="標楷體"/>
              </w:rPr>
              <w:t>R/W</w:t>
            </w:r>
          </w:p>
        </w:tc>
        <w:tc>
          <w:tcPr>
            <w:tcW w:w="2061" w:type="dxa"/>
            <w:vMerge/>
            <w:tcPrChange w:id="641" w:author="智誠 楊" w:date="2021-04-07T21:59:00Z">
              <w:tcPr>
                <w:tcW w:w="2189" w:type="dxa"/>
                <w:vMerge/>
              </w:tcPr>
            </w:tcPrChange>
          </w:tcPr>
          <w:p w14:paraId="4957C170" w14:textId="77777777" w:rsidR="009721C9" w:rsidRPr="00676AFE" w:rsidRDefault="009721C9" w:rsidP="0026408A">
            <w:pPr>
              <w:rPr>
                <w:rFonts w:ascii="標楷體" w:eastAsia="標楷體" w:hAnsi="標楷體"/>
              </w:rPr>
            </w:pPr>
          </w:p>
        </w:tc>
      </w:tr>
      <w:tr w:rsidR="009721C9" w:rsidRPr="00676AFE" w14:paraId="29AC097A" w14:textId="77777777" w:rsidTr="0021243F">
        <w:trPr>
          <w:trHeight w:val="244"/>
          <w:jc w:val="center"/>
          <w:trPrChange w:id="642" w:author="智誠 楊" w:date="2021-04-07T21:59:00Z">
            <w:trPr>
              <w:trHeight w:val="244"/>
              <w:jc w:val="center"/>
            </w:trPr>
          </w:trPrChange>
        </w:trPr>
        <w:tc>
          <w:tcPr>
            <w:tcW w:w="697" w:type="dxa"/>
            <w:tcPrChange w:id="643" w:author="智誠 楊" w:date="2021-04-07T21:59:00Z">
              <w:tcPr>
                <w:tcW w:w="530" w:type="dxa"/>
              </w:tcPr>
            </w:tcPrChange>
          </w:tcPr>
          <w:p w14:paraId="3B3759FD" w14:textId="77777777" w:rsidR="009721C9" w:rsidRPr="00676AFE" w:rsidRDefault="009721C9" w:rsidP="0026408A">
            <w:pPr>
              <w:rPr>
                <w:rFonts w:ascii="標楷體" w:eastAsia="標楷體" w:hAnsi="標楷體"/>
              </w:rPr>
            </w:pPr>
            <w:r w:rsidRPr="00676AFE">
              <w:rPr>
                <w:rFonts w:ascii="標楷體" w:eastAsia="標楷體" w:hAnsi="標楷體" w:hint="eastAsia"/>
              </w:rPr>
              <w:t>1.</w:t>
            </w:r>
          </w:p>
        </w:tc>
        <w:tc>
          <w:tcPr>
            <w:tcW w:w="1963" w:type="dxa"/>
            <w:tcPrChange w:id="644" w:author="智誠 楊" w:date="2021-04-07T21:59:00Z">
              <w:tcPr>
                <w:tcW w:w="1696" w:type="dxa"/>
              </w:tcPr>
            </w:tcPrChange>
          </w:tcPr>
          <w:p w14:paraId="55841680" w14:textId="77777777" w:rsidR="009721C9" w:rsidRPr="00676AFE" w:rsidRDefault="009721C9" w:rsidP="0026408A">
            <w:pPr>
              <w:rPr>
                <w:rFonts w:ascii="標楷體" w:eastAsia="標楷體" w:hAnsi="標楷體"/>
              </w:rPr>
            </w:pPr>
            <w:r w:rsidRPr="00676AFE">
              <w:rPr>
                <w:rFonts w:ascii="標楷體" w:eastAsia="標楷體" w:hAnsi="標楷體" w:hint="eastAsia"/>
              </w:rPr>
              <w:t xml:space="preserve">功能           </w:t>
            </w:r>
          </w:p>
        </w:tc>
        <w:tc>
          <w:tcPr>
            <w:tcW w:w="2653" w:type="dxa"/>
            <w:tcPrChange w:id="645" w:author="智誠 楊" w:date="2021-04-07T21:59:00Z">
              <w:tcPr>
                <w:tcW w:w="2856" w:type="dxa"/>
              </w:tcPr>
            </w:tcPrChange>
          </w:tcPr>
          <w:p w14:paraId="4760134D" w14:textId="77777777" w:rsidR="009721C9" w:rsidRPr="00676AFE" w:rsidRDefault="009721C9" w:rsidP="0026408A">
            <w:pPr>
              <w:rPr>
                <w:rFonts w:ascii="標楷體" w:eastAsia="標楷體" w:hAnsi="標楷體"/>
              </w:rPr>
            </w:pPr>
            <w:r>
              <w:rPr>
                <w:rFonts w:ascii="標楷體" w:eastAsia="標楷體" w:hAnsi="標楷體"/>
              </w:rPr>
              <w:t>9</w:t>
            </w:r>
          </w:p>
        </w:tc>
        <w:tc>
          <w:tcPr>
            <w:tcW w:w="1032" w:type="dxa"/>
            <w:tcPrChange w:id="646" w:author="智誠 楊" w:date="2021-04-07T21:59:00Z">
              <w:tcPr>
                <w:tcW w:w="907" w:type="dxa"/>
              </w:tcPr>
            </w:tcPrChange>
          </w:tcPr>
          <w:p w14:paraId="4BD152E7" w14:textId="77777777" w:rsidR="009721C9" w:rsidRPr="00676AFE" w:rsidRDefault="009721C9" w:rsidP="0026408A">
            <w:pPr>
              <w:rPr>
                <w:rFonts w:ascii="標楷體" w:eastAsia="標楷體" w:hAnsi="標楷體"/>
              </w:rPr>
            </w:pPr>
          </w:p>
        </w:tc>
        <w:tc>
          <w:tcPr>
            <w:tcW w:w="824" w:type="dxa"/>
            <w:tcPrChange w:id="647" w:author="智誠 楊" w:date="2021-04-07T21:59:00Z">
              <w:tcPr>
                <w:tcW w:w="1037" w:type="dxa"/>
              </w:tcPr>
            </w:tcPrChange>
          </w:tcPr>
          <w:p w14:paraId="38665145" w14:textId="77777777" w:rsidR="009721C9" w:rsidRPr="00676AFE" w:rsidRDefault="009721C9" w:rsidP="0026408A">
            <w:pPr>
              <w:rPr>
                <w:rFonts w:ascii="標楷體" w:eastAsia="標楷體" w:hAnsi="標楷體"/>
              </w:rPr>
            </w:pPr>
            <w:r w:rsidRPr="00676AFE">
              <w:rPr>
                <w:rFonts w:ascii="標楷體" w:eastAsia="標楷體" w:hAnsi="標楷體" w:hint="eastAsia"/>
              </w:rPr>
              <w:t>下拉式選單</w:t>
            </w:r>
          </w:p>
        </w:tc>
        <w:tc>
          <w:tcPr>
            <w:tcW w:w="614" w:type="dxa"/>
            <w:tcPrChange w:id="648" w:author="智誠 楊" w:date="2021-04-07T21:59:00Z">
              <w:tcPr>
                <w:tcW w:w="629" w:type="dxa"/>
              </w:tcPr>
            </w:tcPrChange>
          </w:tcPr>
          <w:p w14:paraId="48488661" w14:textId="77777777" w:rsidR="009721C9" w:rsidRPr="00676AFE" w:rsidRDefault="009721C9" w:rsidP="0026408A">
            <w:pPr>
              <w:rPr>
                <w:rFonts w:ascii="標楷體" w:eastAsia="標楷體" w:hAnsi="標楷體"/>
              </w:rPr>
            </w:pPr>
            <w:r w:rsidRPr="00676AFE">
              <w:rPr>
                <w:rFonts w:ascii="標楷體" w:eastAsia="標楷體" w:hAnsi="標楷體" w:hint="eastAsia"/>
              </w:rPr>
              <w:t>V</w:t>
            </w:r>
          </w:p>
        </w:tc>
        <w:tc>
          <w:tcPr>
            <w:tcW w:w="576" w:type="dxa"/>
            <w:tcPrChange w:id="649" w:author="智誠 楊" w:date="2021-04-07T21:59:00Z">
              <w:tcPr>
                <w:tcW w:w="576" w:type="dxa"/>
              </w:tcPr>
            </w:tcPrChange>
          </w:tcPr>
          <w:p w14:paraId="21580790" w14:textId="77777777" w:rsidR="009721C9" w:rsidRPr="00676AFE" w:rsidRDefault="009721C9" w:rsidP="0026408A">
            <w:pPr>
              <w:rPr>
                <w:rFonts w:ascii="標楷體" w:eastAsia="標楷體" w:hAnsi="標楷體"/>
              </w:rPr>
            </w:pPr>
          </w:p>
        </w:tc>
        <w:tc>
          <w:tcPr>
            <w:tcW w:w="2061" w:type="dxa"/>
            <w:tcPrChange w:id="650" w:author="智誠 楊" w:date="2021-04-07T21:59:00Z">
              <w:tcPr>
                <w:tcW w:w="2189" w:type="dxa"/>
              </w:tcPr>
            </w:tcPrChange>
          </w:tcPr>
          <w:p w14:paraId="4926EE5D" w14:textId="77777777" w:rsidR="009721C9" w:rsidRPr="00676AFE" w:rsidRDefault="009721C9" w:rsidP="0026408A">
            <w:pPr>
              <w:rPr>
                <w:rFonts w:ascii="標楷體" w:eastAsia="標楷體" w:hAnsi="標楷體"/>
              </w:rPr>
            </w:pPr>
            <w:r w:rsidRPr="00676AFE">
              <w:rPr>
                <w:rFonts w:ascii="標楷體" w:eastAsia="標楷體" w:hAnsi="標楷體" w:hint="eastAsia"/>
              </w:rPr>
              <w:t>必須輸入</w:t>
            </w:r>
          </w:p>
          <w:p w14:paraId="75933176" w14:textId="6514775C" w:rsidR="009721C9" w:rsidRPr="00676AFE" w:rsidDel="004332EE" w:rsidRDefault="009721C9" w:rsidP="0026408A">
            <w:pPr>
              <w:rPr>
                <w:del w:id="651" w:author="智誠 楊" w:date="2021-04-07T21:52:00Z"/>
                <w:rFonts w:ascii="標楷體" w:eastAsia="標楷體" w:hAnsi="標楷體"/>
              </w:rPr>
            </w:pPr>
            <w:del w:id="652" w:author="智誠 楊" w:date="2021-04-07T21:52:00Z">
              <w:r w:rsidRPr="00676AFE" w:rsidDel="004332EE">
                <w:rPr>
                  <w:rFonts w:ascii="標楷體" w:eastAsia="標楷體" w:hAnsi="標楷體" w:hint="eastAsia"/>
                </w:rPr>
                <w:delText>1: 新增</w:delText>
              </w:r>
            </w:del>
          </w:p>
          <w:p w14:paraId="2ADD673E" w14:textId="77777777" w:rsidR="009721C9" w:rsidRPr="00676AFE" w:rsidRDefault="009721C9" w:rsidP="0026408A">
            <w:pPr>
              <w:rPr>
                <w:rFonts w:ascii="標楷體" w:eastAsia="標楷體" w:hAnsi="標楷體"/>
              </w:rPr>
            </w:pPr>
            <w:r w:rsidRPr="00676AFE">
              <w:rPr>
                <w:rFonts w:ascii="標楷體" w:eastAsia="標楷體" w:hAnsi="標楷體" w:hint="eastAsia"/>
              </w:rPr>
              <w:t>2</w:t>
            </w:r>
            <w:r w:rsidRPr="00676AFE">
              <w:rPr>
                <w:rFonts w:ascii="標楷體" w:eastAsia="標楷體" w:hAnsi="標楷體"/>
              </w:rPr>
              <w:t>:</w:t>
            </w:r>
            <w:r w:rsidRPr="00676AFE">
              <w:rPr>
                <w:rFonts w:ascii="標楷體" w:eastAsia="標楷體" w:hAnsi="標楷體" w:hint="eastAsia"/>
              </w:rPr>
              <w:t xml:space="preserve"> 修改</w:t>
            </w:r>
          </w:p>
          <w:p w14:paraId="0ACE743E" w14:textId="77777777" w:rsidR="009721C9" w:rsidRPr="00676AFE" w:rsidDel="00333C0A" w:rsidRDefault="009721C9" w:rsidP="0026408A">
            <w:pPr>
              <w:rPr>
                <w:del w:id="653" w:author="st1" w:date="2020-06-14T23:19:00Z"/>
                <w:rFonts w:ascii="標楷體" w:eastAsia="標楷體" w:hAnsi="標楷體"/>
              </w:rPr>
            </w:pPr>
            <w:r w:rsidRPr="00676AFE">
              <w:rPr>
                <w:rFonts w:ascii="標楷體" w:eastAsia="標楷體" w:hAnsi="標楷體" w:hint="eastAsia"/>
              </w:rPr>
              <w:t>4: 刪除</w:t>
            </w:r>
          </w:p>
          <w:p w14:paraId="2D4E2346" w14:textId="77777777" w:rsidR="009721C9" w:rsidRPr="00676AFE" w:rsidRDefault="009721C9" w:rsidP="0026408A">
            <w:pPr>
              <w:rPr>
                <w:rFonts w:ascii="標楷體" w:eastAsia="標楷體" w:hAnsi="標楷體"/>
              </w:rPr>
            </w:pPr>
            <w:del w:id="654" w:author="st1" w:date="2020-06-14T23:19:00Z">
              <w:r w:rsidRPr="00676AFE" w:rsidDel="00333C0A">
                <w:rPr>
                  <w:rFonts w:ascii="標楷體" w:eastAsia="標楷體" w:hAnsi="標楷體" w:hint="eastAsia"/>
                </w:rPr>
                <w:delText>5: 查詢</w:delText>
              </w:r>
            </w:del>
          </w:p>
        </w:tc>
      </w:tr>
      <w:tr w:rsidR="009721C9" w:rsidRPr="00676AFE" w14:paraId="0A00606F" w14:textId="77777777" w:rsidTr="0021243F">
        <w:trPr>
          <w:trHeight w:val="291"/>
          <w:jc w:val="center"/>
          <w:trPrChange w:id="655" w:author="智誠 楊" w:date="2021-04-07T21:59:00Z">
            <w:trPr>
              <w:trHeight w:val="291"/>
              <w:jc w:val="center"/>
            </w:trPr>
          </w:trPrChange>
        </w:trPr>
        <w:tc>
          <w:tcPr>
            <w:tcW w:w="697" w:type="dxa"/>
            <w:tcPrChange w:id="656" w:author="智誠 楊" w:date="2021-04-07T21:59:00Z">
              <w:tcPr>
                <w:tcW w:w="530" w:type="dxa"/>
              </w:tcPr>
            </w:tcPrChange>
          </w:tcPr>
          <w:p w14:paraId="47F44704" w14:textId="77777777" w:rsidR="009721C9" w:rsidRPr="00676AFE" w:rsidRDefault="009721C9" w:rsidP="0026408A">
            <w:pPr>
              <w:rPr>
                <w:rFonts w:ascii="標楷體" w:eastAsia="標楷體" w:hAnsi="標楷體"/>
              </w:rPr>
            </w:pPr>
            <w:r w:rsidRPr="00676AFE">
              <w:rPr>
                <w:rFonts w:ascii="標楷體" w:eastAsia="標楷體" w:hAnsi="標楷體" w:hint="eastAsia"/>
              </w:rPr>
              <w:t>2</w:t>
            </w:r>
          </w:p>
        </w:tc>
        <w:tc>
          <w:tcPr>
            <w:tcW w:w="1963" w:type="dxa"/>
            <w:tcPrChange w:id="657" w:author="智誠 楊" w:date="2021-04-07T21:59:00Z">
              <w:tcPr>
                <w:tcW w:w="1696" w:type="dxa"/>
              </w:tcPr>
            </w:tcPrChange>
          </w:tcPr>
          <w:p w14:paraId="0155390D" w14:textId="77777777" w:rsidR="009721C9" w:rsidRPr="00676AFE" w:rsidRDefault="009721C9" w:rsidP="0026408A">
            <w:pPr>
              <w:rPr>
                <w:rFonts w:ascii="標楷體" w:eastAsia="標楷體" w:hAnsi="標楷體"/>
              </w:rPr>
            </w:pPr>
            <w:r w:rsidRPr="00676AFE">
              <w:rPr>
                <w:rFonts w:ascii="標楷體" w:eastAsia="標楷體" w:hAnsi="標楷體" w:hint="eastAsia"/>
              </w:rPr>
              <w:t xml:space="preserve">入帳日期       </w:t>
            </w:r>
          </w:p>
        </w:tc>
        <w:tc>
          <w:tcPr>
            <w:tcW w:w="2653" w:type="dxa"/>
            <w:tcPrChange w:id="658" w:author="智誠 楊" w:date="2021-04-07T21:59:00Z">
              <w:tcPr>
                <w:tcW w:w="2856" w:type="dxa"/>
              </w:tcPr>
            </w:tcPrChange>
          </w:tcPr>
          <w:p w14:paraId="3D7A5DF9" w14:textId="77777777" w:rsidR="009721C9" w:rsidRPr="00676AFE" w:rsidRDefault="009721C9" w:rsidP="0026408A">
            <w:pPr>
              <w:rPr>
                <w:rFonts w:ascii="標楷體" w:eastAsia="標楷體" w:hAnsi="標楷體" w:cs="新細明體"/>
              </w:rPr>
            </w:pPr>
            <w:r w:rsidRPr="003A1F9F">
              <w:rPr>
                <w:rFonts w:ascii="標楷體" w:eastAsia="標楷體" w:hAnsi="標楷體" w:hint="eastAsia"/>
              </w:rPr>
              <w:t>999/99/99</w:t>
            </w:r>
          </w:p>
        </w:tc>
        <w:tc>
          <w:tcPr>
            <w:tcW w:w="1032" w:type="dxa"/>
            <w:tcPrChange w:id="659" w:author="智誠 楊" w:date="2021-04-07T21:59:00Z">
              <w:tcPr>
                <w:tcW w:w="907" w:type="dxa"/>
              </w:tcPr>
            </w:tcPrChange>
          </w:tcPr>
          <w:p w14:paraId="1A73E06B" w14:textId="088D147E" w:rsidR="009721C9" w:rsidRPr="00676AFE" w:rsidRDefault="009721C9" w:rsidP="0026408A">
            <w:pPr>
              <w:rPr>
                <w:rFonts w:ascii="標楷體" w:eastAsia="標楷體" w:hAnsi="標楷體"/>
              </w:rPr>
            </w:pPr>
            <w:del w:id="660" w:author="智誠 楊" w:date="2021-04-07T21:52:00Z">
              <w:r w:rsidRPr="00676AFE" w:rsidDel="004332EE">
                <w:rPr>
                  <w:rFonts w:ascii="標楷體" w:eastAsia="標楷體" w:hAnsi="標楷體" w:cs="新細明體" w:hint="eastAsia"/>
                </w:rPr>
                <w:delText>本營業日</w:delText>
              </w:r>
            </w:del>
          </w:p>
        </w:tc>
        <w:tc>
          <w:tcPr>
            <w:tcW w:w="824" w:type="dxa"/>
            <w:tcPrChange w:id="661" w:author="智誠 楊" w:date="2021-04-07T21:59:00Z">
              <w:tcPr>
                <w:tcW w:w="1037" w:type="dxa"/>
              </w:tcPr>
            </w:tcPrChange>
          </w:tcPr>
          <w:p w14:paraId="6A752855" w14:textId="77777777" w:rsidR="009721C9" w:rsidRPr="00676AFE" w:rsidRDefault="009721C9" w:rsidP="0026408A">
            <w:pPr>
              <w:rPr>
                <w:rFonts w:ascii="標楷體" w:eastAsia="標楷體" w:hAnsi="標楷體"/>
              </w:rPr>
            </w:pPr>
          </w:p>
        </w:tc>
        <w:tc>
          <w:tcPr>
            <w:tcW w:w="614" w:type="dxa"/>
            <w:tcPrChange w:id="662" w:author="智誠 楊" w:date="2021-04-07T21:59:00Z">
              <w:tcPr>
                <w:tcW w:w="629" w:type="dxa"/>
              </w:tcPr>
            </w:tcPrChange>
          </w:tcPr>
          <w:p w14:paraId="2B993F50" w14:textId="77777777" w:rsidR="009721C9" w:rsidRPr="00676AFE" w:rsidRDefault="009721C9" w:rsidP="0026408A">
            <w:pPr>
              <w:rPr>
                <w:rFonts w:ascii="標楷體" w:eastAsia="標楷體" w:hAnsi="標楷體"/>
              </w:rPr>
            </w:pPr>
            <w:r w:rsidRPr="00676AFE">
              <w:rPr>
                <w:rFonts w:ascii="標楷體" w:eastAsia="標楷體" w:hAnsi="標楷體" w:hint="eastAsia"/>
              </w:rPr>
              <w:t>V</w:t>
            </w:r>
          </w:p>
        </w:tc>
        <w:tc>
          <w:tcPr>
            <w:tcW w:w="576" w:type="dxa"/>
            <w:tcPrChange w:id="663" w:author="智誠 楊" w:date="2021-04-07T21:59:00Z">
              <w:tcPr>
                <w:tcW w:w="576" w:type="dxa"/>
              </w:tcPr>
            </w:tcPrChange>
          </w:tcPr>
          <w:p w14:paraId="311EB243" w14:textId="77777777" w:rsidR="009721C9" w:rsidRPr="00676AFE" w:rsidRDefault="009721C9" w:rsidP="0026408A">
            <w:pPr>
              <w:rPr>
                <w:rFonts w:ascii="標楷體" w:eastAsia="標楷體" w:hAnsi="標楷體"/>
              </w:rPr>
            </w:pPr>
          </w:p>
        </w:tc>
        <w:tc>
          <w:tcPr>
            <w:tcW w:w="2061" w:type="dxa"/>
            <w:tcPrChange w:id="664" w:author="智誠 楊" w:date="2021-04-07T21:59:00Z">
              <w:tcPr>
                <w:tcW w:w="2189" w:type="dxa"/>
              </w:tcPr>
            </w:tcPrChange>
          </w:tcPr>
          <w:p w14:paraId="01A971C9" w14:textId="28714E81" w:rsidR="009721C9" w:rsidRPr="00676AFE" w:rsidDel="004332EE" w:rsidRDefault="004332EE" w:rsidP="0026408A">
            <w:pPr>
              <w:rPr>
                <w:del w:id="665" w:author="智誠 楊" w:date="2021-04-07T21:53:00Z"/>
                <w:rFonts w:ascii="標楷體" w:eastAsia="標楷體" w:hAnsi="標楷體"/>
              </w:rPr>
            </w:pPr>
            <w:ins w:id="666" w:author="智誠 楊" w:date="2021-04-07T21:53:00Z">
              <w:r>
                <w:rPr>
                  <w:rFonts w:ascii="標楷體" w:eastAsia="標楷體" w:hAnsi="標楷體" w:hint="eastAsia"/>
                </w:rPr>
                <w:t>不可修改</w:t>
              </w:r>
            </w:ins>
            <w:del w:id="667" w:author="智誠 楊" w:date="2021-04-07T21:53:00Z">
              <w:r w:rsidR="009721C9" w:rsidRPr="00676AFE" w:rsidDel="004332EE">
                <w:rPr>
                  <w:rFonts w:ascii="標楷體" w:eastAsia="標楷體" w:hAnsi="標楷體" w:hint="eastAsia"/>
                </w:rPr>
                <w:delText>必須輸入，可</w:delText>
              </w:r>
              <w:r w:rsidR="009721C9" w:rsidRPr="00676AFE" w:rsidDel="004332EE">
                <w:rPr>
                  <w:rFonts w:ascii="標楷體" w:eastAsia="標楷體" w:hAnsi="標楷體" w:hint="eastAsia"/>
                  <w:lang w:eastAsia="zh-HK"/>
                </w:rPr>
                <w:delText>修</w:delText>
              </w:r>
              <w:r w:rsidR="009721C9" w:rsidRPr="00676AFE" w:rsidDel="004332EE">
                <w:rPr>
                  <w:rFonts w:ascii="標楷體" w:eastAsia="標楷體" w:hAnsi="標楷體" w:hint="eastAsia"/>
                </w:rPr>
                <w:delText>改，</w:delText>
              </w:r>
            </w:del>
          </w:p>
          <w:p w14:paraId="5C7EDD65" w14:textId="211AA887" w:rsidR="009721C9" w:rsidRPr="00676AFE" w:rsidRDefault="009721C9" w:rsidP="0026408A">
            <w:pPr>
              <w:ind w:left="240" w:hangingChars="100" w:hanging="240"/>
              <w:rPr>
                <w:rFonts w:ascii="標楷體" w:eastAsia="標楷體" w:hAnsi="標楷體"/>
              </w:rPr>
            </w:pPr>
            <w:del w:id="668" w:author="智誠 楊" w:date="2021-04-07T21:53:00Z">
              <w:r w:rsidRPr="00676AFE" w:rsidDel="004332EE">
                <w:rPr>
                  <w:rFonts w:ascii="標楷體" w:eastAsia="標楷體" w:hAnsi="標楷體" w:cs="新細明體" w:hint="eastAsia"/>
                </w:rPr>
                <w:delText>不可大於本營業日。</w:delText>
              </w:r>
            </w:del>
          </w:p>
        </w:tc>
      </w:tr>
      <w:tr w:rsidR="009721C9" w:rsidRPr="00676AFE" w14:paraId="03C2F532" w14:textId="77777777" w:rsidTr="0021243F">
        <w:trPr>
          <w:trHeight w:val="291"/>
          <w:jc w:val="center"/>
          <w:trPrChange w:id="669" w:author="智誠 楊" w:date="2021-04-07T21:59:00Z">
            <w:trPr>
              <w:trHeight w:val="291"/>
              <w:jc w:val="center"/>
            </w:trPr>
          </w:trPrChange>
        </w:trPr>
        <w:tc>
          <w:tcPr>
            <w:tcW w:w="697" w:type="dxa"/>
            <w:tcPrChange w:id="670" w:author="智誠 楊" w:date="2021-04-07T21:59:00Z">
              <w:tcPr>
                <w:tcW w:w="530" w:type="dxa"/>
              </w:tcPr>
            </w:tcPrChange>
          </w:tcPr>
          <w:p w14:paraId="4B80411D" w14:textId="77777777" w:rsidR="009721C9" w:rsidRPr="00676AFE" w:rsidRDefault="009721C9" w:rsidP="0026408A">
            <w:pPr>
              <w:rPr>
                <w:rFonts w:ascii="標楷體" w:eastAsia="標楷體" w:hAnsi="標楷體"/>
              </w:rPr>
            </w:pPr>
            <w:r w:rsidRPr="00676AFE">
              <w:rPr>
                <w:rFonts w:ascii="標楷體" w:eastAsia="標楷體" w:hAnsi="標楷體" w:hint="eastAsia"/>
              </w:rPr>
              <w:t>3</w:t>
            </w:r>
          </w:p>
        </w:tc>
        <w:tc>
          <w:tcPr>
            <w:tcW w:w="1963" w:type="dxa"/>
            <w:tcPrChange w:id="671" w:author="智誠 楊" w:date="2021-04-07T21:59:00Z">
              <w:tcPr>
                <w:tcW w:w="1696" w:type="dxa"/>
              </w:tcPr>
            </w:tcPrChange>
          </w:tcPr>
          <w:p w14:paraId="124ED79F" w14:textId="77777777" w:rsidR="009721C9" w:rsidRPr="00676AFE" w:rsidRDefault="009721C9" w:rsidP="0026408A">
            <w:pPr>
              <w:rPr>
                <w:rFonts w:ascii="標楷體" w:eastAsia="標楷體" w:hAnsi="標楷體"/>
              </w:rPr>
            </w:pPr>
            <w:del w:id="672" w:author="st1" w:date="2020-06-14T23:48:00Z">
              <w:r w:rsidRPr="00676AFE" w:rsidDel="006F3D68">
                <w:rPr>
                  <w:rFonts w:ascii="標楷體" w:eastAsia="標楷體" w:hAnsi="標楷體" w:hint="eastAsia"/>
                </w:rPr>
                <w:delText>借款人</w:delText>
              </w:r>
            </w:del>
            <w:r w:rsidRPr="00676AFE">
              <w:rPr>
                <w:rFonts w:ascii="標楷體" w:eastAsia="標楷體" w:hAnsi="標楷體" w:hint="eastAsia"/>
              </w:rPr>
              <w:t xml:space="preserve">戶號     </w:t>
            </w:r>
          </w:p>
        </w:tc>
        <w:tc>
          <w:tcPr>
            <w:tcW w:w="2653" w:type="dxa"/>
            <w:tcPrChange w:id="673" w:author="智誠 楊" w:date="2021-04-07T21:59:00Z">
              <w:tcPr>
                <w:tcW w:w="2856" w:type="dxa"/>
              </w:tcPr>
            </w:tcPrChange>
          </w:tcPr>
          <w:p w14:paraId="75B29951" w14:textId="6895F610" w:rsidR="009721C9" w:rsidRPr="00676AFE" w:rsidRDefault="00333C0A" w:rsidP="0026408A">
            <w:pPr>
              <w:rPr>
                <w:rFonts w:ascii="標楷體" w:eastAsia="標楷體" w:hAnsi="標楷體"/>
              </w:rPr>
            </w:pPr>
            <w:ins w:id="674" w:author="st1" w:date="2020-06-14T23:20:00Z">
              <w:r w:rsidRPr="00222DAB">
                <w:rPr>
                  <w:rFonts w:ascii="標楷體" w:eastAsia="標楷體" w:hAnsi="標楷體" w:cs="新細明體"/>
                </w:rPr>
                <w:t>9999999</w:t>
              </w:r>
              <w:del w:id="675" w:author="智誠 楊" w:date="2021-04-07T21:52:00Z">
                <w:r w:rsidRPr="00222DAB" w:rsidDel="004332EE">
                  <w:rPr>
                    <w:rFonts w:ascii="標楷體" w:eastAsia="標楷體" w:hAnsi="標楷體" w:cs="新細明體"/>
                  </w:rPr>
                  <w:delText>-999-999</w:delText>
                </w:r>
              </w:del>
            </w:ins>
            <w:del w:id="676" w:author="st1" w:date="2020-06-14T23:20:00Z">
              <w:r w:rsidR="009721C9" w:rsidRPr="003A1F9F" w:rsidDel="00333C0A">
                <w:rPr>
                  <w:rFonts w:ascii="標楷體" w:eastAsia="標楷體" w:hAnsi="標楷體" w:hint="eastAsia"/>
                </w:rPr>
                <w:delText>9999999</w:delText>
              </w:r>
            </w:del>
          </w:p>
        </w:tc>
        <w:tc>
          <w:tcPr>
            <w:tcW w:w="1032" w:type="dxa"/>
            <w:tcPrChange w:id="677" w:author="智誠 楊" w:date="2021-04-07T21:59:00Z">
              <w:tcPr>
                <w:tcW w:w="907" w:type="dxa"/>
              </w:tcPr>
            </w:tcPrChange>
          </w:tcPr>
          <w:p w14:paraId="5FB0BF38" w14:textId="77777777" w:rsidR="009721C9" w:rsidRPr="00676AFE" w:rsidRDefault="009721C9" w:rsidP="0026408A">
            <w:pPr>
              <w:rPr>
                <w:rFonts w:ascii="標楷體" w:eastAsia="標楷體" w:hAnsi="標楷體"/>
              </w:rPr>
            </w:pPr>
          </w:p>
        </w:tc>
        <w:tc>
          <w:tcPr>
            <w:tcW w:w="824" w:type="dxa"/>
            <w:tcPrChange w:id="678" w:author="智誠 楊" w:date="2021-04-07T21:59:00Z">
              <w:tcPr>
                <w:tcW w:w="1037" w:type="dxa"/>
              </w:tcPr>
            </w:tcPrChange>
          </w:tcPr>
          <w:p w14:paraId="1AA4BEDB" w14:textId="77777777" w:rsidR="009721C9" w:rsidRPr="00676AFE" w:rsidRDefault="009721C9" w:rsidP="0026408A">
            <w:pPr>
              <w:rPr>
                <w:rFonts w:ascii="標楷體" w:eastAsia="標楷體" w:hAnsi="標楷體"/>
              </w:rPr>
            </w:pPr>
          </w:p>
        </w:tc>
        <w:tc>
          <w:tcPr>
            <w:tcW w:w="614" w:type="dxa"/>
            <w:tcPrChange w:id="679" w:author="智誠 楊" w:date="2021-04-07T21:59:00Z">
              <w:tcPr>
                <w:tcW w:w="629" w:type="dxa"/>
              </w:tcPr>
            </w:tcPrChange>
          </w:tcPr>
          <w:p w14:paraId="3D3AA689" w14:textId="77777777" w:rsidR="009721C9" w:rsidRPr="00676AFE" w:rsidRDefault="009721C9" w:rsidP="0026408A">
            <w:pPr>
              <w:rPr>
                <w:rFonts w:ascii="標楷體" w:eastAsia="標楷體" w:hAnsi="標楷體"/>
              </w:rPr>
            </w:pPr>
            <w:r w:rsidRPr="00676AFE">
              <w:rPr>
                <w:rFonts w:ascii="標楷體" w:eastAsia="標楷體" w:hAnsi="標楷體" w:hint="eastAsia"/>
              </w:rPr>
              <w:t>V</w:t>
            </w:r>
          </w:p>
        </w:tc>
        <w:tc>
          <w:tcPr>
            <w:tcW w:w="576" w:type="dxa"/>
            <w:tcPrChange w:id="680" w:author="智誠 楊" w:date="2021-04-07T21:59:00Z">
              <w:tcPr>
                <w:tcW w:w="576" w:type="dxa"/>
              </w:tcPr>
            </w:tcPrChange>
          </w:tcPr>
          <w:p w14:paraId="0E139A7B" w14:textId="77777777" w:rsidR="009721C9" w:rsidRPr="00676AFE" w:rsidRDefault="009721C9" w:rsidP="0026408A">
            <w:pPr>
              <w:rPr>
                <w:rFonts w:ascii="標楷體" w:eastAsia="標楷體" w:hAnsi="標楷體"/>
              </w:rPr>
            </w:pPr>
          </w:p>
        </w:tc>
        <w:tc>
          <w:tcPr>
            <w:tcW w:w="2061" w:type="dxa"/>
            <w:tcPrChange w:id="681" w:author="智誠 楊" w:date="2021-04-07T21:59:00Z">
              <w:tcPr>
                <w:tcW w:w="2189" w:type="dxa"/>
              </w:tcPr>
            </w:tcPrChange>
          </w:tcPr>
          <w:p w14:paraId="211A29D1" w14:textId="1BECE764" w:rsidR="009721C9" w:rsidRPr="00676AFE" w:rsidRDefault="004332EE" w:rsidP="0026408A">
            <w:pPr>
              <w:rPr>
                <w:rFonts w:ascii="標楷體" w:eastAsia="標楷體" w:hAnsi="標楷體"/>
              </w:rPr>
            </w:pPr>
            <w:ins w:id="682" w:author="智誠 楊" w:date="2021-04-07T21:54:00Z">
              <w:r>
                <w:rPr>
                  <w:rFonts w:ascii="標楷體" w:eastAsia="標楷體" w:hAnsi="標楷體" w:hint="eastAsia"/>
                </w:rPr>
                <w:t>不可修改</w:t>
              </w:r>
            </w:ins>
            <w:del w:id="683" w:author="智誠 楊" w:date="2021-04-07T21:54:00Z">
              <w:r w:rsidR="009721C9" w:rsidRPr="00676AFE" w:rsidDel="004332EE">
                <w:rPr>
                  <w:rFonts w:ascii="標楷體" w:eastAsia="標楷體" w:hAnsi="標楷體" w:hint="eastAsia"/>
                </w:rPr>
                <w:delText>必須輸入</w:delText>
              </w:r>
            </w:del>
          </w:p>
        </w:tc>
      </w:tr>
      <w:tr w:rsidR="009721C9" w:rsidRPr="00676AFE" w14:paraId="582FF875" w14:textId="77777777" w:rsidTr="0021243F">
        <w:trPr>
          <w:trHeight w:val="291"/>
          <w:jc w:val="center"/>
          <w:trPrChange w:id="684" w:author="智誠 楊" w:date="2021-04-07T21:59:00Z">
            <w:trPr>
              <w:trHeight w:val="291"/>
              <w:jc w:val="center"/>
            </w:trPr>
          </w:trPrChange>
        </w:trPr>
        <w:tc>
          <w:tcPr>
            <w:tcW w:w="697" w:type="dxa"/>
            <w:tcPrChange w:id="685" w:author="智誠 楊" w:date="2021-04-07T21:59:00Z">
              <w:tcPr>
                <w:tcW w:w="530" w:type="dxa"/>
              </w:tcPr>
            </w:tcPrChange>
          </w:tcPr>
          <w:p w14:paraId="69453077" w14:textId="77777777" w:rsidR="009721C9" w:rsidRPr="00676AFE" w:rsidRDefault="009721C9" w:rsidP="0026408A">
            <w:pPr>
              <w:rPr>
                <w:rFonts w:ascii="標楷體" w:eastAsia="標楷體" w:hAnsi="標楷體"/>
              </w:rPr>
            </w:pPr>
            <w:r w:rsidRPr="00676AFE">
              <w:rPr>
                <w:rFonts w:ascii="標楷體" w:eastAsia="標楷體" w:hAnsi="標楷體" w:hint="eastAsia"/>
              </w:rPr>
              <w:t>4</w:t>
            </w:r>
          </w:p>
        </w:tc>
        <w:tc>
          <w:tcPr>
            <w:tcW w:w="1963" w:type="dxa"/>
            <w:tcPrChange w:id="686" w:author="智誠 楊" w:date="2021-04-07T21:59:00Z">
              <w:tcPr>
                <w:tcW w:w="1696" w:type="dxa"/>
              </w:tcPr>
            </w:tcPrChange>
          </w:tcPr>
          <w:p w14:paraId="1E613301" w14:textId="77777777" w:rsidR="009721C9" w:rsidRPr="00676AFE" w:rsidRDefault="009721C9" w:rsidP="0026408A">
            <w:pPr>
              <w:rPr>
                <w:rFonts w:ascii="標楷體" w:eastAsia="標楷體" w:hAnsi="標楷體"/>
              </w:rPr>
            </w:pPr>
            <w:r w:rsidRPr="00676AFE">
              <w:rPr>
                <w:rFonts w:ascii="標楷體" w:eastAsia="標楷體" w:hAnsi="標楷體" w:hint="eastAsia"/>
              </w:rPr>
              <w:t xml:space="preserve">交易樣態       </w:t>
            </w:r>
          </w:p>
        </w:tc>
        <w:tc>
          <w:tcPr>
            <w:tcW w:w="2653" w:type="dxa"/>
            <w:tcPrChange w:id="687" w:author="智誠 楊" w:date="2021-04-07T21:59:00Z">
              <w:tcPr>
                <w:tcW w:w="2856" w:type="dxa"/>
              </w:tcPr>
            </w:tcPrChange>
          </w:tcPr>
          <w:p w14:paraId="11EE64D0" w14:textId="77777777" w:rsidR="009721C9" w:rsidRPr="00676AFE" w:rsidRDefault="009721C9" w:rsidP="0026408A">
            <w:pPr>
              <w:rPr>
                <w:rFonts w:ascii="標楷體" w:eastAsia="標楷體" w:hAnsi="標楷體"/>
              </w:rPr>
            </w:pPr>
            <w:r>
              <w:rPr>
                <w:rFonts w:ascii="標楷體" w:eastAsia="標楷體" w:hAnsi="標楷體" w:hint="eastAsia"/>
              </w:rPr>
              <w:t>9</w:t>
            </w:r>
          </w:p>
        </w:tc>
        <w:tc>
          <w:tcPr>
            <w:tcW w:w="1032" w:type="dxa"/>
            <w:tcPrChange w:id="688" w:author="智誠 楊" w:date="2021-04-07T21:59:00Z">
              <w:tcPr>
                <w:tcW w:w="907" w:type="dxa"/>
              </w:tcPr>
            </w:tcPrChange>
          </w:tcPr>
          <w:p w14:paraId="019E42ED" w14:textId="77777777" w:rsidR="009721C9" w:rsidRPr="00676AFE" w:rsidRDefault="009721C9" w:rsidP="0026408A">
            <w:pPr>
              <w:rPr>
                <w:rFonts w:ascii="標楷體" w:eastAsia="標楷體" w:hAnsi="標楷體"/>
              </w:rPr>
            </w:pPr>
          </w:p>
        </w:tc>
        <w:tc>
          <w:tcPr>
            <w:tcW w:w="824" w:type="dxa"/>
            <w:tcPrChange w:id="689" w:author="智誠 楊" w:date="2021-04-07T21:59:00Z">
              <w:tcPr>
                <w:tcW w:w="1037" w:type="dxa"/>
              </w:tcPr>
            </w:tcPrChange>
          </w:tcPr>
          <w:p w14:paraId="2F7A3CE4" w14:textId="77777777" w:rsidR="009721C9" w:rsidRPr="00676AFE" w:rsidRDefault="009721C9" w:rsidP="0026408A">
            <w:pPr>
              <w:rPr>
                <w:rFonts w:ascii="標楷體" w:eastAsia="標楷體" w:hAnsi="標楷體"/>
              </w:rPr>
            </w:pPr>
            <w:r w:rsidRPr="00676AFE">
              <w:rPr>
                <w:rFonts w:ascii="標楷體" w:eastAsia="標楷體" w:hAnsi="標楷體" w:hint="eastAsia"/>
              </w:rPr>
              <w:t>下拉式選單</w:t>
            </w:r>
          </w:p>
        </w:tc>
        <w:tc>
          <w:tcPr>
            <w:tcW w:w="614" w:type="dxa"/>
            <w:tcPrChange w:id="690" w:author="智誠 楊" w:date="2021-04-07T21:59:00Z">
              <w:tcPr>
                <w:tcW w:w="629" w:type="dxa"/>
              </w:tcPr>
            </w:tcPrChange>
          </w:tcPr>
          <w:p w14:paraId="7F7EB28B" w14:textId="77777777" w:rsidR="009721C9" w:rsidRPr="00676AFE" w:rsidRDefault="009721C9" w:rsidP="0026408A">
            <w:pPr>
              <w:rPr>
                <w:rFonts w:ascii="標楷體" w:eastAsia="標楷體" w:hAnsi="標楷體"/>
              </w:rPr>
            </w:pPr>
            <w:r w:rsidRPr="00676AFE">
              <w:rPr>
                <w:rFonts w:ascii="標楷體" w:eastAsia="標楷體" w:hAnsi="標楷體" w:hint="eastAsia"/>
              </w:rPr>
              <w:t>V</w:t>
            </w:r>
          </w:p>
        </w:tc>
        <w:tc>
          <w:tcPr>
            <w:tcW w:w="576" w:type="dxa"/>
            <w:tcPrChange w:id="691" w:author="智誠 楊" w:date="2021-04-07T21:59:00Z">
              <w:tcPr>
                <w:tcW w:w="576" w:type="dxa"/>
              </w:tcPr>
            </w:tcPrChange>
          </w:tcPr>
          <w:p w14:paraId="3A948149" w14:textId="77777777" w:rsidR="009721C9" w:rsidRPr="00676AFE" w:rsidRDefault="009721C9" w:rsidP="0026408A">
            <w:pPr>
              <w:rPr>
                <w:rFonts w:ascii="標楷體" w:eastAsia="標楷體" w:hAnsi="標楷體"/>
              </w:rPr>
            </w:pPr>
          </w:p>
        </w:tc>
        <w:tc>
          <w:tcPr>
            <w:tcW w:w="2061" w:type="dxa"/>
            <w:tcPrChange w:id="692" w:author="智誠 楊" w:date="2021-04-07T21:59:00Z">
              <w:tcPr>
                <w:tcW w:w="2189" w:type="dxa"/>
              </w:tcPr>
            </w:tcPrChange>
          </w:tcPr>
          <w:p w14:paraId="6E309646" w14:textId="729613B9" w:rsidR="009721C9" w:rsidRPr="00676AFE" w:rsidRDefault="004332EE" w:rsidP="0026408A">
            <w:pPr>
              <w:rPr>
                <w:rFonts w:ascii="標楷體" w:eastAsia="標楷體" w:hAnsi="標楷體"/>
              </w:rPr>
            </w:pPr>
            <w:ins w:id="693" w:author="智誠 楊" w:date="2021-04-07T21:54:00Z">
              <w:r>
                <w:rPr>
                  <w:rFonts w:ascii="標楷體" w:eastAsia="標楷體" w:hAnsi="標楷體" w:hint="eastAsia"/>
                </w:rPr>
                <w:t>不可修改</w:t>
              </w:r>
            </w:ins>
            <w:del w:id="694" w:author="智誠 楊" w:date="2021-04-07T21:54:00Z">
              <w:r w:rsidR="009721C9" w:rsidRPr="00676AFE" w:rsidDel="004332EE">
                <w:rPr>
                  <w:rFonts w:ascii="標楷體" w:eastAsia="標楷體" w:hAnsi="標楷體" w:hint="eastAsia"/>
                </w:rPr>
                <w:delText>必須輸入</w:delText>
              </w:r>
            </w:del>
            <w:r w:rsidR="009721C9" w:rsidRPr="00676AFE">
              <w:rPr>
                <w:rFonts w:ascii="標楷體" w:eastAsia="標楷體" w:hAnsi="標楷體" w:hint="eastAsia"/>
              </w:rPr>
              <w:t>，</w:t>
            </w:r>
          </w:p>
          <w:p w14:paraId="5901E394" w14:textId="77777777" w:rsidR="009721C9" w:rsidRPr="00676AFE" w:rsidRDefault="009721C9" w:rsidP="0026408A">
            <w:pPr>
              <w:rPr>
                <w:rFonts w:ascii="標楷體" w:eastAsia="標楷體" w:hAnsi="標楷體"/>
              </w:rPr>
            </w:pPr>
            <w:r w:rsidRPr="00676AFE">
              <w:rPr>
                <w:rFonts w:ascii="標楷體" w:eastAsia="標楷體" w:hAnsi="標楷體" w:hint="eastAsia"/>
              </w:rPr>
              <w:t xml:space="preserve">1:樣態1 </w:t>
            </w:r>
          </w:p>
          <w:p w14:paraId="38849130" w14:textId="77777777" w:rsidR="009721C9" w:rsidRPr="00676AFE" w:rsidRDefault="009721C9" w:rsidP="0026408A">
            <w:pPr>
              <w:rPr>
                <w:rFonts w:ascii="標楷體" w:eastAsia="標楷體" w:hAnsi="標楷體"/>
              </w:rPr>
            </w:pPr>
            <w:r w:rsidRPr="00676AFE">
              <w:rPr>
                <w:rFonts w:ascii="標楷體" w:eastAsia="標楷體" w:hAnsi="標楷體" w:hint="eastAsia"/>
              </w:rPr>
              <w:t xml:space="preserve">2:樣態2  </w:t>
            </w:r>
          </w:p>
          <w:p w14:paraId="50C2B1E8" w14:textId="77777777" w:rsidR="009721C9" w:rsidRPr="00676AFE" w:rsidRDefault="009721C9" w:rsidP="0026408A">
            <w:pPr>
              <w:rPr>
                <w:rFonts w:ascii="標楷體" w:eastAsia="標楷體" w:hAnsi="標楷體"/>
              </w:rPr>
            </w:pPr>
            <w:r w:rsidRPr="00676AFE">
              <w:rPr>
                <w:rFonts w:ascii="標楷體" w:eastAsia="標楷體" w:hAnsi="標楷體" w:hint="eastAsia"/>
              </w:rPr>
              <w:t>3:樣態3</w:t>
            </w:r>
          </w:p>
        </w:tc>
      </w:tr>
      <w:tr w:rsidR="006F3D68" w:rsidRPr="00676AFE" w14:paraId="7887B76F" w14:textId="77777777" w:rsidTr="0021243F">
        <w:trPr>
          <w:trHeight w:val="291"/>
          <w:jc w:val="center"/>
          <w:trPrChange w:id="695" w:author="智誠 楊" w:date="2021-04-07T21:59:00Z">
            <w:trPr>
              <w:trHeight w:val="291"/>
              <w:jc w:val="center"/>
            </w:trPr>
          </w:trPrChange>
        </w:trPr>
        <w:tc>
          <w:tcPr>
            <w:tcW w:w="697" w:type="dxa"/>
            <w:tcPrChange w:id="696" w:author="智誠 楊" w:date="2021-04-07T21:59:00Z">
              <w:tcPr>
                <w:tcW w:w="530" w:type="dxa"/>
              </w:tcPr>
            </w:tcPrChange>
          </w:tcPr>
          <w:p w14:paraId="435B7EEA" w14:textId="77777777" w:rsidR="006F3D68" w:rsidRPr="00676AFE" w:rsidRDefault="006F3D68" w:rsidP="006F3D68">
            <w:pPr>
              <w:rPr>
                <w:rFonts w:ascii="標楷體" w:eastAsia="標楷體" w:hAnsi="標楷體"/>
              </w:rPr>
            </w:pPr>
            <w:r w:rsidRPr="00676AFE">
              <w:rPr>
                <w:rFonts w:ascii="標楷體" w:eastAsia="標楷體" w:hAnsi="標楷體" w:hint="eastAsia"/>
              </w:rPr>
              <w:t>5</w:t>
            </w:r>
          </w:p>
        </w:tc>
        <w:tc>
          <w:tcPr>
            <w:tcW w:w="1963" w:type="dxa"/>
            <w:tcPrChange w:id="697" w:author="智誠 楊" w:date="2021-04-07T21:59:00Z">
              <w:tcPr>
                <w:tcW w:w="1696" w:type="dxa"/>
              </w:tcPr>
            </w:tcPrChange>
          </w:tcPr>
          <w:p w14:paraId="2820ABC1" w14:textId="0BFF4C6B" w:rsidR="006F3D68" w:rsidRPr="00676AFE" w:rsidRDefault="006F3D68" w:rsidP="006F3D68">
            <w:pPr>
              <w:rPr>
                <w:rFonts w:ascii="標楷體" w:eastAsia="標楷體" w:hAnsi="標楷體"/>
              </w:rPr>
            </w:pPr>
            <w:ins w:id="698" w:author="st1" w:date="2020-06-14T23:49:00Z">
              <w:r w:rsidRPr="00DC161C">
                <w:rPr>
                  <w:rFonts w:ascii="標楷體" w:eastAsia="標楷體" w:hAnsi="標楷體" w:hint="eastAsia"/>
                </w:rPr>
                <w:t>累積金額</w:t>
              </w:r>
            </w:ins>
            <w:del w:id="699" w:author="st1" w:date="2020-06-14T23:49:00Z">
              <w:r w:rsidRPr="00676AFE" w:rsidDel="000755B1">
                <w:rPr>
                  <w:rFonts w:ascii="標楷體" w:eastAsia="標楷體" w:hAnsi="標楷體" w:hint="eastAsia"/>
                </w:rPr>
                <w:delText xml:space="preserve">總金額         </w:delText>
              </w:r>
            </w:del>
          </w:p>
        </w:tc>
        <w:tc>
          <w:tcPr>
            <w:tcW w:w="2653" w:type="dxa"/>
            <w:tcPrChange w:id="700" w:author="智誠 楊" w:date="2021-04-07T21:59:00Z">
              <w:tcPr>
                <w:tcW w:w="2856" w:type="dxa"/>
              </w:tcPr>
            </w:tcPrChange>
          </w:tcPr>
          <w:p w14:paraId="0869CF4D" w14:textId="77777777" w:rsidR="006F3D68" w:rsidRPr="00676AFE" w:rsidRDefault="006F3D68" w:rsidP="006F3D68">
            <w:pPr>
              <w:rPr>
                <w:rFonts w:ascii="標楷體" w:eastAsia="標楷體" w:hAnsi="標楷體"/>
              </w:rPr>
            </w:pPr>
            <w:r>
              <w:rPr>
                <w:rFonts w:ascii="標楷體" w:eastAsia="標楷體" w:hAnsi="標楷體" w:hint="eastAsia"/>
              </w:rPr>
              <w:t>9(14)</w:t>
            </w:r>
          </w:p>
        </w:tc>
        <w:tc>
          <w:tcPr>
            <w:tcW w:w="1032" w:type="dxa"/>
            <w:tcPrChange w:id="701" w:author="智誠 楊" w:date="2021-04-07T21:59:00Z">
              <w:tcPr>
                <w:tcW w:w="907" w:type="dxa"/>
              </w:tcPr>
            </w:tcPrChange>
          </w:tcPr>
          <w:p w14:paraId="5E427BB0" w14:textId="77777777" w:rsidR="006F3D68" w:rsidRPr="00676AFE" w:rsidRDefault="006F3D68" w:rsidP="006F3D68">
            <w:pPr>
              <w:rPr>
                <w:rFonts w:ascii="標楷體" w:eastAsia="標楷體" w:hAnsi="標楷體"/>
              </w:rPr>
            </w:pPr>
          </w:p>
        </w:tc>
        <w:tc>
          <w:tcPr>
            <w:tcW w:w="824" w:type="dxa"/>
            <w:tcPrChange w:id="702" w:author="智誠 楊" w:date="2021-04-07T21:59:00Z">
              <w:tcPr>
                <w:tcW w:w="1037" w:type="dxa"/>
              </w:tcPr>
            </w:tcPrChange>
          </w:tcPr>
          <w:p w14:paraId="378FEA0D" w14:textId="77777777" w:rsidR="006F3D68" w:rsidRPr="00676AFE" w:rsidRDefault="006F3D68" w:rsidP="006F3D68">
            <w:pPr>
              <w:rPr>
                <w:rFonts w:ascii="標楷體" w:eastAsia="標楷體" w:hAnsi="標楷體"/>
              </w:rPr>
            </w:pPr>
          </w:p>
        </w:tc>
        <w:tc>
          <w:tcPr>
            <w:tcW w:w="614" w:type="dxa"/>
            <w:tcPrChange w:id="703" w:author="智誠 楊" w:date="2021-04-07T21:59:00Z">
              <w:tcPr>
                <w:tcW w:w="629" w:type="dxa"/>
              </w:tcPr>
            </w:tcPrChange>
          </w:tcPr>
          <w:p w14:paraId="2712C9C5" w14:textId="069A0526" w:rsidR="006F3D68" w:rsidRPr="00676AFE" w:rsidRDefault="006F3D68" w:rsidP="006F3D68">
            <w:pPr>
              <w:rPr>
                <w:rFonts w:ascii="標楷體" w:eastAsia="標楷體" w:hAnsi="標楷體"/>
              </w:rPr>
            </w:pPr>
            <w:ins w:id="704" w:author="st1" w:date="2020-06-14T23:22:00Z">
              <w:r>
                <w:rPr>
                  <w:rFonts w:ascii="標楷體" w:eastAsia="標楷體" w:hAnsi="標楷體" w:hint="eastAsia"/>
                </w:rPr>
                <w:t>V</w:t>
              </w:r>
            </w:ins>
          </w:p>
        </w:tc>
        <w:tc>
          <w:tcPr>
            <w:tcW w:w="576" w:type="dxa"/>
            <w:tcPrChange w:id="705" w:author="智誠 楊" w:date="2021-04-07T21:59:00Z">
              <w:tcPr>
                <w:tcW w:w="576" w:type="dxa"/>
              </w:tcPr>
            </w:tcPrChange>
          </w:tcPr>
          <w:p w14:paraId="16D34444" w14:textId="77777777" w:rsidR="006F3D68" w:rsidRPr="00676AFE" w:rsidRDefault="006F3D68" w:rsidP="006F3D68">
            <w:pPr>
              <w:rPr>
                <w:rFonts w:ascii="標楷體" w:eastAsia="標楷體" w:hAnsi="標楷體"/>
              </w:rPr>
            </w:pPr>
          </w:p>
        </w:tc>
        <w:tc>
          <w:tcPr>
            <w:tcW w:w="2061" w:type="dxa"/>
            <w:tcPrChange w:id="706" w:author="智誠 楊" w:date="2021-04-07T21:59:00Z">
              <w:tcPr>
                <w:tcW w:w="2189" w:type="dxa"/>
              </w:tcPr>
            </w:tcPrChange>
          </w:tcPr>
          <w:p w14:paraId="41EE92EF" w14:textId="39C76D7D" w:rsidR="006F3D68" w:rsidRPr="00676AFE" w:rsidRDefault="004332EE" w:rsidP="006F3D68">
            <w:pPr>
              <w:rPr>
                <w:rFonts w:ascii="標楷體" w:eastAsia="標楷體" w:hAnsi="標楷體"/>
              </w:rPr>
            </w:pPr>
            <w:ins w:id="707" w:author="智誠 楊" w:date="2021-04-07T21:54:00Z">
              <w:r>
                <w:rPr>
                  <w:rFonts w:ascii="標楷體" w:eastAsia="標楷體" w:hAnsi="標楷體" w:hint="eastAsia"/>
                </w:rPr>
                <w:t>不可修改</w:t>
              </w:r>
            </w:ins>
            <w:del w:id="708" w:author="智誠 楊" w:date="2021-04-07T21:54:00Z">
              <w:r w:rsidR="006F3D68" w:rsidRPr="00676AFE" w:rsidDel="004332EE">
                <w:rPr>
                  <w:rFonts w:ascii="標楷體" w:eastAsia="標楷體" w:hAnsi="標楷體" w:hint="eastAsia"/>
                </w:rPr>
                <w:delText>新增、修改時必須輸入,其他自動顯示不必輸入</w:delText>
              </w:r>
            </w:del>
          </w:p>
        </w:tc>
      </w:tr>
      <w:tr w:rsidR="006F3D68" w:rsidRPr="00676AFE" w14:paraId="3248B633" w14:textId="77777777" w:rsidTr="0021243F">
        <w:trPr>
          <w:trHeight w:val="291"/>
          <w:jc w:val="center"/>
          <w:trPrChange w:id="709" w:author="智誠 楊" w:date="2021-04-07T21:59:00Z">
            <w:trPr>
              <w:trHeight w:val="291"/>
              <w:jc w:val="center"/>
            </w:trPr>
          </w:trPrChange>
        </w:trPr>
        <w:tc>
          <w:tcPr>
            <w:tcW w:w="697" w:type="dxa"/>
            <w:tcPrChange w:id="710" w:author="智誠 楊" w:date="2021-04-07T21:59:00Z">
              <w:tcPr>
                <w:tcW w:w="530" w:type="dxa"/>
              </w:tcPr>
            </w:tcPrChange>
          </w:tcPr>
          <w:p w14:paraId="09950AA6" w14:textId="77777777" w:rsidR="006F3D68" w:rsidRPr="00676AFE" w:rsidRDefault="006F3D68" w:rsidP="006F3D68">
            <w:pPr>
              <w:rPr>
                <w:rFonts w:ascii="標楷體" w:eastAsia="標楷體" w:hAnsi="標楷體"/>
              </w:rPr>
            </w:pPr>
            <w:r w:rsidRPr="00676AFE">
              <w:rPr>
                <w:rFonts w:ascii="標楷體" w:eastAsia="標楷體" w:hAnsi="標楷體" w:hint="eastAsia"/>
              </w:rPr>
              <w:t>6</w:t>
            </w:r>
          </w:p>
        </w:tc>
        <w:tc>
          <w:tcPr>
            <w:tcW w:w="1963" w:type="dxa"/>
            <w:tcPrChange w:id="711" w:author="智誠 楊" w:date="2021-04-07T21:59:00Z">
              <w:tcPr>
                <w:tcW w:w="1696" w:type="dxa"/>
              </w:tcPr>
            </w:tcPrChange>
          </w:tcPr>
          <w:p w14:paraId="35C63661" w14:textId="7E72C16E" w:rsidR="006F3D68" w:rsidRPr="00676AFE" w:rsidRDefault="006F3D68" w:rsidP="006F3D68">
            <w:pPr>
              <w:rPr>
                <w:rFonts w:ascii="標楷體" w:eastAsia="標楷體" w:hAnsi="標楷體"/>
              </w:rPr>
            </w:pPr>
            <w:ins w:id="712" w:author="st1" w:date="2020-06-14T23:49:00Z">
              <w:r w:rsidRPr="00EC5C67">
                <w:rPr>
                  <w:rFonts w:ascii="標楷體" w:eastAsia="標楷體" w:hAnsi="標楷體" w:hint="eastAsia"/>
                </w:rPr>
                <w:t>累積筆數</w:t>
              </w:r>
            </w:ins>
            <w:del w:id="713" w:author="st1" w:date="2020-06-14T23:49:00Z">
              <w:r w:rsidRPr="00676AFE" w:rsidDel="000755B1">
                <w:rPr>
                  <w:rFonts w:ascii="標楷體" w:eastAsia="標楷體" w:hAnsi="標楷體" w:hint="eastAsia"/>
                </w:rPr>
                <w:delText xml:space="preserve">總筆數         </w:delText>
              </w:r>
            </w:del>
          </w:p>
        </w:tc>
        <w:tc>
          <w:tcPr>
            <w:tcW w:w="2653" w:type="dxa"/>
            <w:tcPrChange w:id="714" w:author="智誠 楊" w:date="2021-04-07T21:59:00Z">
              <w:tcPr>
                <w:tcW w:w="2856" w:type="dxa"/>
              </w:tcPr>
            </w:tcPrChange>
          </w:tcPr>
          <w:p w14:paraId="10210A4C" w14:textId="77777777" w:rsidR="006F3D68" w:rsidRPr="00676AFE" w:rsidRDefault="006F3D68" w:rsidP="006F3D68">
            <w:pPr>
              <w:rPr>
                <w:rFonts w:ascii="標楷體" w:eastAsia="標楷體" w:hAnsi="標楷體"/>
              </w:rPr>
            </w:pPr>
            <w:r>
              <w:rPr>
                <w:rFonts w:ascii="標楷體" w:eastAsia="標楷體" w:hAnsi="標楷體" w:hint="eastAsia"/>
              </w:rPr>
              <w:t>3</w:t>
            </w:r>
          </w:p>
        </w:tc>
        <w:tc>
          <w:tcPr>
            <w:tcW w:w="1032" w:type="dxa"/>
            <w:tcPrChange w:id="715" w:author="智誠 楊" w:date="2021-04-07T21:59:00Z">
              <w:tcPr>
                <w:tcW w:w="907" w:type="dxa"/>
              </w:tcPr>
            </w:tcPrChange>
          </w:tcPr>
          <w:p w14:paraId="5E94BE07" w14:textId="77777777" w:rsidR="006F3D68" w:rsidRPr="00676AFE" w:rsidRDefault="006F3D68" w:rsidP="006F3D68">
            <w:pPr>
              <w:rPr>
                <w:rFonts w:ascii="標楷體" w:eastAsia="標楷體" w:hAnsi="標楷體"/>
              </w:rPr>
            </w:pPr>
          </w:p>
        </w:tc>
        <w:tc>
          <w:tcPr>
            <w:tcW w:w="824" w:type="dxa"/>
            <w:tcPrChange w:id="716" w:author="智誠 楊" w:date="2021-04-07T21:59:00Z">
              <w:tcPr>
                <w:tcW w:w="1037" w:type="dxa"/>
              </w:tcPr>
            </w:tcPrChange>
          </w:tcPr>
          <w:p w14:paraId="0B4B0A22" w14:textId="77777777" w:rsidR="006F3D68" w:rsidRPr="00676AFE" w:rsidRDefault="006F3D68" w:rsidP="006F3D68">
            <w:pPr>
              <w:rPr>
                <w:rFonts w:ascii="標楷體" w:eastAsia="標楷體" w:hAnsi="標楷體"/>
              </w:rPr>
            </w:pPr>
          </w:p>
        </w:tc>
        <w:tc>
          <w:tcPr>
            <w:tcW w:w="614" w:type="dxa"/>
            <w:tcPrChange w:id="717" w:author="智誠 楊" w:date="2021-04-07T21:59:00Z">
              <w:tcPr>
                <w:tcW w:w="629" w:type="dxa"/>
              </w:tcPr>
            </w:tcPrChange>
          </w:tcPr>
          <w:p w14:paraId="58D069EE" w14:textId="64A1094B" w:rsidR="006F3D68" w:rsidRPr="00676AFE" w:rsidRDefault="006F3D68" w:rsidP="006F3D68">
            <w:pPr>
              <w:rPr>
                <w:rFonts w:ascii="標楷體" w:eastAsia="標楷體" w:hAnsi="標楷體"/>
              </w:rPr>
            </w:pPr>
            <w:ins w:id="718" w:author="st1" w:date="2020-06-14T23:22:00Z">
              <w:r>
                <w:rPr>
                  <w:rFonts w:ascii="標楷體" w:eastAsia="標楷體" w:hAnsi="標楷體" w:hint="eastAsia"/>
                </w:rPr>
                <w:t>V</w:t>
              </w:r>
            </w:ins>
          </w:p>
        </w:tc>
        <w:tc>
          <w:tcPr>
            <w:tcW w:w="576" w:type="dxa"/>
            <w:tcPrChange w:id="719" w:author="智誠 楊" w:date="2021-04-07T21:59:00Z">
              <w:tcPr>
                <w:tcW w:w="576" w:type="dxa"/>
              </w:tcPr>
            </w:tcPrChange>
          </w:tcPr>
          <w:p w14:paraId="4E7CB669" w14:textId="77777777" w:rsidR="006F3D68" w:rsidRPr="00676AFE" w:rsidRDefault="006F3D68" w:rsidP="006F3D68">
            <w:pPr>
              <w:rPr>
                <w:rFonts w:ascii="標楷體" w:eastAsia="標楷體" w:hAnsi="標楷體"/>
              </w:rPr>
            </w:pPr>
          </w:p>
        </w:tc>
        <w:tc>
          <w:tcPr>
            <w:tcW w:w="2061" w:type="dxa"/>
            <w:tcPrChange w:id="720" w:author="智誠 楊" w:date="2021-04-07T21:59:00Z">
              <w:tcPr>
                <w:tcW w:w="2189" w:type="dxa"/>
              </w:tcPr>
            </w:tcPrChange>
          </w:tcPr>
          <w:p w14:paraId="216ECA04" w14:textId="4897F175" w:rsidR="006F3D68" w:rsidRPr="00676AFE" w:rsidRDefault="004332EE" w:rsidP="006F3D68">
            <w:pPr>
              <w:rPr>
                <w:rFonts w:ascii="標楷體" w:eastAsia="標楷體" w:hAnsi="標楷體"/>
              </w:rPr>
            </w:pPr>
            <w:ins w:id="721" w:author="智誠 楊" w:date="2021-04-07T21:54:00Z">
              <w:r>
                <w:rPr>
                  <w:rFonts w:ascii="標楷體" w:eastAsia="標楷體" w:hAnsi="標楷體" w:hint="eastAsia"/>
                </w:rPr>
                <w:t>不可修改</w:t>
              </w:r>
            </w:ins>
            <w:del w:id="722" w:author="智誠 楊" w:date="2021-04-07T21:54:00Z">
              <w:r w:rsidR="006F3D68" w:rsidRPr="00676AFE" w:rsidDel="004332EE">
                <w:rPr>
                  <w:rFonts w:ascii="標楷體" w:eastAsia="標楷體" w:hAnsi="標楷體" w:hint="eastAsia"/>
                </w:rPr>
                <w:delText>新增、修改時必須輸入,其他自動顯示不必輸入</w:delText>
              </w:r>
            </w:del>
          </w:p>
        </w:tc>
      </w:tr>
      <w:tr w:rsidR="004332EE" w:rsidRPr="00676AFE" w14:paraId="76E1CBFB" w14:textId="77777777" w:rsidTr="0021243F">
        <w:trPr>
          <w:trHeight w:val="291"/>
          <w:jc w:val="center"/>
          <w:trPrChange w:id="723" w:author="智誠 楊" w:date="2021-04-07T21:59:00Z">
            <w:trPr>
              <w:trHeight w:val="291"/>
              <w:jc w:val="center"/>
            </w:trPr>
          </w:trPrChange>
        </w:trPr>
        <w:tc>
          <w:tcPr>
            <w:tcW w:w="697" w:type="dxa"/>
            <w:tcPrChange w:id="724" w:author="智誠 楊" w:date="2021-04-07T21:59:00Z">
              <w:tcPr>
                <w:tcW w:w="530" w:type="dxa"/>
              </w:tcPr>
            </w:tcPrChange>
          </w:tcPr>
          <w:p w14:paraId="2A828597" w14:textId="77777777" w:rsidR="004332EE" w:rsidRPr="00676AFE" w:rsidRDefault="004332EE" w:rsidP="004332EE">
            <w:pPr>
              <w:rPr>
                <w:rFonts w:ascii="標楷體" w:eastAsia="標楷體" w:hAnsi="標楷體"/>
              </w:rPr>
            </w:pPr>
            <w:r w:rsidRPr="00676AFE">
              <w:rPr>
                <w:rFonts w:ascii="標楷體" w:eastAsia="標楷體" w:hAnsi="標楷體" w:hint="eastAsia"/>
              </w:rPr>
              <w:t>7</w:t>
            </w:r>
          </w:p>
        </w:tc>
        <w:tc>
          <w:tcPr>
            <w:tcW w:w="1963" w:type="dxa"/>
            <w:tcPrChange w:id="725" w:author="智誠 楊" w:date="2021-04-07T21:59:00Z">
              <w:tcPr>
                <w:tcW w:w="1696" w:type="dxa"/>
              </w:tcPr>
            </w:tcPrChange>
          </w:tcPr>
          <w:p w14:paraId="6C4BBB22" w14:textId="2C2A8465" w:rsidR="004332EE" w:rsidRPr="00676AFE" w:rsidRDefault="004332EE" w:rsidP="004332EE">
            <w:pPr>
              <w:rPr>
                <w:rFonts w:ascii="標楷體" w:eastAsia="標楷體" w:hAnsi="標楷體"/>
              </w:rPr>
            </w:pPr>
            <w:ins w:id="726" w:author="智誠 楊" w:date="2021-04-07T21:55:00Z">
              <w:r w:rsidRPr="00676AFE">
                <w:rPr>
                  <w:rFonts w:ascii="標楷體" w:eastAsia="標楷體" w:hAnsi="標楷體" w:hint="eastAsia"/>
                </w:rPr>
                <w:t xml:space="preserve">合理性         </w:t>
              </w:r>
            </w:ins>
            <w:del w:id="727" w:author="智誠 楊" w:date="2021-04-07T21:54:00Z">
              <w:r w:rsidRPr="00676AFE" w:rsidDel="004332EE">
                <w:rPr>
                  <w:rFonts w:ascii="標楷體" w:eastAsia="標楷體" w:hAnsi="標楷體" w:hint="eastAsia"/>
                </w:rPr>
                <w:delText>備忘錄序號</w:delText>
              </w:r>
            </w:del>
            <w:del w:id="728" w:author="智誠 楊" w:date="2021-04-07T21:55:00Z">
              <w:r w:rsidRPr="00676AFE" w:rsidDel="003F5CD2">
                <w:rPr>
                  <w:rFonts w:ascii="標楷體" w:eastAsia="標楷體" w:hAnsi="標楷體" w:hint="eastAsia"/>
                </w:rPr>
                <w:delText xml:space="preserve">     </w:delText>
              </w:r>
            </w:del>
          </w:p>
        </w:tc>
        <w:tc>
          <w:tcPr>
            <w:tcW w:w="2653" w:type="dxa"/>
            <w:tcPrChange w:id="729" w:author="智誠 楊" w:date="2021-04-07T21:59:00Z">
              <w:tcPr>
                <w:tcW w:w="2856" w:type="dxa"/>
              </w:tcPr>
            </w:tcPrChange>
          </w:tcPr>
          <w:p w14:paraId="3056F9EB" w14:textId="7625D567" w:rsidR="004332EE" w:rsidRPr="00676AFE" w:rsidRDefault="004332EE" w:rsidP="004332EE">
            <w:pPr>
              <w:rPr>
                <w:rFonts w:ascii="標楷體" w:eastAsia="標楷體" w:hAnsi="標楷體"/>
              </w:rPr>
            </w:pPr>
            <w:ins w:id="730" w:author="智誠 楊" w:date="2021-04-07T21:55:00Z">
              <w:r>
                <w:rPr>
                  <w:rFonts w:ascii="標楷體" w:eastAsia="標楷體" w:hAnsi="標楷體" w:hint="eastAsia"/>
                </w:rPr>
                <w:t>X(1)</w:t>
              </w:r>
            </w:ins>
            <w:del w:id="731" w:author="智誠 楊" w:date="2021-04-07T21:55:00Z">
              <w:r w:rsidDel="004332EE">
                <w:rPr>
                  <w:rFonts w:ascii="標楷體" w:eastAsia="標楷體" w:hAnsi="標楷體" w:hint="eastAsia"/>
                </w:rPr>
                <w:delText>99</w:delText>
              </w:r>
            </w:del>
          </w:p>
        </w:tc>
        <w:tc>
          <w:tcPr>
            <w:tcW w:w="1032" w:type="dxa"/>
            <w:tcPrChange w:id="732" w:author="智誠 楊" w:date="2021-04-07T21:59:00Z">
              <w:tcPr>
                <w:tcW w:w="907" w:type="dxa"/>
              </w:tcPr>
            </w:tcPrChange>
          </w:tcPr>
          <w:p w14:paraId="13BE7BDF" w14:textId="77777777" w:rsidR="004332EE" w:rsidRPr="00676AFE" w:rsidRDefault="004332EE" w:rsidP="004332EE">
            <w:pPr>
              <w:rPr>
                <w:rFonts w:ascii="標楷體" w:eastAsia="標楷體" w:hAnsi="標楷體"/>
              </w:rPr>
            </w:pPr>
          </w:p>
        </w:tc>
        <w:tc>
          <w:tcPr>
            <w:tcW w:w="824" w:type="dxa"/>
            <w:tcPrChange w:id="733" w:author="智誠 楊" w:date="2021-04-07T21:59:00Z">
              <w:tcPr>
                <w:tcW w:w="1037" w:type="dxa"/>
              </w:tcPr>
            </w:tcPrChange>
          </w:tcPr>
          <w:p w14:paraId="0DA2E924" w14:textId="77777777" w:rsidR="004332EE" w:rsidRPr="00676AFE" w:rsidRDefault="004332EE" w:rsidP="004332EE">
            <w:pPr>
              <w:rPr>
                <w:rFonts w:ascii="標楷體" w:eastAsia="標楷體" w:hAnsi="標楷體"/>
              </w:rPr>
            </w:pPr>
          </w:p>
        </w:tc>
        <w:tc>
          <w:tcPr>
            <w:tcW w:w="614" w:type="dxa"/>
            <w:tcPrChange w:id="734" w:author="智誠 楊" w:date="2021-04-07T21:59:00Z">
              <w:tcPr>
                <w:tcW w:w="629" w:type="dxa"/>
              </w:tcPr>
            </w:tcPrChange>
          </w:tcPr>
          <w:p w14:paraId="3DD6B65C" w14:textId="4A19133C" w:rsidR="004332EE" w:rsidRPr="00676AFE" w:rsidRDefault="004332EE" w:rsidP="004332EE">
            <w:pPr>
              <w:rPr>
                <w:rFonts w:ascii="標楷體" w:eastAsia="標楷體" w:hAnsi="標楷體"/>
              </w:rPr>
            </w:pPr>
            <w:ins w:id="735" w:author="智誠 楊" w:date="2021-04-07T21:55:00Z">
              <w:r>
                <w:rPr>
                  <w:rFonts w:ascii="標楷體" w:eastAsia="標楷體" w:hAnsi="標楷體" w:hint="eastAsia"/>
                </w:rPr>
                <w:t>V</w:t>
              </w:r>
            </w:ins>
            <w:ins w:id="736" w:author="st1" w:date="2020-06-14T23:20:00Z">
              <w:del w:id="737" w:author="智誠 楊" w:date="2021-04-07T21:55:00Z">
                <w:r w:rsidDel="003F5CD2">
                  <w:rPr>
                    <w:rFonts w:ascii="標楷體" w:eastAsia="標楷體" w:hAnsi="標楷體" w:hint="eastAsia"/>
                  </w:rPr>
                  <w:delText>V</w:delText>
                </w:r>
              </w:del>
            </w:ins>
          </w:p>
        </w:tc>
        <w:tc>
          <w:tcPr>
            <w:tcW w:w="576" w:type="dxa"/>
            <w:tcPrChange w:id="738" w:author="智誠 楊" w:date="2021-04-07T21:59:00Z">
              <w:tcPr>
                <w:tcW w:w="576" w:type="dxa"/>
              </w:tcPr>
            </w:tcPrChange>
          </w:tcPr>
          <w:p w14:paraId="711ECEAC" w14:textId="77777777" w:rsidR="004332EE" w:rsidRPr="00676AFE" w:rsidRDefault="004332EE" w:rsidP="004332EE">
            <w:pPr>
              <w:rPr>
                <w:rFonts w:ascii="標楷體" w:eastAsia="標楷體" w:hAnsi="標楷體"/>
              </w:rPr>
            </w:pPr>
          </w:p>
        </w:tc>
        <w:tc>
          <w:tcPr>
            <w:tcW w:w="2061" w:type="dxa"/>
            <w:tcPrChange w:id="739" w:author="智誠 楊" w:date="2021-04-07T21:59:00Z">
              <w:tcPr>
                <w:tcW w:w="2189" w:type="dxa"/>
              </w:tcPr>
            </w:tcPrChange>
          </w:tcPr>
          <w:p w14:paraId="45EB81DD" w14:textId="3F03C4DB" w:rsidR="004332EE" w:rsidRPr="00676AFE" w:rsidRDefault="004332EE" w:rsidP="004332EE">
            <w:pPr>
              <w:rPr>
                <w:rFonts w:ascii="標楷體" w:eastAsia="標楷體" w:hAnsi="標楷體"/>
              </w:rPr>
            </w:pPr>
            <w:ins w:id="740" w:author="智誠 楊" w:date="2021-04-07T21:55:00Z">
              <w:r w:rsidRPr="00676AFE">
                <w:rPr>
                  <w:rFonts w:ascii="標楷體" w:eastAsia="標楷體" w:hAnsi="標楷體" w:hint="eastAsia"/>
                </w:rPr>
                <w:t>新增、修改時必須輸入Y或N,其他自動顯示不必輸入</w:t>
              </w:r>
              <w:r>
                <w:rPr>
                  <w:rFonts w:ascii="標楷體" w:eastAsia="標楷體" w:hAnsi="標楷體" w:hint="eastAsia"/>
                </w:rPr>
                <w:t>,經辦可修改</w:t>
              </w:r>
            </w:ins>
            <w:del w:id="741" w:author="智誠 楊" w:date="2021-04-07T21:54:00Z">
              <w:r w:rsidRPr="00676AFE" w:rsidDel="004332EE">
                <w:rPr>
                  <w:rFonts w:ascii="標楷體" w:eastAsia="標楷體" w:hAnsi="標楷體" w:hint="eastAsia"/>
                </w:rPr>
                <w:delText>新增、修改時必須輸入,其他自動顯示不必輸入</w:delText>
              </w:r>
            </w:del>
          </w:p>
        </w:tc>
      </w:tr>
      <w:tr w:rsidR="004332EE" w:rsidRPr="00676AFE" w14:paraId="6B5B791C" w14:textId="77777777" w:rsidTr="0021243F">
        <w:trPr>
          <w:trHeight w:val="291"/>
          <w:jc w:val="center"/>
          <w:trPrChange w:id="742" w:author="智誠 楊" w:date="2021-04-07T21:59:00Z">
            <w:trPr>
              <w:trHeight w:val="291"/>
              <w:jc w:val="center"/>
            </w:trPr>
          </w:trPrChange>
        </w:trPr>
        <w:tc>
          <w:tcPr>
            <w:tcW w:w="697" w:type="dxa"/>
            <w:tcPrChange w:id="743" w:author="智誠 楊" w:date="2021-04-07T21:59:00Z">
              <w:tcPr>
                <w:tcW w:w="530" w:type="dxa"/>
              </w:tcPr>
            </w:tcPrChange>
          </w:tcPr>
          <w:p w14:paraId="4F5B4E13" w14:textId="77777777" w:rsidR="004332EE" w:rsidRPr="00676AFE" w:rsidRDefault="004332EE" w:rsidP="004332EE">
            <w:pPr>
              <w:rPr>
                <w:rFonts w:ascii="標楷體" w:eastAsia="標楷體" w:hAnsi="標楷體"/>
              </w:rPr>
            </w:pPr>
            <w:r w:rsidRPr="00676AFE">
              <w:rPr>
                <w:rFonts w:ascii="標楷體" w:eastAsia="標楷體" w:hAnsi="標楷體" w:hint="eastAsia"/>
              </w:rPr>
              <w:t>8</w:t>
            </w:r>
          </w:p>
        </w:tc>
        <w:tc>
          <w:tcPr>
            <w:tcW w:w="1963" w:type="dxa"/>
            <w:tcPrChange w:id="744" w:author="智誠 楊" w:date="2021-04-07T21:59:00Z">
              <w:tcPr>
                <w:tcW w:w="1696" w:type="dxa"/>
              </w:tcPr>
            </w:tcPrChange>
          </w:tcPr>
          <w:p w14:paraId="7CCF0C56" w14:textId="2199F8B0" w:rsidR="004332EE" w:rsidRPr="00676AFE" w:rsidRDefault="004332EE" w:rsidP="004332EE">
            <w:pPr>
              <w:rPr>
                <w:rFonts w:ascii="標楷體" w:eastAsia="標楷體" w:hAnsi="標楷體"/>
              </w:rPr>
            </w:pPr>
            <w:ins w:id="745" w:author="智誠 楊" w:date="2021-04-07T21:55:00Z">
              <w:r w:rsidRPr="00676AFE">
                <w:rPr>
                  <w:rFonts w:ascii="標楷體" w:eastAsia="標楷體" w:hAnsi="標楷體" w:hint="eastAsia"/>
                </w:rPr>
                <w:t xml:space="preserve">經辦合理性說明 </w:t>
              </w:r>
            </w:ins>
            <w:del w:id="746" w:author="智誠 楊" w:date="2021-04-07T21:55:00Z">
              <w:r w:rsidRPr="00676AFE" w:rsidDel="004332EE">
                <w:rPr>
                  <w:rFonts w:ascii="標楷體" w:eastAsia="標楷體" w:hAnsi="標楷體" w:hint="eastAsia"/>
                </w:rPr>
                <w:delText xml:space="preserve">合理性         </w:delText>
              </w:r>
            </w:del>
          </w:p>
        </w:tc>
        <w:tc>
          <w:tcPr>
            <w:tcW w:w="2653" w:type="dxa"/>
            <w:tcPrChange w:id="747" w:author="智誠 楊" w:date="2021-04-07T21:59:00Z">
              <w:tcPr>
                <w:tcW w:w="2856" w:type="dxa"/>
              </w:tcPr>
            </w:tcPrChange>
          </w:tcPr>
          <w:p w14:paraId="2E192C7D" w14:textId="351B1FA7" w:rsidR="004332EE" w:rsidRPr="00676AFE" w:rsidRDefault="004332EE" w:rsidP="004332EE">
            <w:pPr>
              <w:rPr>
                <w:rFonts w:ascii="標楷體" w:eastAsia="標楷體" w:hAnsi="標楷體"/>
              </w:rPr>
            </w:pPr>
            <w:ins w:id="748" w:author="智誠 楊" w:date="2021-04-07T21:55:00Z">
              <w:r>
                <w:rPr>
                  <w:rFonts w:ascii="標楷體" w:eastAsia="標楷體" w:hAnsi="標楷體" w:hint="eastAsia"/>
                </w:rPr>
                <w:t>X(</w:t>
              </w:r>
            </w:ins>
            <w:ins w:id="749" w:author="智誠 楊" w:date="2021-04-07T21:57:00Z">
              <w:r w:rsidR="0021243F">
                <w:rPr>
                  <w:rFonts w:ascii="標楷體" w:eastAsia="標楷體" w:hAnsi="標楷體" w:hint="eastAsia"/>
                </w:rPr>
                <w:t>5</w:t>
              </w:r>
            </w:ins>
            <w:ins w:id="750" w:author="智誠 楊" w:date="2021-04-07T21:55:00Z">
              <w:r>
                <w:rPr>
                  <w:rFonts w:ascii="標楷體" w:eastAsia="標楷體" w:hAnsi="標楷體" w:hint="eastAsia"/>
                </w:rPr>
                <w:t>0)</w:t>
              </w:r>
            </w:ins>
            <w:del w:id="751" w:author="智誠 楊" w:date="2021-04-07T21:55:00Z">
              <w:r w:rsidDel="004332EE">
                <w:rPr>
                  <w:rFonts w:ascii="標楷體" w:eastAsia="標楷體" w:hAnsi="標楷體" w:hint="eastAsia"/>
                </w:rPr>
                <w:delText>X</w:delText>
              </w:r>
            </w:del>
          </w:p>
        </w:tc>
        <w:tc>
          <w:tcPr>
            <w:tcW w:w="1032" w:type="dxa"/>
            <w:tcPrChange w:id="752" w:author="智誠 楊" w:date="2021-04-07T21:59:00Z">
              <w:tcPr>
                <w:tcW w:w="907" w:type="dxa"/>
              </w:tcPr>
            </w:tcPrChange>
          </w:tcPr>
          <w:p w14:paraId="16CC8AF5" w14:textId="77777777" w:rsidR="004332EE" w:rsidRPr="00676AFE" w:rsidRDefault="004332EE" w:rsidP="004332EE">
            <w:pPr>
              <w:rPr>
                <w:rFonts w:ascii="標楷體" w:eastAsia="標楷體" w:hAnsi="標楷體"/>
              </w:rPr>
            </w:pPr>
          </w:p>
        </w:tc>
        <w:tc>
          <w:tcPr>
            <w:tcW w:w="824" w:type="dxa"/>
            <w:tcPrChange w:id="753" w:author="智誠 楊" w:date="2021-04-07T21:59:00Z">
              <w:tcPr>
                <w:tcW w:w="1037" w:type="dxa"/>
              </w:tcPr>
            </w:tcPrChange>
          </w:tcPr>
          <w:p w14:paraId="3FFBA0C9" w14:textId="77777777" w:rsidR="004332EE" w:rsidRPr="00676AFE" w:rsidRDefault="004332EE" w:rsidP="004332EE">
            <w:pPr>
              <w:rPr>
                <w:rFonts w:ascii="標楷體" w:eastAsia="標楷體" w:hAnsi="標楷體"/>
              </w:rPr>
            </w:pPr>
          </w:p>
        </w:tc>
        <w:tc>
          <w:tcPr>
            <w:tcW w:w="614" w:type="dxa"/>
            <w:tcPrChange w:id="754" w:author="智誠 楊" w:date="2021-04-07T21:59:00Z">
              <w:tcPr>
                <w:tcW w:w="629" w:type="dxa"/>
              </w:tcPr>
            </w:tcPrChange>
          </w:tcPr>
          <w:p w14:paraId="3354194F" w14:textId="20E84848" w:rsidR="004332EE" w:rsidRPr="00676AFE" w:rsidRDefault="004332EE" w:rsidP="004332EE">
            <w:pPr>
              <w:rPr>
                <w:rFonts w:ascii="標楷體" w:eastAsia="標楷體" w:hAnsi="標楷體"/>
              </w:rPr>
            </w:pPr>
            <w:ins w:id="755" w:author="st1" w:date="2020-06-14T23:20:00Z">
              <w:del w:id="756" w:author="智誠 楊" w:date="2021-04-07T21:55:00Z">
                <w:r w:rsidDel="004332EE">
                  <w:rPr>
                    <w:rFonts w:ascii="標楷體" w:eastAsia="標楷體" w:hAnsi="標楷體" w:hint="eastAsia"/>
                  </w:rPr>
                  <w:delText>V</w:delText>
                </w:r>
              </w:del>
            </w:ins>
          </w:p>
        </w:tc>
        <w:tc>
          <w:tcPr>
            <w:tcW w:w="576" w:type="dxa"/>
            <w:tcPrChange w:id="757" w:author="智誠 楊" w:date="2021-04-07T21:59:00Z">
              <w:tcPr>
                <w:tcW w:w="576" w:type="dxa"/>
              </w:tcPr>
            </w:tcPrChange>
          </w:tcPr>
          <w:p w14:paraId="3C5BC0D1" w14:textId="77777777" w:rsidR="004332EE" w:rsidRPr="00676AFE" w:rsidRDefault="004332EE" w:rsidP="004332EE">
            <w:pPr>
              <w:rPr>
                <w:rFonts w:ascii="標楷體" w:eastAsia="標楷體" w:hAnsi="標楷體"/>
              </w:rPr>
            </w:pPr>
          </w:p>
        </w:tc>
        <w:tc>
          <w:tcPr>
            <w:tcW w:w="2061" w:type="dxa"/>
            <w:tcPrChange w:id="758" w:author="智誠 楊" w:date="2021-04-07T21:59:00Z">
              <w:tcPr>
                <w:tcW w:w="2189" w:type="dxa"/>
              </w:tcPr>
            </w:tcPrChange>
          </w:tcPr>
          <w:p w14:paraId="2700F8F4" w14:textId="5F3583F9" w:rsidR="004332EE" w:rsidRPr="00676AFE" w:rsidRDefault="004332EE" w:rsidP="004332EE">
            <w:pPr>
              <w:rPr>
                <w:rFonts w:ascii="標楷體" w:eastAsia="標楷體" w:hAnsi="標楷體"/>
              </w:rPr>
            </w:pPr>
            <w:ins w:id="759" w:author="智誠 楊" w:date="2021-04-07T21:55:00Z">
              <w:r w:rsidRPr="00676AFE">
                <w:rPr>
                  <w:rFonts w:ascii="標楷體" w:eastAsia="標楷體" w:hAnsi="標楷體" w:hint="eastAsia"/>
                </w:rPr>
                <w:t>可不輸入</w:t>
              </w:r>
              <w:r>
                <w:rPr>
                  <w:rFonts w:ascii="標楷體" w:eastAsia="標楷體" w:hAnsi="標楷體" w:hint="eastAsia"/>
                </w:rPr>
                <w:t>, 經辦可修改</w:t>
              </w:r>
            </w:ins>
            <w:ins w:id="760" w:author="st1" w:date="2020-06-14T23:21:00Z">
              <w:del w:id="761" w:author="智誠 楊" w:date="2021-04-07T21:55:00Z">
                <w:r w:rsidRPr="00676AFE" w:rsidDel="004332EE">
                  <w:rPr>
                    <w:rFonts w:ascii="標楷體" w:eastAsia="標楷體" w:hAnsi="標楷體" w:hint="eastAsia"/>
                  </w:rPr>
                  <w:delText>新增、修改時</w:delText>
                </w:r>
              </w:del>
            </w:ins>
            <w:del w:id="762" w:author="智誠 楊" w:date="2021-04-07T21:55:00Z">
              <w:r w:rsidRPr="00676AFE" w:rsidDel="004332EE">
                <w:rPr>
                  <w:rFonts w:ascii="標楷體" w:eastAsia="標楷體" w:hAnsi="標楷體" w:hint="eastAsia"/>
                </w:rPr>
                <w:delText>必須輸入Y或N</w:delText>
              </w:r>
            </w:del>
            <w:ins w:id="763" w:author="st1" w:date="2020-06-14T23:21:00Z">
              <w:del w:id="764" w:author="智誠 楊" w:date="2021-04-07T21:55:00Z">
                <w:r w:rsidRPr="00676AFE" w:rsidDel="004332EE">
                  <w:rPr>
                    <w:rFonts w:ascii="標楷體" w:eastAsia="標楷體" w:hAnsi="標楷體" w:hint="eastAsia"/>
                  </w:rPr>
                  <w:delText>,其他自動顯示不必輸入</w:delText>
                </w:r>
              </w:del>
            </w:ins>
          </w:p>
        </w:tc>
      </w:tr>
      <w:tr w:rsidR="004332EE" w:rsidRPr="00676AFE" w14:paraId="128BE84F" w14:textId="77777777" w:rsidTr="0021243F">
        <w:trPr>
          <w:trHeight w:val="291"/>
          <w:jc w:val="center"/>
          <w:trPrChange w:id="765" w:author="智誠 楊" w:date="2021-04-07T21:59:00Z">
            <w:trPr>
              <w:trHeight w:val="291"/>
              <w:jc w:val="center"/>
            </w:trPr>
          </w:trPrChange>
        </w:trPr>
        <w:tc>
          <w:tcPr>
            <w:tcW w:w="697" w:type="dxa"/>
            <w:tcPrChange w:id="766" w:author="智誠 楊" w:date="2021-04-07T21:59:00Z">
              <w:tcPr>
                <w:tcW w:w="530" w:type="dxa"/>
              </w:tcPr>
            </w:tcPrChange>
          </w:tcPr>
          <w:p w14:paraId="2F422A86" w14:textId="77777777" w:rsidR="004332EE" w:rsidRPr="00676AFE" w:rsidRDefault="004332EE" w:rsidP="004332EE">
            <w:pPr>
              <w:rPr>
                <w:rFonts w:ascii="標楷體" w:eastAsia="標楷體" w:hAnsi="標楷體"/>
              </w:rPr>
            </w:pPr>
            <w:r w:rsidRPr="00676AFE">
              <w:rPr>
                <w:rFonts w:ascii="標楷體" w:eastAsia="標楷體" w:hAnsi="標楷體" w:hint="eastAsia"/>
              </w:rPr>
              <w:t>9</w:t>
            </w:r>
          </w:p>
        </w:tc>
        <w:tc>
          <w:tcPr>
            <w:tcW w:w="1963" w:type="dxa"/>
            <w:tcPrChange w:id="767" w:author="智誠 楊" w:date="2021-04-07T21:59:00Z">
              <w:tcPr>
                <w:tcW w:w="1696" w:type="dxa"/>
              </w:tcPr>
            </w:tcPrChange>
          </w:tcPr>
          <w:p w14:paraId="18661A31" w14:textId="4BE42AF9" w:rsidR="004332EE" w:rsidRPr="00676AFE" w:rsidRDefault="0021243F" w:rsidP="004332EE">
            <w:pPr>
              <w:rPr>
                <w:rFonts w:ascii="標楷體" w:eastAsia="標楷體" w:hAnsi="標楷體"/>
              </w:rPr>
            </w:pPr>
            <w:ins w:id="768" w:author="智誠 楊" w:date="2021-04-07T21:57:00Z">
              <w:r w:rsidRPr="00676AFE">
                <w:rPr>
                  <w:rFonts w:ascii="標楷體" w:eastAsia="標楷體" w:hAnsi="標楷體" w:hint="eastAsia"/>
                </w:rPr>
                <w:t>主管覆核</w:t>
              </w:r>
            </w:ins>
            <w:del w:id="769" w:author="智誠 楊" w:date="2021-04-07T21:55:00Z">
              <w:r w:rsidR="004332EE" w:rsidRPr="00676AFE" w:rsidDel="004332EE">
                <w:rPr>
                  <w:rFonts w:ascii="標楷體" w:eastAsia="標楷體" w:hAnsi="標楷體" w:hint="eastAsia"/>
                </w:rPr>
                <w:delText xml:space="preserve">經辦合理性說明 </w:delText>
              </w:r>
            </w:del>
          </w:p>
        </w:tc>
        <w:tc>
          <w:tcPr>
            <w:tcW w:w="2653" w:type="dxa"/>
            <w:tcPrChange w:id="770" w:author="智誠 楊" w:date="2021-04-07T21:59:00Z">
              <w:tcPr>
                <w:tcW w:w="2856" w:type="dxa"/>
              </w:tcPr>
            </w:tcPrChange>
          </w:tcPr>
          <w:p w14:paraId="20079688" w14:textId="4E28E07D" w:rsidR="004332EE" w:rsidRPr="00676AFE" w:rsidRDefault="0021243F" w:rsidP="004332EE">
            <w:pPr>
              <w:rPr>
                <w:rFonts w:ascii="標楷體" w:eastAsia="標楷體" w:hAnsi="標楷體"/>
              </w:rPr>
            </w:pPr>
            <w:ins w:id="771" w:author="智誠 楊" w:date="2021-04-07T21:57:00Z">
              <w:r>
                <w:rPr>
                  <w:rFonts w:ascii="標楷體" w:eastAsia="標楷體" w:hAnsi="標楷體" w:hint="eastAsia"/>
                </w:rPr>
                <w:t>X</w:t>
              </w:r>
              <w:r>
                <w:rPr>
                  <w:rFonts w:ascii="標楷體" w:eastAsia="標楷體" w:hAnsi="標楷體"/>
                </w:rPr>
                <w:t>(1)</w:t>
              </w:r>
            </w:ins>
            <w:del w:id="772" w:author="智誠 楊" w:date="2021-04-07T21:55:00Z">
              <w:r w:rsidR="004332EE" w:rsidDel="004332EE">
                <w:rPr>
                  <w:rFonts w:ascii="標楷體" w:eastAsia="標楷體" w:hAnsi="標楷體" w:hint="eastAsia"/>
                </w:rPr>
                <w:delText>X(60)</w:delText>
              </w:r>
            </w:del>
          </w:p>
        </w:tc>
        <w:tc>
          <w:tcPr>
            <w:tcW w:w="1032" w:type="dxa"/>
            <w:tcPrChange w:id="773" w:author="智誠 楊" w:date="2021-04-07T21:59:00Z">
              <w:tcPr>
                <w:tcW w:w="907" w:type="dxa"/>
              </w:tcPr>
            </w:tcPrChange>
          </w:tcPr>
          <w:p w14:paraId="5E2692E1" w14:textId="77777777" w:rsidR="004332EE" w:rsidRPr="00676AFE" w:rsidRDefault="004332EE" w:rsidP="004332EE">
            <w:pPr>
              <w:rPr>
                <w:rFonts w:ascii="標楷體" w:eastAsia="標楷體" w:hAnsi="標楷體"/>
              </w:rPr>
            </w:pPr>
          </w:p>
        </w:tc>
        <w:tc>
          <w:tcPr>
            <w:tcW w:w="824" w:type="dxa"/>
            <w:tcPrChange w:id="774" w:author="智誠 楊" w:date="2021-04-07T21:59:00Z">
              <w:tcPr>
                <w:tcW w:w="1037" w:type="dxa"/>
              </w:tcPr>
            </w:tcPrChange>
          </w:tcPr>
          <w:p w14:paraId="08DDB9C7" w14:textId="77777777" w:rsidR="004332EE" w:rsidRPr="00676AFE" w:rsidRDefault="004332EE" w:rsidP="004332EE">
            <w:pPr>
              <w:rPr>
                <w:rFonts w:ascii="標楷體" w:eastAsia="標楷體" w:hAnsi="標楷體"/>
              </w:rPr>
            </w:pPr>
          </w:p>
        </w:tc>
        <w:tc>
          <w:tcPr>
            <w:tcW w:w="614" w:type="dxa"/>
            <w:tcPrChange w:id="775" w:author="智誠 楊" w:date="2021-04-07T21:59:00Z">
              <w:tcPr>
                <w:tcW w:w="629" w:type="dxa"/>
              </w:tcPr>
            </w:tcPrChange>
          </w:tcPr>
          <w:p w14:paraId="3D2CBA52" w14:textId="77777777" w:rsidR="004332EE" w:rsidRPr="00676AFE" w:rsidRDefault="004332EE" w:rsidP="004332EE">
            <w:pPr>
              <w:rPr>
                <w:rFonts w:ascii="標楷體" w:eastAsia="標楷體" w:hAnsi="標楷體"/>
              </w:rPr>
            </w:pPr>
          </w:p>
        </w:tc>
        <w:tc>
          <w:tcPr>
            <w:tcW w:w="576" w:type="dxa"/>
            <w:tcPrChange w:id="776" w:author="智誠 楊" w:date="2021-04-07T21:59:00Z">
              <w:tcPr>
                <w:tcW w:w="576" w:type="dxa"/>
              </w:tcPr>
            </w:tcPrChange>
          </w:tcPr>
          <w:p w14:paraId="77F4AA03" w14:textId="77777777" w:rsidR="004332EE" w:rsidRPr="00676AFE" w:rsidRDefault="004332EE" w:rsidP="004332EE">
            <w:pPr>
              <w:rPr>
                <w:rFonts w:ascii="標楷體" w:eastAsia="標楷體" w:hAnsi="標楷體"/>
              </w:rPr>
            </w:pPr>
          </w:p>
        </w:tc>
        <w:tc>
          <w:tcPr>
            <w:tcW w:w="2061" w:type="dxa"/>
            <w:tcPrChange w:id="777" w:author="智誠 楊" w:date="2021-04-07T21:59:00Z">
              <w:tcPr>
                <w:tcW w:w="2189" w:type="dxa"/>
              </w:tcPr>
            </w:tcPrChange>
          </w:tcPr>
          <w:p w14:paraId="002B2736" w14:textId="766FD148" w:rsidR="004332EE" w:rsidRPr="00676AFE" w:rsidRDefault="0021243F" w:rsidP="004332EE">
            <w:pPr>
              <w:rPr>
                <w:rFonts w:ascii="標楷體" w:eastAsia="標楷體" w:hAnsi="標楷體"/>
              </w:rPr>
            </w:pPr>
            <w:ins w:id="778" w:author="智誠 楊" w:date="2021-04-07T21:57:00Z">
              <w:r w:rsidRPr="00676AFE">
                <w:rPr>
                  <w:rFonts w:ascii="標楷體" w:eastAsia="標楷體" w:hAnsi="標楷體" w:hint="eastAsia"/>
                </w:rPr>
                <w:t>新增、修改時必須</w:t>
              </w:r>
              <w:r w:rsidRPr="00676AFE">
                <w:rPr>
                  <w:rFonts w:ascii="標楷體" w:eastAsia="標楷體" w:hAnsi="標楷體" w:hint="eastAsia"/>
                </w:rPr>
                <w:lastRenderedPageBreak/>
                <w:t>輸入Y或N,其他自動顯示不必輸入</w:t>
              </w:r>
              <w:r>
                <w:rPr>
                  <w:rFonts w:ascii="標楷體" w:eastAsia="標楷體" w:hAnsi="標楷體" w:hint="eastAsia"/>
                </w:rPr>
                <w:t>,主管可修改</w:t>
              </w:r>
            </w:ins>
            <w:del w:id="779" w:author="智誠 楊" w:date="2021-04-07T21:55:00Z">
              <w:r w:rsidR="004332EE" w:rsidRPr="00676AFE" w:rsidDel="004332EE">
                <w:rPr>
                  <w:rFonts w:ascii="標楷體" w:eastAsia="標楷體" w:hAnsi="標楷體" w:hint="eastAsia"/>
                </w:rPr>
                <w:delText>可不輸入</w:delText>
              </w:r>
            </w:del>
          </w:p>
        </w:tc>
      </w:tr>
      <w:tr w:rsidR="004332EE" w:rsidRPr="00676AFE" w14:paraId="08B00D2B" w14:textId="77777777" w:rsidTr="0021243F">
        <w:trPr>
          <w:trHeight w:val="291"/>
          <w:jc w:val="center"/>
          <w:trPrChange w:id="780" w:author="智誠 楊" w:date="2021-04-07T21:59:00Z">
            <w:trPr>
              <w:trHeight w:val="291"/>
              <w:jc w:val="center"/>
            </w:trPr>
          </w:trPrChange>
        </w:trPr>
        <w:tc>
          <w:tcPr>
            <w:tcW w:w="697" w:type="dxa"/>
            <w:tcPrChange w:id="781" w:author="智誠 楊" w:date="2021-04-07T21:59:00Z">
              <w:tcPr>
                <w:tcW w:w="530" w:type="dxa"/>
              </w:tcPr>
            </w:tcPrChange>
          </w:tcPr>
          <w:p w14:paraId="1C5BE031" w14:textId="5B36D0FC" w:rsidR="004332EE" w:rsidRPr="00676AFE" w:rsidRDefault="0021243F" w:rsidP="004332EE">
            <w:pPr>
              <w:rPr>
                <w:rFonts w:ascii="標楷體" w:eastAsia="標楷體" w:hAnsi="標楷體"/>
              </w:rPr>
            </w:pPr>
            <w:ins w:id="782" w:author="智誠 楊" w:date="2021-04-07T21:57:00Z">
              <w:r>
                <w:rPr>
                  <w:rFonts w:ascii="標楷體" w:eastAsia="標楷體" w:hAnsi="標楷體" w:hint="eastAsia"/>
                </w:rPr>
                <w:lastRenderedPageBreak/>
                <w:t>10</w:t>
              </w:r>
            </w:ins>
            <w:del w:id="783" w:author="智誠 楊" w:date="2021-04-07T21:57:00Z">
              <w:r w:rsidR="004332EE" w:rsidRPr="00676AFE" w:rsidDel="0021243F">
                <w:rPr>
                  <w:rFonts w:ascii="標楷體" w:eastAsia="標楷體" w:hAnsi="標楷體" w:hint="eastAsia"/>
                </w:rPr>
                <w:delText>1</w:delText>
              </w:r>
              <w:r w:rsidR="004332EE" w:rsidRPr="00676AFE" w:rsidDel="0021243F">
                <w:rPr>
                  <w:rFonts w:ascii="標楷體" w:eastAsia="標楷體" w:hAnsi="標楷體"/>
                </w:rPr>
                <w:delText>0</w:delText>
              </w:r>
            </w:del>
          </w:p>
        </w:tc>
        <w:tc>
          <w:tcPr>
            <w:tcW w:w="1963" w:type="dxa"/>
            <w:tcPrChange w:id="784" w:author="智誠 楊" w:date="2021-04-07T21:59:00Z">
              <w:tcPr>
                <w:tcW w:w="1696" w:type="dxa"/>
              </w:tcPr>
            </w:tcPrChange>
          </w:tcPr>
          <w:p w14:paraId="0BB47035" w14:textId="465C8D44" w:rsidR="004332EE" w:rsidRPr="00676AFE" w:rsidRDefault="0021243F" w:rsidP="004332EE">
            <w:pPr>
              <w:rPr>
                <w:rFonts w:ascii="標楷體" w:eastAsia="標楷體" w:hAnsi="標楷體"/>
              </w:rPr>
            </w:pPr>
            <w:ins w:id="785" w:author="智誠 楊" w:date="2021-04-07T21:58:00Z">
              <w:r>
                <w:rPr>
                  <w:rFonts w:ascii="標楷體" w:eastAsia="標楷體" w:hAnsi="標楷體" w:hint="eastAsia"/>
                </w:rPr>
                <w:t>主管同意日期</w:t>
              </w:r>
            </w:ins>
            <w:del w:id="786" w:author="智誠 楊" w:date="2021-04-07T21:57:00Z">
              <w:r w:rsidR="004332EE" w:rsidRPr="00676AFE" w:rsidDel="0021243F">
                <w:rPr>
                  <w:rFonts w:ascii="標楷體" w:eastAsia="標楷體" w:hAnsi="標楷體" w:hint="eastAsia"/>
                </w:rPr>
                <w:delText xml:space="preserve">主管覆核說明   </w:delText>
              </w:r>
            </w:del>
          </w:p>
        </w:tc>
        <w:tc>
          <w:tcPr>
            <w:tcW w:w="2653" w:type="dxa"/>
            <w:tcPrChange w:id="787" w:author="智誠 楊" w:date="2021-04-07T21:59:00Z">
              <w:tcPr>
                <w:tcW w:w="2856" w:type="dxa"/>
              </w:tcPr>
            </w:tcPrChange>
          </w:tcPr>
          <w:p w14:paraId="244153FB" w14:textId="759D3B96" w:rsidR="004332EE" w:rsidRPr="00676AFE" w:rsidRDefault="0021243F" w:rsidP="004332EE">
            <w:pPr>
              <w:rPr>
                <w:rFonts w:ascii="標楷體" w:eastAsia="標楷體" w:hAnsi="標楷體"/>
              </w:rPr>
            </w:pPr>
            <w:ins w:id="788" w:author="智誠 楊" w:date="2021-04-07T21:58:00Z">
              <w:r>
                <w:rPr>
                  <w:rFonts w:ascii="標楷體" w:eastAsia="標楷體" w:hAnsi="標楷體" w:hint="eastAsia"/>
                </w:rPr>
                <w:t>9(7)</w:t>
              </w:r>
            </w:ins>
            <w:del w:id="789" w:author="智誠 楊" w:date="2021-04-07T21:57:00Z">
              <w:r w:rsidR="004332EE" w:rsidDel="0021243F">
                <w:rPr>
                  <w:rFonts w:ascii="標楷體" w:eastAsia="標楷體" w:hAnsi="標楷體" w:hint="eastAsia"/>
                </w:rPr>
                <w:delText>X(60)</w:delText>
              </w:r>
            </w:del>
          </w:p>
        </w:tc>
        <w:tc>
          <w:tcPr>
            <w:tcW w:w="1032" w:type="dxa"/>
            <w:tcPrChange w:id="790" w:author="智誠 楊" w:date="2021-04-07T21:59:00Z">
              <w:tcPr>
                <w:tcW w:w="907" w:type="dxa"/>
              </w:tcPr>
            </w:tcPrChange>
          </w:tcPr>
          <w:p w14:paraId="793F9CE5" w14:textId="2E1C336A" w:rsidR="004332EE" w:rsidRPr="00676AFE" w:rsidRDefault="004332EE" w:rsidP="004332EE">
            <w:pPr>
              <w:rPr>
                <w:rFonts w:ascii="標楷體" w:eastAsia="標楷體" w:hAnsi="標楷體"/>
              </w:rPr>
            </w:pPr>
          </w:p>
        </w:tc>
        <w:tc>
          <w:tcPr>
            <w:tcW w:w="824" w:type="dxa"/>
            <w:tcPrChange w:id="791" w:author="智誠 楊" w:date="2021-04-07T21:59:00Z">
              <w:tcPr>
                <w:tcW w:w="1037" w:type="dxa"/>
              </w:tcPr>
            </w:tcPrChange>
          </w:tcPr>
          <w:p w14:paraId="1872FFCB" w14:textId="77777777" w:rsidR="004332EE" w:rsidRPr="00676AFE" w:rsidRDefault="004332EE" w:rsidP="004332EE">
            <w:pPr>
              <w:rPr>
                <w:rFonts w:ascii="標楷體" w:eastAsia="標楷體" w:hAnsi="標楷體"/>
              </w:rPr>
            </w:pPr>
          </w:p>
        </w:tc>
        <w:tc>
          <w:tcPr>
            <w:tcW w:w="614" w:type="dxa"/>
            <w:tcPrChange w:id="792" w:author="智誠 楊" w:date="2021-04-07T21:59:00Z">
              <w:tcPr>
                <w:tcW w:w="629" w:type="dxa"/>
              </w:tcPr>
            </w:tcPrChange>
          </w:tcPr>
          <w:p w14:paraId="0ECBD94E" w14:textId="77777777" w:rsidR="004332EE" w:rsidRPr="00676AFE" w:rsidRDefault="004332EE" w:rsidP="004332EE">
            <w:pPr>
              <w:rPr>
                <w:rFonts w:ascii="標楷體" w:eastAsia="標楷體" w:hAnsi="標楷體"/>
              </w:rPr>
            </w:pPr>
          </w:p>
        </w:tc>
        <w:tc>
          <w:tcPr>
            <w:tcW w:w="576" w:type="dxa"/>
            <w:tcPrChange w:id="793" w:author="智誠 楊" w:date="2021-04-07T21:59:00Z">
              <w:tcPr>
                <w:tcW w:w="576" w:type="dxa"/>
              </w:tcPr>
            </w:tcPrChange>
          </w:tcPr>
          <w:p w14:paraId="3D5C2E8C" w14:textId="77777777" w:rsidR="004332EE" w:rsidRPr="00676AFE" w:rsidRDefault="004332EE" w:rsidP="004332EE">
            <w:pPr>
              <w:rPr>
                <w:rFonts w:ascii="標楷體" w:eastAsia="標楷體" w:hAnsi="標楷體"/>
              </w:rPr>
            </w:pPr>
          </w:p>
        </w:tc>
        <w:tc>
          <w:tcPr>
            <w:tcW w:w="2061" w:type="dxa"/>
            <w:tcPrChange w:id="794" w:author="智誠 楊" w:date="2021-04-07T21:59:00Z">
              <w:tcPr>
                <w:tcW w:w="2189" w:type="dxa"/>
              </w:tcPr>
            </w:tcPrChange>
          </w:tcPr>
          <w:p w14:paraId="147286F4" w14:textId="7262C868" w:rsidR="004332EE" w:rsidRPr="00676AFE" w:rsidRDefault="0021243F" w:rsidP="004332EE">
            <w:pPr>
              <w:rPr>
                <w:rFonts w:ascii="標楷體" w:eastAsia="標楷體" w:hAnsi="標楷體"/>
              </w:rPr>
            </w:pPr>
            <w:ins w:id="795" w:author="智誠 楊" w:date="2021-04-07T21:59:00Z">
              <w:r>
                <w:rPr>
                  <w:rFonts w:ascii="標楷體" w:eastAsia="標楷體" w:hAnsi="標楷體" w:hint="eastAsia"/>
                </w:rPr>
                <w:t>不可修改,主管同意時,預設日曆日</w:t>
              </w:r>
            </w:ins>
            <w:del w:id="796" w:author="智誠 楊" w:date="2021-04-07T21:57:00Z">
              <w:r w:rsidR="004332EE" w:rsidRPr="00676AFE" w:rsidDel="0021243F">
                <w:rPr>
                  <w:rFonts w:ascii="標楷體" w:eastAsia="標楷體" w:hAnsi="標楷體" w:hint="eastAsia"/>
                </w:rPr>
                <w:delText>可不輸入</w:delText>
              </w:r>
            </w:del>
          </w:p>
        </w:tc>
      </w:tr>
      <w:tr w:rsidR="0021243F" w:rsidRPr="00676AFE" w14:paraId="23D30527" w14:textId="77777777" w:rsidTr="0021243F">
        <w:trPr>
          <w:trHeight w:val="291"/>
          <w:jc w:val="center"/>
          <w:trPrChange w:id="797" w:author="智誠 楊" w:date="2021-04-07T21:59:00Z">
            <w:trPr>
              <w:trHeight w:val="291"/>
              <w:jc w:val="center"/>
            </w:trPr>
          </w:trPrChange>
        </w:trPr>
        <w:tc>
          <w:tcPr>
            <w:tcW w:w="697" w:type="dxa"/>
            <w:tcPrChange w:id="798" w:author="智誠 楊" w:date="2021-04-07T21:59:00Z">
              <w:tcPr>
                <w:tcW w:w="530" w:type="dxa"/>
              </w:tcPr>
            </w:tcPrChange>
          </w:tcPr>
          <w:p w14:paraId="64F5EBE2" w14:textId="16165293" w:rsidR="0021243F" w:rsidRPr="00676AFE" w:rsidRDefault="0021243F" w:rsidP="0021243F">
            <w:pPr>
              <w:rPr>
                <w:rFonts w:ascii="標楷體" w:eastAsia="標楷體" w:hAnsi="標楷體"/>
              </w:rPr>
            </w:pPr>
            <w:ins w:id="799" w:author="智誠 楊" w:date="2021-04-07T21:57:00Z">
              <w:r w:rsidRPr="00676AFE">
                <w:rPr>
                  <w:rFonts w:ascii="標楷體" w:eastAsia="標楷體" w:hAnsi="標楷體" w:hint="eastAsia"/>
                </w:rPr>
                <w:t>1</w:t>
              </w:r>
              <w:r>
                <w:rPr>
                  <w:rFonts w:ascii="標楷體" w:eastAsia="標楷體" w:hAnsi="標楷體" w:hint="eastAsia"/>
                </w:rPr>
                <w:t>1</w:t>
              </w:r>
            </w:ins>
          </w:p>
        </w:tc>
        <w:tc>
          <w:tcPr>
            <w:tcW w:w="1963" w:type="dxa"/>
            <w:tcPrChange w:id="800" w:author="智誠 楊" w:date="2021-04-07T21:59:00Z">
              <w:tcPr>
                <w:tcW w:w="1696" w:type="dxa"/>
              </w:tcPr>
            </w:tcPrChange>
          </w:tcPr>
          <w:p w14:paraId="49671EF5" w14:textId="2FCF5583" w:rsidR="0021243F" w:rsidRPr="00676AFE" w:rsidRDefault="0021243F" w:rsidP="0021243F">
            <w:pPr>
              <w:rPr>
                <w:rFonts w:ascii="標楷體" w:eastAsia="標楷體" w:hAnsi="標楷體"/>
              </w:rPr>
            </w:pPr>
            <w:ins w:id="801" w:author="智誠 楊" w:date="2021-04-07T21:57:00Z">
              <w:r w:rsidRPr="00676AFE">
                <w:rPr>
                  <w:rFonts w:ascii="標楷體" w:eastAsia="標楷體" w:hAnsi="標楷體" w:hint="eastAsia"/>
                </w:rPr>
                <w:t xml:space="preserve">主管覆核說明   </w:t>
              </w:r>
            </w:ins>
          </w:p>
        </w:tc>
        <w:tc>
          <w:tcPr>
            <w:tcW w:w="2653" w:type="dxa"/>
            <w:tcPrChange w:id="802" w:author="智誠 楊" w:date="2021-04-07T21:59:00Z">
              <w:tcPr>
                <w:tcW w:w="2856" w:type="dxa"/>
              </w:tcPr>
            </w:tcPrChange>
          </w:tcPr>
          <w:p w14:paraId="141B7F63" w14:textId="40104D72" w:rsidR="0021243F" w:rsidRPr="00676AFE" w:rsidRDefault="0021243F" w:rsidP="0021243F">
            <w:pPr>
              <w:rPr>
                <w:rFonts w:ascii="標楷體" w:eastAsia="標楷體" w:hAnsi="標楷體"/>
              </w:rPr>
            </w:pPr>
            <w:ins w:id="803" w:author="智誠 楊" w:date="2021-04-07T21:57:00Z">
              <w:r>
                <w:rPr>
                  <w:rFonts w:ascii="標楷體" w:eastAsia="標楷體" w:hAnsi="標楷體" w:hint="eastAsia"/>
                </w:rPr>
                <w:t>X(50)</w:t>
              </w:r>
            </w:ins>
          </w:p>
        </w:tc>
        <w:tc>
          <w:tcPr>
            <w:tcW w:w="1032" w:type="dxa"/>
            <w:tcPrChange w:id="804" w:author="智誠 楊" w:date="2021-04-07T21:59:00Z">
              <w:tcPr>
                <w:tcW w:w="907" w:type="dxa"/>
              </w:tcPr>
            </w:tcPrChange>
          </w:tcPr>
          <w:p w14:paraId="7DF2BF65" w14:textId="77777777" w:rsidR="0021243F" w:rsidRPr="00676AFE" w:rsidRDefault="0021243F" w:rsidP="0021243F">
            <w:pPr>
              <w:rPr>
                <w:rFonts w:ascii="標楷體" w:eastAsia="標楷體" w:hAnsi="標楷體"/>
              </w:rPr>
            </w:pPr>
          </w:p>
        </w:tc>
        <w:tc>
          <w:tcPr>
            <w:tcW w:w="824" w:type="dxa"/>
            <w:tcPrChange w:id="805" w:author="智誠 楊" w:date="2021-04-07T21:59:00Z">
              <w:tcPr>
                <w:tcW w:w="1037" w:type="dxa"/>
              </w:tcPr>
            </w:tcPrChange>
          </w:tcPr>
          <w:p w14:paraId="64A57C00" w14:textId="77777777" w:rsidR="0021243F" w:rsidRPr="00676AFE" w:rsidRDefault="0021243F" w:rsidP="0021243F">
            <w:pPr>
              <w:rPr>
                <w:rFonts w:ascii="標楷體" w:eastAsia="標楷體" w:hAnsi="標楷體"/>
              </w:rPr>
            </w:pPr>
          </w:p>
        </w:tc>
        <w:tc>
          <w:tcPr>
            <w:tcW w:w="614" w:type="dxa"/>
            <w:tcPrChange w:id="806" w:author="智誠 楊" w:date="2021-04-07T21:59:00Z">
              <w:tcPr>
                <w:tcW w:w="629" w:type="dxa"/>
              </w:tcPr>
            </w:tcPrChange>
          </w:tcPr>
          <w:p w14:paraId="3B930503" w14:textId="77777777" w:rsidR="0021243F" w:rsidRPr="00676AFE" w:rsidRDefault="0021243F" w:rsidP="0021243F">
            <w:pPr>
              <w:rPr>
                <w:rFonts w:ascii="標楷體" w:eastAsia="標楷體" w:hAnsi="標楷體"/>
              </w:rPr>
            </w:pPr>
          </w:p>
        </w:tc>
        <w:tc>
          <w:tcPr>
            <w:tcW w:w="576" w:type="dxa"/>
            <w:tcPrChange w:id="807" w:author="智誠 楊" w:date="2021-04-07T21:59:00Z">
              <w:tcPr>
                <w:tcW w:w="576" w:type="dxa"/>
              </w:tcPr>
            </w:tcPrChange>
          </w:tcPr>
          <w:p w14:paraId="123404FB" w14:textId="77777777" w:rsidR="0021243F" w:rsidRPr="00676AFE" w:rsidRDefault="0021243F" w:rsidP="0021243F">
            <w:pPr>
              <w:rPr>
                <w:rFonts w:ascii="標楷體" w:eastAsia="標楷體" w:hAnsi="標楷體"/>
              </w:rPr>
            </w:pPr>
          </w:p>
        </w:tc>
        <w:tc>
          <w:tcPr>
            <w:tcW w:w="2061" w:type="dxa"/>
            <w:tcPrChange w:id="808" w:author="智誠 楊" w:date="2021-04-07T21:59:00Z">
              <w:tcPr>
                <w:tcW w:w="2189" w:type="dxa"/>
              </w:tcPr>
            </w:tcPrChange>
          </w:tcPr>
          <w:p w14:paraId="70AFD032" w14:textId="4AF0A809" w:rsidR="0021243F" w:rsidRPr="00676AFE" w:rsidRDefault="0021243F" w:rsidP="0021243F">
            <w:pPr>
              <w:rPr>
                <w:rFonts w:ascii="標楷體" w:eastAsia="標楷體" w:hAnsi="標楷體"/>
              </w:rPr>
            </w:pPr>
            <w:ins w:id="809" w:author="智誠 楊" w:date="2021-04-07T21:57:00Z">
              <w:r w:rsidRPr="00676AFE">
                <w:rPr>
                  <w:rFonts w:ascii="標楷體" w:eastAsia="標楷體" w:hAnsi="標楷體" w:hint="eastAsia"/>
                </w:rPr>
                <w:t>可不輸入</w:t>
              </w:r>
            </w:ins>
            <w:ins w:id="810" w:author="智誠 楊" w:date="2021-04-07T21:58:00Z">
              <w:r>
                <w:rPr>
                  <w:rFonts w:ascii="標楷體" w:eastAsia="標楷體" w:hAnsi="標楷體" w:hint="eastAsia"/>
                </w:rPr>
                <w:t>,</w:t>
              </w:r>
            </w:ins>
            <w:ins w:id="811" w:author="智誠 楊" w:date="2021-04-07T22:00:00Z">
              <w:r>
                <w:rPr>
                  <w:rFonts w:ascii="標楷體" w:eastAsia="標楷體" w:hAnsi="標楷體" w:hint="eastAsia"/>
                </w:rPr>
                <w:t>主管不同意時,不可空白</w:t>
              </w:r>
              <w:r>
                <w:rPr>
                  <w:rFonts w:ascii="標楷體" w:eastAsia="標楷體" w:hAnsi="標楷體"/>
                </w:rPr>
                <w:t>,</w:t>
              </w:r>
            </w:ins>
            <w:ins w:id="812" w:author="智誠 楊" w:date="2021-04-07T21:58:00Z">
              <w:r>
                <w:rPr>
                  <w:rFonts w:ascii="標楷體" w:eastAsia="標楷體" w:hAnsi="標楷體" w:hint="eastAsia"/>
                </w:rPr>
                <w:t>主管可修改</w:t>
              </w:r>
            </w:ins>
          </w:p>
        </w:tc>
      </w:tr>
    </w:tbl>
    <w:p w14:paraId="71796DBA" w14:textId="77777777" w:rsidR="00C95828" w:rsidRPr="00362205" w:rsidRDefault="00C95828">
      <w:pPr>
        <w:pStyle w:val="a"/>
        <w:numPr>
          <w:ilvl w:val="0"/>
          <w:numId w:val="0"/>
        </w:numPr>
        <w:ind w:left="2465"/>
        <w:pPrChange w:id="813" w:author="智誠 楊" w:date="2021-04-08T11:24:00Z">
          <w:pPr>
            <w:pStyle w:val="a"/>
            <w:numPr>
              <w:numId w:val="0"/>
            </w:numPr>
            <w:ind w:left="0" w:firstLine="0"/>
          </w:pPr>
        </w:pPrChange>
      </w:pPr>
    </w:p>
    <w:p w14:paraId="5A735A20" w14:textId="77777777" w:rsidR="00E21D1F" w:rsidRDefault="00E21D1F" w:rsidP="00E21D1F">
      <w:pPr>
        <w:tabs>
          <w:tab w:val="left" w:pos="788"/>
        </w:tabs>
        <w:rPr>
          <w:rFonts w:ascii="標楷體" w:eastAsia="標楷體" w:hAnsi="標楷體"/>
        </w:rPr>
      </w:pPr>
    </w:p>
    <w:p w14:paraId="16556AA6" w14:textId="77777777" w:rsidR="00C95828" w:rsidRPr="00362205" w:rsidRDefault="00E21D1F" w:rsidP="00C95828">
      <w:pPr>
        <w:rPr>
          <w:rFonts w:ascii="標楷體" w:eastAsia="標楷體" w:hAnsi="標楷體"/>
        </w:rPr>
      </w:pPr>
      <w:r>
        <w:rPr>
          <w:rFonts w:ascii="標楷體" w:eastAsia="標楷體" w:hAnsi="標楷體"/>
        </w:rPr>
        <w:br w:type="page"/>
      </w:r>
    </w:p>
    <w:p w14:paraId="65E920CB" w14:textId="77777777" w:rsidR="00C95828" w:rsidRPr="00197760" w:rsidRDefault="00C95828" w:rsidP="00C95828">
      <w:pPr>
        <w:pStyle w:val="3"/>
        <w:numPr>
          <w:ilvl w:val="2"/>
          <w:numId w:val="1"/>
        </w:numPr>
        <w:rPr>
          <w:rFonts w:ascii="標楷體" w:hAnsi="標楷體"/>
          <w:szCs w:val="32"/>
        </w:rPr>
      </w:pPr>
      <w:r>
        <w:rPr>
          <w:rFonts w:ascii="標楷體" w:hAnsi="標楷體" w:hint="eastAsia"/>
        </w:rPr>
        <w:lastRenderedPageBreak/>
        <w:t>L8922</w:t>
      </w:r>
      <w:r w:rsidRPr="000670F5">
        <w:rPr>
          <w:rFonts w:ascii="標楷體" w:hAnsi="標楷體" w:hint="eastAsia"/>
        </w:rPr>
        <w:t>疑似洗錢交易合理性查詢</w:t>
      </w:r>
    </w:p>
    <w:p w14:paraId="3B9BF851" w14:textId="77777777" w:rsidR="00C95828" w:rsidRPr="00362205" w:rsidRDefault="00C9582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14:paraId="0ACC6A69"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69921CD5" w14:textId="77777777" w:rsidR="00C95828" w:rsidRPr="00362205" w:rsidRDefault="00C95828" w:rsidP="0026408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68F651" w14:textId="77777777" w:rsidR="00C95828" w:rsidRDefault="00C95828" w:rsidP="0026408A">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p w14:paraId="46BE3A39" w14:textId="77777777" w:rsidR="00C95828" w:rsidRPr="00362205" w:rsidRDefault="00E21D1F" w:rsidP="00E21D1F">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為</w:t>
            </w:r>
            <w:r w:rsidRPr="000670F5">
              <w:rPr>
                <w:rFonts w:ascii="標楷體" w:eastAsia="標楷體" w:hAnsi="標楷體" w:hint="eastAsia"/>
              </w:rPr>
              <w:t>合理性</w:t>
            </w:r>
            <w:r>
              <w:rPr>
                <w:rFonts w:ascii="標楷體" w:eastAsia="標楷體" w:hAnsi="標楷體" w:hint="eastAsia"/>
              </w:rPr>
              <w:t>/</w:t>
            </w:r>
            <w:r w:rsidRPr="000670F5">
              <w:rPr>
                <w:rFonts w:ascii="標楷體" w:eastAsia="標楷體" w:hAnsi="標楷體" w:hint="eastAsia"/>
              </w:rPr>
              <w:t>延遲交易確認</w:t>
            </w:r>
            <w:r>
              <w:rPr>
                <w:rFonts w:ascii="標楷體" w:eastAsia="標楷體" w:hAnsi="標楷體" w:hint="eastAsia"/>
                <w:lang w:eastAsia="zh-HK"/>
              </w:rPr>
              <w:t>之交易</w:t>
            </w:r>
          </w:p>
        </w:tc>
      </w:tr>
      <w:tr w:rsidR="00C95828" w:rsidRPr="00362205" w14:paraId="77E22B7C"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5F1AFF7B"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9C7FA83" w14:textId="77777777" w:rsidR="00C95828" w:rsidRPr="00362205" w:rsidRDefault="00C95828" w:rsidP="0026408A">
            <w:pPr>
              <w:rPr>
                <w:rFonts w:ascii="標楷體" w:eastAsia="標楷體" w:hAnsi="標楷體"/>
              </w:rPr>
            </w:pPr>
          </w:p>
        </w:tc>
      </w:tr>
      <w:tr w:rsidR="00C95828" w:rsidRPr="00362205" w14:paraId="1DB9A2C5" w14:textId="77777777" w:rsidTr="0026408A">
        <w:trPr>
          <w:trHeight w:val="773"/>
        </w:trPr>
        <w:tc>
          <w:tcPr>
            <w:tcW w:w="1548" w:type="dxa"/>
            <w:tcBorders>
              <w:top w:val="single" w:sz="8" w:space="0" w:color="000000"/>
              <w:bottom w:val="single" w:sz="8" w:space="0" w:color="000000"/>
              <w:right w:val="single" w:sz="8" w:space="0" w:color="000000"/>
            </w:tcBorders>
            <w:shd w:val="clear" w:color="auto" w:fill="F3F3F3"/>
          </w:tcPr>
          <w:p w14:paraId="3AAB2138"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2262DD8" w14:textId="77777777" w:rsidR="00C95828" w:rsidRPr="00362205" w:rsidRDefault="00C95828" w:rsidP="0026408A">
            <w:pPr>
              <w:rPr>
                <w:rFonts w:ascii="標楷體" w:eastAsia="標楷體" w:hAnsi="標楷體"/>
              </w:rPr>
            </w:pPr>
          </w:p>
        </w:tc>
      </w:tr>
      <w:tr w:rsidR="00C95828" w:rsidRPr="00362205" w14:paraId="5CE4C989" w14:textId="77777777" w:rsidTr="0026408A">
        <w:trPr>
          <w:trHeight w:val="321"/>
        </w:trPr>
        <w:tc>
          <w:tcPr>
            <w:tcW w:w="1548" w:type="dxa"/>
            <w:tcBorders>
              <w:top w:val="single" w:sz="8" w:space="0" w:color="000000"/>
              <w:bottom w:val="single" w:sz="8" w:space="0" w:color="000000"/>
              <w:right w:val="single" w:sz="8" w:space="0" w:color="000000"/>
            </w:tcBorders>
            <w:shd w:val="clear" w:color="auto" w:fill="F3F3F3"/>
          </w:tcPr>
          <w:p w14:paraId="75A6173C"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FD6576C" w14:textId="77777777" w:rsidR="00C95828" w:rsidRPr="00362205" w:rsidRDefault="00C95828" w:rsidP="0026408A">
            <w:pPr>
              <w:rPr>
                <w:rFonts w:ascii="標楷體" w:eastAsia="標楷體" w:hAnsi="標楷體"/>
              </w:rPr>
            </w:pPr>
          </w:p>
        </w:tc>
      </w:tr>
      <w:tr w:rsidR="00C95828" w:rsidRPr="00362205" w14:paraId="45CF573F" w14:textId="77777777" w:rsidTr="0026408A">
        <w:trPr>
          <w:trHeight w:val="1311"/>
        </w:trPr>
        <w:tc>
          <w:tcPr>
            <w:tcW w:w="1548" w:type="dxa"/>
            <w:tcBorders>
              <w:top w:val="single" w:sz="8" w:space="0" w:color="000000"/>
              <w:bottom w:val="single" w:sz="8" w:space="0" w:color="000000"/>
              <w:right w:val="single" w:sz="8" w:space="0" w:color="000000"/>
            </w:tcBorders>
            <w:shd w:val="clear" w:color="auto" w:fill="F3F3F3"/>
          </w:tcPr>
          <w:p w14:paraId="50147DFC"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3217FF" w14:textId="77777777" w:rsidR="00C95828" w:rsidRPr="00362205" w:rsidRDefault="00C95828" w:rsidP="0026408A">
            <w:pPr>
              <w:rPr>
                <w:rFonts w:ascii="標楷體" w:eastAsia="標楷體" w:hAnsi="標楷體"/>
              </w:rPr>
            </w:pPr>
          </w:p>
        </w:tc>
      </w:tr>
      <w:tr w:rsidR="00C95828" w:rsidRPr="00362205" w14:paraId="12430E3D"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3E52DBE9"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BCB5330" w14:textId="77777777" w:rsidR="00C95828" w:rsidRPr="00362205" w:rsidRDefault="00C95828" w:rsidP="0026408A">
            <w:pPr>
              <w:rPr>
                <w:rFonts w:ascii="標楷體" w:eastAsia="標楷體" w:hAnsi="標楷體"/>
              </w:rPr>
            </w:pPr>
          </w:p>
        </w:tc>
      </w:tr>
      <w:tr w:rsidR="00C95828" w:rsidRPr="00362205" w14:paraId="42E6FD75" w14:textId="77777777" w:rsidTr="0026408A">
        <w:trPr>
          <w:trHeight w:val="358"/>
        </w:trPr>
        <w:tc>
          <w:tcPr>
            <w:tcW w:w="1548" w:type="dxa"/>
            <w:tcBorders>
              <w:top w:val="single" w:sz="8" w:space="0" w:color="000000"/>
              <w:bottom w:val="single" w:sz="8" w:space="0" w:color="000000"/>
              <w:right w:val="single" w:sz="8" w:space="0" w:color="000000"/>
            </w:tcBorders>
            <w:shd w:val="clear" w:color="auto" w:fill="F3F3F3"/>
          </w:tcPr>
          <w:p w14:paraId="3185FDAC"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C617C35" w14:textId="77777777" w:rsidR="00C95828" w:rsidRPr="00362205" w:rsidRDefault="00C95828" w:rsidP="0026408A">
            <w:pPr>
              <w:rPr>
                <w:rFonts w:ascii="標楷體" w:eastAsia="標楷體" w:hAnsi="標楷體"/>
              </w:rPr>
            </w:pPr>
          </w:p>
        </w:tc>
      </w:tr>
      <w:tr w:rsidR="00C95828" w:rsidRPr="00362205" w14:paraId="6C6900C6"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32964340"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99ECE9C" w14:textId="77777777" w:rsidR="00C95828" w:rsidRPr="00362205" w:rsidRDefault="00C95828" w:rsidP="0026408A">
            <w:pPr>
              <w:rPr>
                <w:rFonts w:ascii="標楷體" w:eastAsia="標楷體" w:hAnsi="標楷體"/>
              </w:rPr>
            </w:pPr>
          </w:p>
        </w:tc>
      </w:tr>
    </w:tbl>
    <w:p w14:paraId="134F9E6C" w14:textId="77777777" w:rsidR="00C95828" w:rsidRPr="00362205" w:rsidRDefault="00C95828" w:rsidP="00C95828">
      <w:pPr>
        <w:rPr>
          <w:rFonts w:ascii="標楷體" w:eastAsia="標楷體" w:hAnsi="標楷體"/>
        </w:rPr>
      </w:pPr>
    </w:p>
    <w:p w14:paraId="707D5DB0" w14:textId="77777777" w:rsidR="00C95828" w:rsidRPr="00362205" w:rsidRDefault="00C95828" w:rsidP="00C95828">
      <w:pPr>
        <w:rPr>
          <w:rFonts w:ascii="標楷體" w:eastAsia="標楷體" w:hAnsi="標楷體"/>
        </w:rPr>
      </w:pPr>
    </w:p>
    <w:p w14:paraId="14801B95" w14:textId="77777777" w:rsidR="00C95828" w:rsidRPr="00362205" w:rsidRDefault="00C95828" w:rsidP="00C95828">
      <w:pPr>
        <w:rPr>
          <w:rFonts w:ascii="標楷體" w:eastAsia="標楷體" w:hAnsi="標楷體"/>
        </w:rPr>
      </w:pPr>
    </w:p>
    <w:p w14:paraId="11AED350" w14:textId="77777777" w:rsidR="00C95828" w:rsidRPr="00362205" w:rsidRDefault="00C95828" w:rsidP="00C95828">
      <w:pPr>
        <w:rPr>
          <w:rFonts w:ascii="標楷體" w:eastAsia="標楷體" w:hAnsi="標楷體"/>
        </w:rPr>
      </w:pPr>
    </w:p>
    <w:p w14:paraId="7AED4FAB" w14:textId="77777777" w:rsidR="00C95828" w:rsidRPr="00362205" w:rsidRDefault="00C95828" w:rsidP="00C95828">
      <w:pPr>
        <w:rPr>
          <w:rFonts w:ascii="標楷體" w:eastAsia="標楷體" w:hAnsi="標楷體"/>
        </w:rPr>
      </w:pPr>
    </w:p>
    <w:p w14:paraId="7D164861" w14:textId="77777777" w:rsidR="00C95828" w:rsidRPr="00362205" w:rsidRDefault="00C95828" w:rsidP="00C95828">
      <w:pPr>
        <w:rPr>
          <w:rFonts w:ascii="標楷體" w:eastAsia="標楷體" w:hAnsi="標楷體"/>
        </w:rPr>
      </w:pPr>
    </w:p>
    <w:p w14:paraId="5AE3BBC8" w14:textId="77777777" w:rsidR="00C95828" w:rsidRPr="00362205" w:rsidRDefault="00C95828" w:rsidP="00C95828">
      <w:pPr>
        <w:rPr>
          <w:rFonts w:ascii="標楷體" w:eastAsia="標楷體" w:hAnsi="標楷體"/>
        </w:rPr>
      </w:pPr>
    </w:p>
    <w:p w14:paraId="6DA7BBF3"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56E24061" w14:textId="77777777" w:rsidR="00C95828" w:rsidRPr="00362205" w:rsidRDefault="00C95828">
      <w:pPr>
        <w:pStyle w:val="a"/>
      </w:pPr>
      <w:r w:rsidRPr="00362205">
        <w:lastRenderedPageBreak/>
        <w:t>UI</w:t>
      </w:r>
      <w:r w:rsidRPr="00362205">
        <w:t>畫面</w:t>
      </w:r>
    </w:p>
    <w:p w14:paraId="40CCA0AE"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053D0C14" w14:textId="5A99E66D" w:rsidR="00C95828" w:rsidRPr="00362205" w:rsidRDefault="00176A56" w:rsidP="00C1641A">
      <w:pPr>
        <w:pStyle w:val="42"/>
        <w:spacing w:after="72"/>
        <w:ind w:leftChars="0" w:left="0"/>
        <w:rPr>
          <w:rFonts w:ascii="標楷體" w:hAnsi="標楷體"/>
        </w:rPr>
      </w:pPr>
      <w:del w:id="814" w:author="智誠 楊" w:date="2021-04-07T22:01:00Z">
        <w:r w:rsidDel="00DF352C">
          <w:rPr>
            <w:rFonts w:ascii="標楷體" w:hAnsi="標楷體"/>
            <w:noProof/>
          </w:rPr>
          <w:drawing>
            <wp:inline distT="0" distB="0" distL="0" distR="0" wp14:anchorId="11BDEF70" wp14:editId="73008F7B">
              <wp:extent cx="6673850" cy="145415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3850" cy="1454150"/>
                      </a:xfrm>
                      <a:prstGeom prst="rect">
                        <a:avLst/>
                      </a:prstGeom>
                      <a:noFill/>
                      <a:ln>
                        <a:noFill/>
                      </a:ln>
                    </pic:spPr>
                  </pic:pic>
                </a:graphicData>
              </a:graphic>
            </wp:inline>
          </w:drawing>
        </w:r>
      </w:del>
      <w:ins w:id="815" w:author="智誠 楊" w:date="2021-04-07T22:01:00Z">
        <w:r w:rsidR="00DF352C" w:rsidRPr="00DF352C">
          <w:rPr>
            <w:rFonts w:ascii="標楷體" w:hAnsi="標楷體"/>
            <w:noProof/>
          </w:rPr>
          <w:drawing>
            <wp:inline distT="0" distB="0" distL="0" distR="0" wp14:anchorId="5D29DA6F" wp14:editId="68D5BA7C">
              <wp:extent cx="6479540" cy="157162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71625"/>
                      </a:xfrm>
                      <a:prstGeom prst="rect">
                        <a:avLst/>
                      </a:prstGeom>
                    </pic:spPr>
                  </pic:pic>
                </a:graphicData>
              </a:graphic>
            </wp:inline>
          </w:drawing>
        </w:r>
      </w:ins>
    </w:p>
    <w:p w14:paraId="12051F14"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輸出畫面：</w:t>
      </w:r>
    </w:p>
    <w:p w14:paraId="69860480" w14:textId="33AD81CA" w:rsidR="00D35995" w:rsidRDefault="00176A56">
      <w:pPr>
        <w:pStyle w:val="a"/>
        <w:numPr>
          <w:ilvl w:val="0"/>
          <w:numId w:val="0"/>
        </w:numPr>
        <w:rPr>
          <w:ins w:id="816" w:author="余家興" w:date="2020-01-21T15:28:00Z"/>
        </w:rPr>
      </w:pPr>
      <w:del w:id="817" w:author="智誠 楊" w:date="2021-04-07T22:01:00Z">
        <w:r w:rsidDel="00DF352C">
          <w:rPr>
            <w:noProof/>
          </w:rPr>
          <w:drawing>
            <wp:inline distT="0" distB="0" distL="0" distR="0" wp14:anchorId="51488773" wp14:editId="738E1035">
              <wp:extent cx="6661150" cy="2330450"/>
              <wp:effectExtent l="0" t="0" r="635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61150" cy="2330450"/>
                      </a:xfrm>
                      <a:prstGeom prst="rect">
                        <a:avLst/>
                      </a:prstGeom>
                      <a:noFill/>
                      <a:ln>
                        <a:noFill/>
                      </a:ln>
                    </pic:spPr>
                  </pic:pic>
                </a:graphicData>
              </a:graphic>
            </wp:inline>
          </w:drawing>
        </w:r>
      </w:del>
      <w:del w:id="818" w:author="智誠 楊" w:date="2021-04-07T22:02:00Z">
        <w:r w:rsidDel="00DF352C">
          <w:rPr>
            <w:noProof/>
          </w:rPr>
          <w:drawing>
            <wp:inline distT="0" distB="0" distL="0" distR="0" wp14:anchorId="04E6A6E4" wp14:editId="27265B65">
              <wp:extent cx="3143250" cy="203835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3250" cy="2038350"/>
                      </a:xfrm>
                      <a:prstGeom prst="rect">
                        <a:avLst/>
                      </a:prstGeom>
                      <a:noFill/>
                      <a:ln>
                        <a:noFill/>
                      </a:ln>
                    </pic:spPr>
                  </pic:pic>
                </a:graphicData>
              </a:graphic>
            </wp:inline>
          </w:drawing>
        </w:r>
      </w:del>
      <w:ins w:id="819" w:author="智誠 楊" w:date="2021-04-07T22:02:00Z">
        <w:r w:rsidR="00DF352C" w:rsidRPr="00DF352C">
          <w:rPr>
            <w:noProof/>
          </w:rPr>
          <w:drawing>
            <wp:inline distT="0" distB="0" distL="0" distR="0" wp14:anchorId="2258E0F3" wp14:editId="61E817B6">
              <wp:extent cx="6604628" cy="100584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2898" cy="1007099"/>
                      </a:xfrm>
                      <a:prstGeom prst="rect">
                        <a:avLst/>
                      </a:prstGeom>
                    </pic:spPr>
                  </pic:pic>
                </a:graphicData>
              </a:graphic>
            </wp:inline>
          </w:drawing>
        </w:r>
      </w:ins>
    </w:p>
    <w:p w14:paraId="55679238" w14:textId="42C5D1B0" w:rsidR="00C95828" w:rsidRPr="00743087" w:rsidRDefault="00D35995">
      <w:pPr>
        <w:pStyle w:val="a"/>
        <w:numPr>
          <w:ilvl w:val="0"/>
          <w:numId w:val="0"/>
        </w:numPr>
        <w:ind w:left="1920"/>
        <w:rPr>
          <w:rFonts w:ascii="標楷體" w:hAnsi="標楷體"/>
        </w:rPr>
        <w:pPrChange w:id="820" w:author="智誠 楊" w:date="2021-04-07T22:02:00Z">
          <w:pPr>
            <w:pStyle w:val="a"/>
            <w:numPr>
              <w:numId w:val="0"/>
            </w:numPr>
            <w:ind w:left="0" w:firstLine="0"/>
          </w:pPr>
        </w:pPrChange>
      </w:pPr>
      <w:ins w:id="821" w:author="余家興" w:date="2020-01-21T15:28:00Z">
        <w:del w:id="822" w:author="智誠 楊" w:date="2021-04-07T22:02:00Z">
          <w:r w:rsidDel="00DF352C">
            <w:rPr>
              <w:noProof/>
            </w:rPr>
            <w:drawing>
              <wp:inline distT="0" distB="0" distL="0" distR="0" wp14:anchorId="6B26E49A" wp14:editId="63DAC8C0">
                <wp:extent cx="6809967" cy="243078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809967" cy="2430780"/>
                        </a:xfrm>
                        <a:prstGeom prst="rect">
                          <a:avLst/>
                        </a:prstGeom>
                      </pic:spPr>
                    </pic:pic>
                  </a:graphicData>
                </a:graphic>
              </wp:inline>
            </w:drawing>
          </w:r>
        </w:del>
      </w:ins>
      <w:ins w:id="823" w:author="余家興" w:date="2020-01-21T15:29:00Z">
        <w:del w:id="824" w:author="智誠 楊" w:date="2021-04-07T22:02:00Z">
          <w:r w:rsidDel="00DF352C">
            <w:rPr>
              <w:noProof/>
            </w:rPr>
            <w:drawing>
              <wp:inline distT="0" distB="0" distL="0" distR="0" wp14:anchorId="42F20EEF" wp14:editId="3A0A26B4">
                <wp:extent cx="3787140" cy="3398520"/>
                <wp:effectExtent l="0" t="0" r="381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87140" cy="3398520"/>
                        </a:xfrm>
                        <a:prstGeom prst="rect">
                          <a:avLst/>
                        </a:prstGeom>
                      </pic:spPr>
                    </pic:pic>
                  </a:graphicData>
                </a:graphic>
              </wp:inline>
            </w:drawing>
          </w:r>
        </w:del>
      </w:ins>
      <w:r w:rsidR="00C95828">
        <w:rPr>
          <w:rFonts w:ascii="標楷體" w:hAnsi="標楷體"/>
        </w:rPr>
        <w:br w:type="page"/>
      </w:r>
    </w:p>
    <w:p w14:paraId="01614185" w14:textId="77777777" w:rsidR="00C95828" w:rsidRPr="00362205" w:rsidRDefault="002473EC">
      <w:pPr>
        <w:pStyle w:val="a"/>
      </w:pPr>
      <w:r>
        <w:rPr>
          <w:rFonts w:hint="eastAsia"/>
        </w:rPr>
        <w:lastRenderedPageBreak/>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7"/>
        <w:gridCol w:w="2113"/>
        <w:gridCol w:w="1296"/>
        <w:gridCol w:w="1050"/>
        <w:gridCol w:w="1236"/>
        <w:gridCol w:w="826"/>
        <w:gridCol w:w="576"/>
        <w:gridCol w:w="2678"/>
      </w:tblGrid>
      <w:tr w:rsidR="002473EC" w:rsidRPr="00362205" w14:paraId="080B8807" w14:textId="77777777" w:rsidTr="00DC161C">
        <w:trPr>
          <w:trHeight w:val="388"/>
          <w:jc w:val="center"/>
        </w:trPr>
        <w:tc>
          <w:tcPr>
            <w:tcW w:w="557" w:type="dxa"/>
            <w:vMerge w:val="restart"/>
          </w:tcPr>
          <w:p w14:paraId="0B1B3042" w14:textId="77777777" w:rsidR="002473EC" w:rsidRPr="00362205" w:rsidRDefault="002473EC" w:rsidP="0026408A">
            <w:pPr>
              <w:rPr>
                <w:rFonts w:ascii="標楷體" w:eastAsia="標楷體" w:hAnsi="標楷體"/>
              </w:rPr>
            </w:pPr>
            <w:r w:rsidRPr="00362205">
              <w:rPr>
                <w:rFonts w:ascii="標楷體" w:eastAsia="標楷體" w:hAnsi="標楷體"/>
              </w:rPr>
              <w:t>序號</w:t>
            </w:r>
          </w:p>
        </w:tc>
        <w:tc>
          <w:tcPr>
            <w:tcW w:w="2113" w:type="dxa"/>
            <w:vMerge w:val="restart"/>
          </w:tcPr>
          <w:p w14:paraId="2D171C83" w14:textId="77777777" w:rsidR="002473EC" w:rsidRPr="00362205" w:rsidRDefault="002473EC" w:rsidP="0026408A">
            <w:pPr>
              <w:rPr>
                <w:rFonts w:ascii="標楷體" w:eastAsia="標楷體" w:hAnsi="標楷體"/>
              </w:rPr>
            </w:pPr>
            <w:r w:rsidRPr="00362205">
              <w:rPr>
                <w:rFonts w:ascii="標楷體" w:eastAsia="標楷體" w:hAnsi="標楷體"/>
              </w:rPr>
              <w:t>欄位</w:t>
            </w:r>
          </w:p>
        </w:tc>
        <w:tc>
          <w:tcPr>
            <w:tcW w:w="4984" w:type="dxa"/>
            <w:gridSpan w:val="5"/>
          </w:tcPr>
          <w:p w14:paraId="6AAD85F9" w14:textId="77777777" w:rsidR="002473EC" w:rsidRPr="00362205" w:rsidRDefault="002473EC" w:rsidP="002473EC">
            <w:pPr>
              <w:jc w:val="center"/>
              <w:rPr>
                <w:rFonts w:ascii="標楷體" w:eastAsia="標楷體" w:hAnsi="標楷體"/>
              </w:rPr>
            </w:pPr>
            <w:r w:rsidRPr="00362205">
              <w:rPr>
                <w:rFonts w:ascii="標楷體" w:eastAsia="標楷體" w:hAnsi="標楷體"/>
              </w:rPr>
              <w:t>說明</w:t>
            </w:r>
          </w:p>
        </w:tc>
        <w:tc>
          <w:tcPr>
            <w:tcW w:w="2678" w:type="dxa"/>
            <w:vMerge w:val="restart"/>
          </w:tcPr>
          <w:p w14:paraId="1DF98261" w14:textId="77777777" w:rsidR="002473EC" w:rsidRPr="00362205" w:rsidRDefault="002473EC" w:rsidP="0026408A">
            <w:pPr>
              <w:rPr>
                <w:rFonts w:ascii="標楷體" w:eastAsia="標楷體" w:hAnsi="標楷體"/>
              </w:rPr>
            </w:pPr>
            <w:r w:rsidRPr="00362205">
              <w:rPr>
                <w:rFonts w:ascii="標楷體" w:eastAsia="標楷體" w:hAnsi="標楷體"/>
              </w:rPr>
              <w:t>處理邏輯及注意事項</w:t>
            </w:r>
          </w:p>
        </w:tc>
      </w:tr>
      <w:tr w:rsidR="002473EC" w:rsidRPr="00362205" w14:paraId="27A67601" w14:textId="77777777" w:rsidTr="00DC161C">
        <w:trPr>
          <w:trHeight w:val="244"/>
          <w:jc w:val="center"/>
        </w:trPr>
        <w:tc>
          <w:tcPr>
            <w:tcW w:w="557" w:type="dxa"/>
            <w:vMerge/>
          </w:tcPr>
          <w:p w14:paraId="3D6E1E47" w14:textId="77777777" w:rsidR="002473EC" w:rsidRPr="00362205" w:rsidRDefault="002473EC" w:rsidP="0026408A">
            <w:pPr>
              <w:rPr>
                <w:rFonts w:ascii="標楷體" w:eastAsia="標楷體" w:hAnsi="標楷體"/>
              </w:rPr>
            </w:pPr>
          </w:p>
        </w:tc>
        <w:tc>
          <w:tcPr>
            <w:tcW w:w="2113" w:type="dxa"/>
            <w:vMerge/>
          </w:tcPr>
          <w:p w14:paraId="448C6A4D" w14:textId="77777777" w:rsidR="002473EC" w:rsidRPr="00362205" w:rsidRDefault="002473EC" w:rsidP="0026408A">
            <w:pPr>
              <w:rPr>
                <w:rFonts w:ascii="標楷體" w:eastAsia="標楷體" w:hAnsi="標楷體"/>
              </w:rPr>
            </w:pPr>
          </w:p>
        </w:tc>
        <w:tc>
          <w:tcPr>
            <w:tcW w:w="1296" w:type="dxa"/>
          </w:tcPr>
          <w:p w14:paraId="59D6E403" w14:textId="77777777" w:rsidR="002473EC" w:rsidRPr="00362205" w:rsidRDefault="002473EC" w:rsidP="0026408A">
            <w:pPr>
              <w:rPr>
                <w:rFonts w:ascii="標楷體" w:eastAsia="標楷體" w:hAnsi="標楷體"/>
              </w:rPr>
            </w:pPr>
            <w:r>
              <w:rPr>
                <w:rFonts w:eastAsia="標楷體" w:hint="eastAsia"/>
              </w:rPr>
              <w:t>資料型態長度</w:t>
            </w:r>
          </w:p>
        </w:tc>
        <w:tc>
          <w:tcPr>
            <w:tcW w:w="1050" w:type="dxa"/>
          </w:tcPr>
          <w:p w14:paraId="23F63157" w14:textId="77777777" w:rsidR="002473EC" w:rsidRPr="00362205" w:rsidRDefault="002473EC" w:rsidP="0026408A">
            <w:pPr>
              <w:rPr>
                <w:rFonts w:ascii="標楷體" w:eastAsia="標楷體" w:hAnsi="標楷體"/>
              </w:rPr>
            </w:pPr>
            <w:r w:rsidRPr="00362205">
              <w:rPr>
                <w:rFonts w:ascii="標楷體" w:eastAsia="標楷體" w:hAnsi="標楷體"/>
              </w:rPr>
              <w:t>預設值</w:t>
            </w:r>
          </w:p>
        </w:tc>
        <w:tc>
          <w:tcPr>
            <w:tcW w:w="1236" w:type="dxa"/>
          </w:tcPr>
          <w:p w14:paraId="36CF9FD0" w14:textId="77777777" w:rsidR="002473EC" w:rsidRPr="00362205" w:rsidRDefault="002473EC" w:rsidP="0026408A">
            <w:pPr>
              <w:rPr>
                <w:rFonts w:ascii="標楷體" w:eastAsia="標楷體" w:hAnsi="標楷體"/>
              </w:rPr>
            </w:pPr>
            <w:r w:rsidRPr="00362205">
              <w:rPr>
                <w:rFonts w:ascii="標楷體" w:eastAsia="標楷體" w:hAnsi="標楷體"/>
              </w:rPr>
              <w:t>選單內容</w:t>
            </w:r>
          </w:p>
        </w:tc>
        <w:tc>
          <w:tcPr>
            <w:tcW w:w="826" w:type="dxa"/>
          </w:tcPr>
          <w:p w14:paraId="5632B3CC" w14:textId="77777777" w:rsidR="002473EC" w:rsidRPr="00362205" w:rsidRDefault="002473EC" w:rsidP="0026408A">
            <w:pPr>
              <w:rPr>
                <w:rFonts w:ascii="標楷體" w:eastAsia="標楷體" w:hAnsi="標楷體"/>
              </w:rPr>
            </w:pPr>
            <w:r w:rsidRPr="00362205">
              <w:rPr>
                <w:rFonts w:ascii="標楷體" w:eastAsia="標楷體" w:hAnsi="標楷體"/>
              </w:rPr>
              <w:t>必填</w:t>
            </w:r>
          </w:p>
        </w:tc>
        <w:tc>
          <w:tcPr>
            <w:tcW w:w="576" w:type="dxa"/>
          </w:tcPr>
          <w:p w14:paraId="72286CA7" w14:textId="77777777" w:rsidR="002473EC" w:rsidRPr="00362205" w:rsidRDefault="002473EC" w:rsidP="0026408A">
            <w:pPr>
              <w:rPr>
                <w:rFonts w:ascii="標楷體" w:eastAsia="標楷體" w:hAnsi="標楷體"/>
              </w:rPr>
            </w:pPr>
            <w:r w:rsidRPr="00362205">
              <w:rPr>
                <w:rFonts w:ascii="標楷體" w:eastAsia="標楷體" w:hAnsi="標楷體"/>
              </w:rPr>
              <w:t>R/W</w:t>
            </w:r>
          </w:p>
        </w:tc>
        <w:tc>
          <w:tcPr>
            <w:tcW w:w="2678" w:type="dxa"/>
            <w:vMerge/>
          </w:tcPr>
          <w:p w14:paraId="13DD30D1" w14:textId="77777777" w:rsidR="002473EC" w:rsidRPr="00362205" w:rsidRDefault="002473EC" w:rsidP="0026408A">
            <w:pPr>
              <w:rPr>
                <w:rFonts w:ascii="標楷體" w:eastAsia="標楷體" w:hAnsi="標楷體"/>
              </w:rPr>
            </w:pPr>
          </w:p>
        </w:tc>
      </w:tr>
      <w:tr w:rsidR="002473EC" w:rsidRPr="00362205" w14:paraId="311CFF22" w14:textId="77777777" w:rsidTr="00DC161C">
        <w:trPr>
          <w:trHeight w:val="244"/>
          <w:jc w:val="center"/>
        </w:trPr>
        <w:tc>
          <w:tcPr>
            <w:tcW w:w="557" w:type="dxa"/>
          </w:tcPr>
          <w:p w14:paraId="3809C10E" w14:textId="77777777" w:rsidR="002473EC" w:rsidRPr="00362205" w:rsidRDefault="002473EC" w:rsidP="0026408A">
            <w:pPr>
              <w:rPr>
                <w:rFonts w:ascii="標楷體" w:eastAsia="標楷體" w:hAnsi="標楷體"/>
              </w:rPr>
            </w:pPr>
            <w:r w:rsidRPr="00362205">
              <w:rPr>
                <w:rFonts w:ascii="標楷體" w:eastAsia="標楷體" w:hAnsi="標楷體" w:hint="eastAsia"/>
              </w:rPr>
              <w:t>1.</w:t>
            </w:r>
          </w:p>
        </w:tc>
        <w:tc>
          <w:tcPr>
            <w:tcW w:w="2113" w:type="dxa"/>
          </w:tcPr>
          <w:p w14:paraId="694014DE" w14:textId="77777777" w:rsidR="002473EC" w:rsidRPr="00362205" w:rsidRDefault="002473EC" w:rsidP="0026408A">
            <w:pPr>
              <w:rPr>
                <w:rFonts w:ascii="標楷體" w:eastAsia="標楷體" w:hAnsi="標楷體"/>
              </w:rPr>
            </w:pPr>
            <w:r w:rsidRPr="004B67FD">
              <w:rPr>
                <w:rFonts w:ascii="標楷體" w:eastAsia="標楷體" w:hAnsi="標楷體" w:cs="新細明體" w:hint="eastAsia"/>
              </w:rPr>
              <w:t>入帳</w:t>
            </w:r>
            <w:r w:rsidRPr="00362205">
              <w:rPr>
                <w:rFonts w:ascii="標楷體" w:eastAsia="標楷體" w:hAnsi="標楷體" w:cs="新細明體" w:hint="eastAsia"/>
              </w:rPr>
              <w:t>起日</w:t>
            </w:r>
          </w:p>
        </w:tc>
        <w:tc>
          <w:tcPr>
            <w:tcW w:w="1296" w:type="dxa"/>
          </w:tcPr>
          <w:p w14:paraId="5A6D803C" w14:textId="77777777" w:rsidR="002473EC" w:rsidRPr="00362205" w:rsidRDefault="00DC161C" w:rsidP="0026408A">
            <w:pPr>
              <w:rPr>
                <w:rFonts w:ascii="標楷體" w:eastAsia="標楷體" w:hAnsi="標楷體" w:cs="新細明體"/>
              </w:rPr>
            </w:pPr>
            <w:r w:rsidRPr="000670F5">
              <w:rPr>
                <w:rFonts w:ascii="標楷體" w:eastAsia="標楷體" w:hAnsi="標楷體" w:hint="eastAsia"/>
              </w:rPr>
              <w:t>999/99/99</w:t>
            </w:r>
          </w:p>
        </w:tc>
        <w:tc>
          <w:tcPr>
            <w:tcW w:w="1050" w:type="dxa"/>
          </w:tcPr>
          <w:p w14:paraId="35DD53BE" w14:textId="7D4D4C77" w:rsidR="002473EC" w:rsidRPr="00362205" w:rsidRDefault="00DF352C" w:rsidP="0026408A">
            <w:pPr>
              <w:rPr>
                <w:rFonts w:ascii="標楷體" w:eastAsia="標楷體" w:hAnsi="標楷體"/>
              </w:rPr>
            </w:pPr>
            <w:ins w:id="825" w:author="智誠 楊" w:date="2021-04-07T22:03:00Z">
              <w:r w:rsidRPr="00216979">
                <w:rPr>
                  <w:rFonts w:ascii="標楷體" w:eastAsia="標楷體" w:hAnsi="標楷體" w:hint="eastAsia"/>
                </w:rPr>
                <w:t>上營業日</w:t>
              </w:r>
            </w:ins>
            <w:del w:id="826" w:author="智誠 楊" w:date="2021-04-07T22:03:00Z">
              <w:r w:rsidR="002473EC" w:rsidRPr="00362205" w:rsidDel="00DF352C">
                <w:rPr>
                  <w:rFonts w:ascii="標楷體" w:eastAsia="標楷體" w:hAnsi="標楷體" w:cs="新細明體" w:hint="eastAsia"/>
                </w:rPr>
                <w:delText>本營業日</w:delText>
              </w:r>
            </w:del>
          </w:p>
        </w:tc>
        <w:tc>
          <w:tcPr>
            <w:tcW w:w="1236" w:type="dxa"/>
          </w:tcPr>
          <w:p w14:paraId="06E2609E" w14:textId="77777777" w:rsidR="002473EC" w:rsidRPr="00362205" w:rsidRDefault="002473EC" w:rsidP="0026408A">
            <w:pPr>
              <w:rPr>
                <w:rFonts w:ascii="標楷體" w:eastAsia="標楷體" w:hAnsi="標楷體"/>
              </w:rPr>
            </w:pPr>
          </w:p>
        </w:tc>
        <w:tc>
          <w:tcPr>
            <w:tcW w:w="826" w:type="dxa"/>
          </w:tcPr>
          <w:p w14:paraId="35A1308A" w14:textId="77777777" w:rsidR="002473EC" w:rsidRPr="00362205" w:rsidRDefault="002473EC" w:rsidP="0026408A">
            <w:pPr>
              <w:rPr>
                <w:rFonts w:ascii="標楷體" w:eastAsia="標楷體" w:hAnsi="標楷體"/>
              </w:rPr>
            </w:pPr>
            <w:r w:rsidRPr="00362205">
              <w:rPr>
                <w:rFonts w:ascii="標楷體" w:eastAsia="標楷體" w:hAnsi="標楷體" w:hint="eastAsia"/>
              </w:rPr>
              <w:t>V</w:t>
            </w:r>
          </w:p>
        </w:tc>
        <w:tc>
          <w:tcPr>
            <w:tcW w:w="576" w:type="dxa"/>
          </w:tcPr>
          <w:p w14:paraId="03CFFF3E" w14:textId="77777777" w:rsidR="002473EC" w:rsidRPr="00362205" w:rsidRDefault="002473EC" w:rsidP="0026408A">
            <w:pPr>
              <w:rPr>
                <w:rFonts w:ascii="標楷體" w:eastAsia="標楷體" w:hAnsi="標楷體"/>
              </w:rPr>
            </w:pPr>
          </w:p>
        </w:tc>
        <w:tc>
          <w:tcPr>
            <w:tcW w:w="2678" w:type="dxa"/>
          </w:tcPr>
          <w:p w14:paraId="5D7FB095" w14:textId="77777777" w:rsidR="002473EC" w:rsidRPr="00362205" w:rsidRDefault="002473EC" w:rsidP="0026408A">
            <w:pPr>
              <w:rPr>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p>
          <w:p w14:paraId="06A633C7" w14:textId="76497FC3" w:rsidR="002473EC" w:rsidRPr="00362205" w:rsidRDefault="002473EC" w:rsidP="0026408A">
            <w:pPr>
              <w:ind w:left="240" w:hangingChars="100" w:hanging="240"/>
              <w:rPr>
                <w:rFonts w:ascii="標楷體" w:eastAsia="標楷體" w:hAnsi="標楷體"/>
              </w:rPr>
            </w:pP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ins w:id="827" w:author="st1" w:date="2020-06-14T18:17:00Z">
              <w:r w:rsidR="00751A94" w:rsidRPr="00362205">
                <w:rPr>
                  <w:rFonts w:ascii="標楷體" w:eastAsia="標楷體" w:hAnsi="標楷體" w:cs="新細明體" w:hint="eastAsia"/>
                </w:rPr>
                <w:t>本營業日</w:t>
              </w:r>
            </w:ins>
            <w:del w:id="828" w:author="st1" w:date="2020-06-14T18:17:00Z">
              <w:r w:rsidRPr="004B67FD" w:rsidDel="00751A94">
                <w:rPr>
                  <w:rFonts w:ascii="標楷體" w:eastAsia="標楷體" w:hAnsi="標楷體" w:cs="新細明體" w:hint="eastAsia"/>
                </w:rPr>
                <w:delText>入帳</w:delText>
              </w:r>
              <w:r w:rsidRPr="00362205" w:rsidDel="00751A94">
                <w:rPr>
                  <w:rFonts w:ascii="標楷體" w:eastAsia="標楷體" w:hAnsi="標楷體" w:cs="新細明體" w:hint="eastAsia"/>
                </w:rPr>
                <w:delText>止日</w:delText>
              </w:r>
            </w:del>
            <w:r w:rsidRPr="00362205">
              <w:rPr>
                <w:rFonts w:ascii="標楷體" w:eastAsia="標楷體" w:hAnsi="標楷體" w:cs="新細明體" w:hint="eastAsia"/>
              </w:rPr>
              <w:t>。</w:t>
            </w:r>
          </w:p>
        </w:tc>
      </w:tr>
      <w:tr w:rsidR="002473EC" w:rsidRPr="00362205" w14:paraId="1E233F86" w14:textId="77777777" w:rsidTr="00DC161C">
        <w:trPr>
          <w:trHeight w:val="291"/>
          <w:jc w:val="center"/>
        </w:trPr>
        <w:tc>
          <w:tcPr>
            <w:tcW w:w="557" w:type="dxa"/>
          </w:tcPr>
          <w:p w14:paraId="40748AC7" w14:textId="77777777" w:rsidR="002473EC" w:rsidRPr="00362205" w:rsidRDefault="002473EC" w:rsidP="0026408A">
            <w:pPr>
              <w:rPr>
                <w:rFonts w:ascii="標楷體" w:eastAsia="標楷體" w:hAnsi="標楷體"/>
              </w:rPr>
            </w:pPr>
            <w:r w:rsidRPr="00362205">
              <w:rPr>
                <w:rFonts w:ascii="標楷體" w:eastAsia="標楷體" w:hAnsi="標楷體" w:hint="eastAsia"/>
              </w:rPr>
              <w:t>2</w:t>
            </w:r>
          </w:p>
        </w:tc>
        <w:tc>
          <w:tcPr>
            <w:tcW w:w="2113" w:type="dxa"/>
          </w:tcPr>
          <w:p w14:paraId="51FCBC73" w14:textId="77777777" w:rsidR="002473EC" w:rsidRPr="00362205" w:rsidRDefault="002473EC" w:rsidP="0026408A">
            <w:pPr>
              <w:rPr>
                <w:rFonts w:ascii="標楷體" w:eastAsia="標楷體" w:hAnsi="標楷體"/>
              </w:rPr>
            </w:pPr>
            <w:r w:rsidRPr="004B67FD">
              <w:rPr>
                <w:rFonts w:ascii="標楷體" w:eastAsia="標楷體" w:hAnsi="標楷體" w:cs="新細明體" w:hint="eastAsia"/>
              </w:rPr>
              <w:t>入帳</w:t>
            </w:r>
            <w:r w:rsidRPr="00362205">
              <w:rPr>
                <w:rFonts w:ascii="標楷體" w:eastAsia="標楷體" w:hAnsi="標楷體" w:cs="新細明體" w:hint="eastAsia"/>
              </w:rPr>
              <w:t>止日</w:t>
            </w:r>
          </w:p>
        </w:tc>
        <w:tc>
          <w:tcPr>
            <w:tcW w:w="1296" w:type="dxa"/>
          </w:tcPr>
          <w:p w14:paraId="67D65E8B" w14:textId="77777777" w:rsidR="002473EC" w:rsidRPr="00362205" w:rsidRDefault="00DC161C" w:rsidP="0026408A">
            <w:pPr>
              <w:rPr>
                <w:rFonts w:ascii="標楷體" w:eastAsia="標楷體" w:hAnsi="標楷體" w:cs="新細明體"/>
              </w:rPr>
            </w:pPr>
            <w:r w:rsidRPr="000670F5">
              <w:rPr>
                <w:rFonts w:ascii="標楷體" w:eastAsia="標楷體" w:hAnsi="標楷體" w:hint="eastAsia"/>
              </w:rPr>
              <w:t>999/99/99</w:t>
            </w:r>
          </w:p>
        </w:tc>
        <w:tc>
          <w:tcPr>
            <w:tcW w:w="1050" w:type="dxa"/>
          </w:tcPr>
          <w:p w14:paraId="25F5E160" w14:textId="1E25AD6A" w:rsidR="002473EC" w:rsidRPr="00362205" w:rsidRDefault="00DF352C" w:rsidP="0026408A">
            <w:pPr>
              <w:rPr>
                <w:rFonts w:ascii="標楷體" w:eastAsia="標楷體" w:hAnsi="標楷體"/>
              </w:rPr>
            </w:pPr>
            <w:ins w:id="829" w:author="智誠 楊" w:date="2021-04-07T22:03:00Z">
              <w:r w:rsidRPr="00216979">
                <w:rPr>
                  <w:rFonts w:ascii="標楷體" w:eastAsia="標楷體" w:hAnsi="標楷體" w:hint="eastAsia"/>
                </w:rPr>
                <w:t>上營業日</w:t>
              </w:r>
            </w:ins>
            <w:del w:id="830" w:author="智誠 楊" w:date="2021-04-07T22:03:00Z">
              <w:r w:rsidR="002473EC" w:rsidRPr="00362205" w:rsidDel="00DF352C">
                <w:rPr>
                  <w:rFonts w:ascii="標楷體" w:eastAsia="標楷體" w:hAnsi="標楷體" w:cs="新細明體" w:hint="eastAsia"/>
                </w:rPr>
                <w:delText>本營業日</w:delText>
              </w:r>
            </w:del>
          </w:p>
        </w:tc>
        <w:tc>
          <w:tcPr>
            <w:tcW w:w="1236" w:type="dxa"/>
          </w:tcPr>
          <w:p w14:paraId="64D3E269" w14:textId="77777777" w:rsidR="002473EC" w:rsidRPr="00362205" w:rsidRDefault="002473EC" w:rsidP="0026408A">
            <w:pPr>
              <w:rPr>
                <w:rFonts w:ascii="標楷體" w:eastAsia="標楷體" w:hAnsi="標楷體"/>
              </w:rPr>
            </w:pPr>
          </w:p>
        </w:tc>
        <w:tc>
          <w:tcPr>
            <w:tcW w:w="826" w:type="dxa"/>
          </w:tcPr>
          <w:p w14:paraId="2FA1BB60" w14:textId="77777777" w:rsidR="002473EC" w:rsidRPr="00362205" w:rsidRDefault="002473EC" w:rsidP="0026408A">
            <w:pPr>
              <w:rPr>
                <w:rFonts w:ascii="標楷體" w:eastAsia="標楷體" w:hAnsi="標楷體"/>
              </w:rPr>
            </w:pPr>
            <w:r w:rsidRPr="00362205">
              <w:rPr>
                <w:rFonts w:ascii="標楷體" w:eastAsia="標楷體" w:hAnsi="標楷體" w:hint="eastAsia"/>
              </w:rPr>
              <w:t>V</w:t>
            </w:r>
          </w:p>
        </w:tc>
        <w:tc>
          <w:tcPr>
            <w:tcW w:w="576" w:type="dxa"/>
          </w:tcPr>
          <w:p w14:paraId="6A9E148F" w14:textId="77777777" w:rsidR="002473EC" w:rsidRPr="00362205" w:rsidRDefault="002473EC" w:rsidP="0026408A">
            <w:pPr>
              <w:rPr>
                <w:rFonts w:ascii="標楷體" w:eastAsia="標楷體" w:hAnsi="標楷體"/>
              </w:rPr>
            </w:pPr>
          </w:p>
        </w:tc>
        <w:tc>
          <w:tcPr>
            <w:tcW w:w="2678" w:type="dxa"/>
          </w:tcPr>
          <w:p w14:paraId="4D87A51D" w14:textId="68C48F69" w:rsidR="002473EC" w:rsidRPr="00362205" w:rsidDel="00DF352C" w:rsidRDefault="002473EC">
            <w:pPr>
              <w:rPr>
                <w:del w:id="831" w:author="智誠 楊" w:date="2021-04-07T22:04:00Z"/>
                <w:rFonts w:ascii="標楷體" w:eastAsia="標楷體" w:hAnsi="標楷體"/>
              </w:rPr>
            </w:pPr>
            <w:r w:rsidRPr="00362205">
              <w:rPr>
                <w:rFonts w:ascii="標楷體" w:eastAsia="標楷體" w:hAnsi="標楷體" w:hint="eastAsia"/>
              </w:rPr>
              <w:t>必須輸入，可</w:t>
            </w:r>
            <w:r w:rsidRPr="00362205">
              <w:rPr>
                <w:rFonts w:ascii="標楷體" w:eastAsia="標楷體" w:hAnsi="標楷體" w:hint="eastAsia"/>
                <w:lang w:eastAsia="zh-HK"/>
              </w:rPr>
              <w:t>修</w:t>
            </w:r>
            <w:r w:rsidRPr="00362205">
              <w:rPr>
                <w:rFonts w:ascii="標楷體" w:eastAsia="標楷體" w:hAnsi="標楷體" w:hint="eastAsia"/>
              </w:rPr>
              <w:t>改，</w:t>
            </w:r>
            <w:ins w:id="832" w:author="智誠 楊" w:date="2021-04-07T22:04:00Z">
              <w:r w:rsidR="00DF352C" w:rsidRPr="00362205" w:rsidDel="00DF352C">
                <w:rPr>
                  <w:rFonts w:ascii="標楷體" w:eastAsia="標楷體" w:hAnsi="標楷體"/>
                </w:rPr>
                <w:t xml:space="preserve"> </w:t>
              </w:r>
            </w:ins>
          </w:p>
          <w:p w14:paraId="67D62A57" w14:textId="431070CF" w:rsidR="002473EC" w:rsidRPr="006E3B5B" w:rsidRDefault="002473EC">
            <w:pPr>
              <w:rPr>
                <w:rFonts w:ascii="標楷體" w:eastAsia="標楷體" w:hAnsi="標楷體"/>
              </w:rPr>
            </w:pPr>
            <w:del w:id="833" w:author="智誠 楊" w:date="2021-04-07T22:04:00Z">
              <w:r w:rsidRPr="00362205" w:rsidDel="00DF352C">
                <w:rPr>
                  <w:rFonts w:ascii="標楷體" w:eastAsia="標楷體" w:hAnsi="標楷體" w:cs="新細明體" w:hint="eastAsia"/>
                </w:rPr>
                <w:delText>不可小於</w:delText>
              </w:r>
              <w:r w:rsidRPr="004B67FD" w:rsidDel="00DF352C">
                <w:rPr>
                  <w:rFonts w:ascii="標楷體" w:eastAsia="標楷體" w:hAnsi="標楷體" w:cs="新細明體" w:hint="eastAsia"/>
                </w:rPr>
                <w:delText>入帳</w:delText>
              </w:r>
              <w:r w:rsidRPr="00362205" w:rsidDel="00DF352C">
                <w:rPr>
                  <w:rFonts w:ascii="標楷體" w:eastAsia="標楷體" w:hAnsi="標楷體" w:cs="新細明體" w:hint="eastAsia"/>
                </w:rPr>
                <w:delText>起日。</w:delText>
              </w:r>
            </w:del>
          </w:p>
        </w:tc>
      </w:tr>
      <w:tr w:rsidR="002473EC" w:rsidRPr="00362205" w14:paraId="64CD5273" w14:textId="77777777" w:rsidTr="00DC161C">
        <w:trPr>
          <w:trHeight w:val="291"/>
          <w:jc w:val="center"/>
        </w:trPr>
        <w:tc>
          <w:tcPr>
            <w:tcW w:w="557" w:type="dxa"/>
          </w:tcPr>
          <w:p w14:paraId="4948AB15" w14:textId="77777777" w:rsidR="002473EC" w:rsidRPr="00362205" w:rsidRDefault="002473EC" w:rsidP="0026408A">
            <w:pPr>
              <w:rPr>
                <w:rFonts w:ascii="標楷體" w:eastAsia="標楷體" w:hAnsi="標楷體"/>
              </w:rPr>
            </w:pPr>
            <w:r w:rsidRPr="00362205">
              <w:rPr>
                <w:rFonts w:ascii="標楷體" w:eastAsia="標楷體" w:hAnsi="標楷體" w:hint="eastAsia"/>
              </w:rPr>
              <w:t>3</w:t>
            </w:r>
          </w:p>
        </w:tc>
        <w:tc>
          <w:tcPr>
            <w:tcW w:w="2113" w:type="dxa"/>
          </w:tcPr>
          <w:p w14:paraId="03D80F56" w14:textId="77777777" w:rsidR="002473EC" w:rsidRPr="00362205" w:rsidRDefault="002473EC" w:rsidP="0026408A">
            <w:pPr>
              <w:rPr>
                <w:rFonts w:ascii="標楷體" w:eastAsia="標楷體" w:hAnsi="標楷體"/>
              </w:rPr>
            </w:pPr>
            <w:r w:rsidRPr="000670F5">
              <w:rPr>
                <w:rFonts w:ascii="標楷體" w:eastAsia="標楷體" w:hAnsi="標楷體" w:hint="eastAsia"/>
              </w:rPr>
              <w:t>交易樣態</w:t>
            </w:r>
          </w:p>
        </w:tc>
        <w:tc>
          <w:tcPr>
            <w:tcW w:w="1296" w:type="dxa"/>
          </w:tcPr>
          <w:p w14:paraId="12D10D64" w14:textId="77777777" w:rsidR="002473EC" w:rsidRDefault="00DC161C" w:rsidP="0026408A">
            <w:pPr>
              <w:rPr>
                <w:rFonts w:ascii="標楷體" w:eastAsia="標楷體" w:hAnsi="標楷體"/>
              </w:rPr>
            </w:pPr>
            <w:r>
              <w:rPr>
                <w:rFonts w:ascii="標楷體" w:eastAsia="標楷體" w:hAnsi="標楷體" w:hint="eastAsia"/>
              </w:rPr>
              <w:t>9</w:t>
            </w:r>
          </w:p>
        </w:tc>
        <w:tc>
          <w:tcPr>
            <w:tcW w:w="1050" w:type="dxa"/>
          </w:tcPr>
          <w:p w14:paraId="78FB832D" w14:textId="77777777" w:rsidR="002473EC" w:rsidRPr="00362205" w:rsidRDefault="002473EC" w:rsidP="0026408A">
            <w:pPr>
              <w:rPr>
                <w:rFonts w:ascii="標楷體" w:eastAsia="標楷體" w:hAnsi="標楷體"/>
              </w:rPr>
            </w:pPr>
            <w:r>
              <w:rPr>
                <w:rFonts w:ascii="標楷體" w:eastAsia="標楷體" w:hAnsi="標楷體" w:hint="eastAsia"/>
              </w:rPr>
              <w:t>0</w:t>
            </w:r>
          </w:p>
        </w:tc>
        <w:tc>
          <w:tcPr>
            <w:tcW w:w="1236" w:type="dxa"/>
          </w:tcPr>
          <w:p w14:paraId="63E44AFC" w14:textId="77777777" w:rsidR="002473EC" w:rsidRPr="00362205" w:rsidRDefault="002473EC" w:rsidP="0026408A">
            <w:pPr>
              <w:rPr>
                <w:rFonts w:ascii="標楷體" w:eastAsia="標楷體" w:hAnsi="標楷體"/>
              </w:rPr>
            </w:pPr>
            <w:r w:rsidRPr="00676AFE">
              <w:rPr>
                <w:rFonts w:ascii="標楷體" w:eastAsia="標楷體" w:hAnsi="標楷體" w:hint="eastAsia"/>
              </w:rPr>
              <w:t>下拉式選單</w:t>
            </w:r>
          </w:p>
        </w:tc>
        <w:tc>
          <w:tcPr>
            <w:tcW w:w="826" w:type="dxa"/>
          </w:tcPr>
          <w:p w14:paraId="481D8647" w14:textId="77777777" w:rsidR="002473EC" w:rsidRPr="00362205" w:rsidRDefault="002473EC" w:rsidP="0026408A">
            <w:pPr>
              <w:rPr>
                <w:rFonts w:ascii="標楷體" w:eastAsia="標楷體" w:hAnsi="標楷體"/>
              </w:rPr>
            </w:pPr>
            <w:r w:rsidRPr="00362205">
              <w:rPr>
                <w:rFonts w:ascii="標楷體" w:eastAsia="標楷體" w:hAnsi="標楷體" w:hint="eastAsia"/>
              </w:rPr>
              <w:t>V</w:t>
            </w:r>
          </w:p>
        </w:tc>
        <w:tc>
          <w:tcPr>
            <w:tcW w:w="576" w:type="dxa"/>
          </w:tcPr>
          <w:p w14:paraId="2FB53EBD" w14:textId="77777777" w:rsidR="002473EC" w:rsidRPr="00362205" w:rsidRDefault="002473EC" w:rsidP="0026408A">
            <w:pPr>
              <w:rPr>
                <w:rFonts w:ascii="標楷體" w:eastAsia="標楷體" w:hAnsi="標楷體"/>
              </w:rPr>
            </w:pPr>
          </w:p>
        </w:tc>
        <w:tc>
          <w:tcPr>
            <w:tcW w:w="2678" w:type="dxa"/>
          </w:tcPr>
          <w:p w14:paraId="5734B68B" w14:textId="77777777" w:rsidR="002473EC" w:rsidRDefault="002473EC" w:rsidP="0026408A">
            <w:pPr>
              <w:rPr>
                <w:rFonts w:ascii="標楷體" w:eastAsia="標楷體" w:hAnsi="標楷體"/>
              </w:rPr>
            </w:pPr>
            <w:r w:rsidRPr="00362205">
              <w:rPr>
                <w:rFonts w:ascii="標楷體" w:eastAsia="標楷體" w:hAnsi="標楷體" w:hint="eastAsia"/>
              </w:rPr>
              <w:t>必須輸入，</w:t>
            </w:r>
          </w:p>
          <w:p w14:paraId="1C4BE331" w14:textId="77777777" w:rsidR="002473EC" w:rsidRDefault="002473EC" w:rsidP="0026408A">
            <w:pPr>
              <w:rPr>
                <w:rFonts w:ascii="標楷體" w:eastAsia="標楷體" w:hAnsi="標楷體"/>
              </w:rPr>
            </w:pPr>
            <w:r w:rsidRPr="000670F5">
              <w:rPr>
                <w:rFonts w:ascii="標楷體" w:eastAsia="標楷體" w:hAnsi="標楷體" w:hint="eastAsia"/>
              </w:rPr>
              <w:t xml:space="preserve">0:全部 </w:t>
            </w:r>
          </w:p>
          <w:p w14:paraId="26578979" w14:textId="77777777" w:rsidR="002473EC" w:rsidRDefault="002473EC" w:rsidP="0026408A">
            <w:pPr>
              <w:rPr>
                <w:rFonts w:ascii="標楷體" w:eastAsia="標楷體" w:hAnsi="標楷體"/>
              </w:rPr>
            </w:pPr>
            <w:r w:rsidRPr="000670F5">
              <w:rPr>
                <w:rFonts w:ascii="標楷體" w:eastAsia="標楷體" w:hAnsi="標楷體" w:hint="eastAsia"/>
              </w:rPr>
              <w:t xml:space="preserve">1:樣態1 </w:t>
            </w:r>
          </w:p>
          <w:p w14:paraId="0741A30E" w14:textId="77777777" w:rsidR="002473EC" w:rsidRDefault="002473EC" w:rsidP="0026408A">
            <w:pPr>
              <w:rPr>
                <w:rFonts w:ascii="標楷體" w:eastAsia="標楷體" w:hAnsi="標楷體"/>
              </w:rPr>
            </w:pPr>
            <w:r w:rsidRPr="000670F5">
              <w:rPr>
                <w:rFonts w:ascii="標楷體" w:eastAsia="標楷體" w:hAnsi="標楷體" w:hint="eastAsia"/>
              </w:rPr>
              <w:t xml:space="preserve">2:樣態2  </w:t>
            </w:r>
          </w:p>
          <w:p w14:paraId="7C18F71F" w14:textId="77777777" w:rsidR="002473EC" w:rsidRPr="006E3B5B" w:rsidRDefault="002473EC" w:rsidP="0026408A">
            <w:pPr>
              <w:rPr>
                <w:rFonts w:ascii="標楷體" w:eastAsia="標楷體" w:hAnsi="標楷體"/>
              </w:rPr>
            </w:pPr>
            <w:r w:rsidRPr="000670F5">
              <w:rPr>
                <w:rFonts w:ascii="標楷體" w:eastAsia="標楷體" w:hAnsi="標楷體" w:hint="eastAsia"/>
              </w:rPr>
              <w:t>3:樣態3</w:t>
            </w:r>
          </w:p>
        </w:tc>
      </w:tr>
      <w:tr w:rsidR="002473EC" w:rsidRPr="00362205" w14:paraId="11C2BD51" w14:textId="77777777" w:rsidTr="00DC161C">
        <w:trPr>
          <w:trHeight w:val="291"/>
          <w:jc w:val="center"/>
        </w:trPr>
        <w:tc>
          <w:tcPr>
            <w:tcW w:w="557" w:type="dxa"/>
          </w:tcPr>
          <w:p w14:paraId="33E0FF16" w14:textId="77777777" w:rsidR="002473EC" w:rsidRPr="00362205" w:rsidRDefault="002473EC" w:rsidP="0026408A">
            <w:pPr>
              <w:rPr>
                <w:rFonts w:ascii="標楷體" w:eastAsia="標楷體" w:hAnsi="標楷體"/>
              </w:rPr>
            </w:pPr>
            <w:r w:rsidRPr="00362205">
              <w:rPr>
                <w:rFonts w:ascii="標楷體" w:eastAsia="標楷體" w:hAnsi="標楷體" w:hint="eastAsia"/>
              </w:rPr>
              <w:t>4</w:t>
            </w:r>
          </w:p>
        </w:tc>
        <w:tc>
          <w:tcPr>
            <w:tcW w:w="2113" w:type="dxa"/>
          </w:tcPr>
          <w:p w14:paraId="59A6CBC1" w14:textId="77777777" w:rsidR="002473EC" w:rsidRPr="00362205" w:rsidRDefault="002473EC" w:rsidP="0026408A">
            <w:pPr>
              <w:rPr>
                <w:rFonts w:ascii="標楷體" w:eastAsia="標楷體" w:hAnsi="標楷體"/>
              </w:rPr>
            </w:pPr>
            <w:r w:rsidRPr="000670F5">
              <w:rPr>
                <w:rFonts w:ascii="標楷體" w:eastAsia="標楷體" w:hAnsi="標楷體" w:hint="eastAsia"/>
              </w:rPr>
              <w:t>查詢種類</w:t>
            </w:r>
          </w:p>
        </w:tc>
        <w:tc>
          <w:tcPr>
            <w:tcW w:w="1296" w:type="dxa"/>
          </w:tcPr>
          <w:p w14:paraId="6EE38001" w14:textId="77777777" w:rsidR="002473EC" w:rsidRPr="00362205" w:rsidRDefault="00DC161C" w:rsidP="0026408A">
            <w:pPr>
              <w:rPr>
                <w:rFonts w:ascii="標楷體" w:eastAsia="標楷體" w:hAnsi="標楷體"/>
              </w:rPr>
            </w:pPr>
            <w:r>
              <w:rPr>
                <w:rFonts w:ascii="標楷體" w:eastAsia="標楷體" w:hAnsi="標楷體"/>
              </w:rPr>
              <w:t>9</w:t>
            </w:r>
          </w:p>
        </w:tc>
        <w:tc>
          <w:tcPr>
            <w:tcW w:w="1050" w:type="dxa"/>
          </w:tcPr>
          <w:p w14:paraId="28B29EDA" w14:textId="77777777" w:rsidR="002473EC" w:rsidRPr="00362205" w:rsidRDefault="002473EC" w:rsidP="0026408A">
            <w:pPr>
              <w:rPr>
                <w:rFonts w:ascii="標楷體" w:eastAsia="標楷體" w:hAnsi="標楷體"/>
              </w:rPr>
            </w:pPr>
          </w:p>
        </w:tc>
        <w:tc>
          <w:tcPr>
            <w:tcW w:w="1236" w:type="dxa"/>
          </w:tcPr>
          <w:p w14:paraId="6784C7AB" w14:textId="77777777" w:rsidR="002473EC" w:rsidRPr="00362205" w:rsidRDefault="002473EC" w:rsidP="0026408A">
            <w:pPr>
              <w:rPr>
                <w:rFonts w:ascii="標楷體" w:eastAsia="標楷體" w:hAnsi="標楷體"/>
              </w:rPr>
            </w:pPr>
            <w:r w:rsidRPr="00676AFE">
              <w:rPr>
                <w:rFonts w:ascii="標楷體" w:eastAsia="標楷體" w:hAnsi="標楷體" w:hint="eastAsia"/>
              </w:rPr>
              <w:t>下拉式選單</w:t>
            </w:r>
          </w:p>
        </w:tc>
        <w:tc>
          <w:tcPr>
            <w:tcW w:w="826" w:type="dxa"/>
          </w:tcPr>
          <w:p w14:paraId="6BECC6FB" w14:textId="77777777" w:rsidR="002473EC" w:rsidRPr="00362205" w:rsidRDefault="002473EC" w:rsidP="0026408A">
            <w:pPr>
              <w:rPr>
                <w:rFonts w:ascii="標楷體" w:eastAsia="標楷體" w:hAnsi="標楷體"/>
              </w:rPr>
            </w:pPr>
            <w:r w:rsidRPr="00362205">
              <w:rPr>
                <w:rFonts w:ascii="標楷體" w:eastAsia="標楷體" w:hAnsi="標楷體" w:hint="eastAsia"/>
              </w:rPr>
              <w:t>V</w:t>
            </w:r>
          </w:p>
        </w:tc>
        <w:tc>
          <w:tcPr>
            <w:tcW w:w="576" w:type="dxa"/>
          </w:tcPr>
          <w:p w14:paraId="759A7F8B" w14:textId="77777777" w:rsidR="002473EC" w:rsidRPr="00362205" w:rsidRDefault="002473EC" w:rsidP="0026408A">
            <w:pPr>
              <w:rPr>
                <w:rFonts w:ascii="標楷體" w:eastAsia="標楷體" w:hAnsi="標楷體"/>
              </w:rPr>
            </w:pPr>
          </w:p>
        </w:tc>
        <w:tc>
          <w:tcPr>
            <w:tcW w:w="2678" w:type="dxa"/>
          </w:tcPr>
          <w:p w14:paraId="431BFB25" w14:textId="77777777" w:rsidR="002473EC" w:rsidRDefault="002473EC" w:rsidP="0026408A">
            <w:pPr>
              <w:rPr>
                <w:rFonts w:ascii="標楷體" w:eastAsia="標楷體" w:hAnsi="標楷體"/>
              </w:rPr>
            </w:pPr>
            <w:r w:rsidRPr="00362205">
              <w:rPr>
                <w:rFonts w:ascii="標楷體" w:eastAsia="標楷體" w:hAnsi="標楷體" w:hint="eastAsia"/>
              </w:rPr>
              <w:t>必須輸入，</w:t>
            </w:r>
          </w:p>
          <w:p w14:paraId="237E99D4" w14:textId="77777777" w:rsidR="002473EC" w:rsidRDefault="002473EC" w:rsidP="0026408A">
            <w:pPr>
              <w:rPr>
                <w:rFonts w:ascii="標楷體" w:eastAsia="標楷體" w:hAnsi="標楷體"/>
              </w:rPr>
            </w:pPr>
            <w:r w:rsidRPr="000670F5">
              <w:rPr>
                <w:rFonts w:ascii="標楷體" w:eastAsia="標楷體" w:hAnsi="標楷體" w:hint="eastAsia"/>
              </w:rPr>
              <w:t xml:space="preserve">1:合理性 </w:t>
            </w:r>
          </w:p>
          <w:p w14:paraId="4AE01642" w14:textId="77777777" w:rsidR="002473EC" w:rsidRPr="00362205" w:rsidRDefault="002473EC" w:rsidP="0026408A">
            <w:pPr>
              <w:rPr>
                <w:rFonts w:ascii="標楷體" w:eastAsia="標楷體" w:hAnsi="標楷體"/>
              </w:rPr>
            </w:pPr>
            <w:r w:rsidRPr="000670F5">
              <w:rPr>
                <w:rFonts w:ascii="標楷體" w:eastAsia="標楷體" w:hAnsi="標楷體" w:hint="eastAsia"/>
              </w:rPr>
              <w:t>2:延遲交易確認</w:t>
            </w:r>
          </w:p>
        </w:tc>
      </w:tr>
      <w:tr w:rsidR="002473EC" w:rsidRPr="00362205" w14:paraId="3D002B98" w14:textId="77777777" w:rsidTr="00DC161C">
        <w:trPr>
          <w:trHeight w:val="291"/>
          <w:jc w:val="center"/>
        </w:trPr>
        <w:tc>
          <w:tcPr>
            <w:tcW w:w="557" w:type="dxa"/>
          </w:tcPr>
          <w:p w14:paraId="76E59002" w14:textId="77777777" w:rsidR="002473EC" w:rsidRPr="00362205" w:rsidRDefault="002473EC" w:rsidP="0026408A">
            <w:pPr>
              <w:rPr>
                <w:rFonts w:ascii="標楷體" w:eastAsia="標楷體" w:hAnsi="標楷體"/>
              </w:rPr>
            </w:pPr>
          </w:p>
        </w:tc>
        <w:tc>
          <w:tcPr>
            <w:tcW w:w="2113" w:type="dxa"/>
          </w:tcPr>
          <w:p w14:paraId="5FD296C8" w14:textId="77777777" w:rsidR="002473EC" w:rsidRPr="000670F5" w:rsidRDefault="002473EC" w:rsidP="0026408A">
            <w:pPr>
              <w:rPr>
                <w:rFonts w:ascii="標楷體" w:eastAsia="標楷體" w:hAnsi="標楷體"/>
              </w:rPr>
            </w:pPr>
          </w:p>
        </w:tc>
        <w:tc>
          <w:tcPr>
            <w:tcW w:w="1296" w:type="dxa"/>
          </w:tcPr>
          <w:p w14:paraId="2CEF72D0" w14:textId="77777777" w:rsidR="002473EC" w:rsidRPr="00362205" w:rsidRDefault="002473EC" w:rsidP="0026408A">
            <w:pPr>
              <w:rPr>
                <w:rFonts w:ascii="標楷體" w:eastAsia="標楷體" w:hAnsi="標楷體"/>
              </w:rPr>
            </w:pPr>
          </w:p>
        </w:tc>
        <w:tc>
          <w:tcPr>
            <w:tcW w:w="1050" w:type="dxa"/>
          </w:tcPr>
          <w:p w14:paraId="79146E93" w14:textId="77777777" w:rsidR="002473EC" w:rsidRPr="00362205" w:rsidRDefault="002473EC" w:rsidP="0026408A">
            <w:pPr>
              <w:rPr>
                <w:rFonts w:ascii="標楷體" w:eastAsia="標楷體" w:hAnsi="標楷體"/>
              </w:rPr>
            </w:pPr>
          </w:p>
        </w:tc>
        <w:tc>
          <w:tcPr>
            <w:tcW w:w="1236" w:type="dxa"/>
          </w:tcPr>
          <w:p w14:paraId="1FE2F584" w14:textId="77777777" w:rsidR="002473EC" w:rsidRPr="00362205" w:rsidRDefault="002473EC" w:rsidP="0026408A">
            <w:pPr>
              <w:rPr>
                <w:rFonts w:ascii="標楷體" w:eastAsia="標楷體" w:hAnsi="標楷體"/>
              </w:rPr>
            </w:pPr>
          </w:p>
        </w:tc>
        <w:tc>
          <w:tcPr>
            <w:tcW w:w="826" w:type="dxa"/>
          </w:tcPr>
          <w:p w14:paraId="60F18305" w14:textId="77777777" w:rsidR="002473EC" w:rsidRPr="00362205" w:rsidRDefault="002473EC" w:rsidP="0026408A">
            <w:pPr>
              <w:rPr>
                <w:rFonts w:ascii="標楷體" w:eastAsia="標楷體" w:hAnsi="標楷體"/>
              </w:rPr>
            </w:pPr>
          </w:p>
        </w:tc>
        <w:tc>
          <w:tcPr>
            <w:tcW w:w="576" w:type="dxa"/>
          </w:tcPr>
          <w:p w14:paraId="2C3C4E41" w14:textId="77777777" w:rsidR="002473EC" w:rsidRPr="00362205" w:rsidRDefault="002473EC" w:rsidP="0026408A">
            <w:pPr>
              <w:rPr>
                <w:rFonts w:ascii="標楷體" w:eastAsia="標楷體" w:hAnsi="標楷體"/>
              </w:rPr>
            </w:pPr>
          </w:p>
        </w:tc>
        <w:tc>
          <w:tcPr>
            <w:tcW w:w="2678" w:type="dxa"/>
          </w:tcPr>
          <w:p w14:paraId="2092DB9F" w14:textId="77777777" w:rsidR="002473EC" w:rsidRPr="00362205" w:rsidRDefault="002473EC" w:rsidP="0026408A">
            <w:pPr>
              <w:rPr>
                <w:rFonts w:ascii="標楷體" w:eastAsia="標楷體" w:hAnsi="標楷體"/>
              </w:rPr>
            </w:pPr>
          </w:p>
        </w:tc>
      </w:tr>
    </w:tbl>
    <w:p w14:paraId="4A952EF9" w14:textId="77777777" w:rsidR="00C95828" w:rsidRPr="00362205" w:rsidRDefault="00C95828">
      <w:pPr>
        <w:pStyle w:val="a"/>
        <w:numPr>
          <w:ilvl w:val="0"/>
          <w:numId w:val="0"/>
        </w:numPr>
        <w:ind w:left="2465"/>
        <w:pPrChange w:id="834" w:author="智誠 楊" w:date="2021-04-08T11:23:00Z">
          <w:pPr>
            <w:pStyle w:val="a"/>
            <w:numPr>
              <w:numId w:val="0"/>
            </w:numPr>
            <w:ind w:left="0" w:firstLine="0"/>
          </w:pPr>
        </w:pPrChange>
      </w:pPr>
    </w:p>
    <w:p w14:paraId="5837EE9B" w14:textId="77777777" w:rsidR="00CC72CA" w:rsidDel="00DF352C" w:rsidRDefault="00CC72CA">
      <w:pPr>
        <w:widowControl/>
        <w:rPr>
          <w:del w:id="835" w:author="智誠 楊" w:date="2021-04-07T22:05:00Z"/>
          <w:rFonts w:ascii="標楷體" w:eastAsia="標楷體" w:hAnsi="標楷體"/>
          <w:sz w:val="26"/>
        </w:rPr>
      </w:pPr>
      <w:del w:id="836" w:author="智誠 楊" w:date="2021-04-07T22:05:00Z">
        <w:r w:rsidDel="00DF352C">
          <w:rPr>
            <w:rFonts w:ascii="標楷體" w:hAnsi="標楷體"/>
          </w:rPr>
          <w:br w:type="page"/>
        </w:r>
      </w:del>
    </w:p>
    <w:p w14:paraId="74C99C94" w14:textId="77777777" w:rsidR="00DC161C" w:rsidRPr="00362205" w:rsidRDefault="00DC161C">
      <w:pPr>
        <w:widowControl/>
        <w:pPrChange w:id="837" w:author="智誠 楊" w:date="2021-04-07T22:05:00Z">
          <w:pPr>
            <w:pStyle w:val="a"/>
            <w:numPr>
              <w:numId w:val="0"/>
            </w:numPr>
            <w:ind w:left="0" w:firstLine="0"/>
          </w:pPr>
        </w:pPrChange>
      </w:pPr>
    </w:p>
    <w:p w14:paraId="7588C5A9" w14:textId="2483804C" w:rsidR="00DC161C" w:rsidDel="00DF352C" w:rsidRDefault="00DC161C">
      <w:pPr>
        <w:pStyle w:val="a"/>
        <w:rPr>
          <w:del w:id="838" w:author="智誠 楊" w:date="2021-04-07T22:05:00Z"/>
        </w:rPr>
      </w:pPr>
      <w:del w:id="839" w:author="智誠 楊" w:date="2021-04-07T22:05:00Z">
        <w:r w:rsidDel="00DF352C">
          <w:rPr>
            <w:rFonts w:hint="eastAsia"/>
          </w:rPr>
          <w:delText>輸出</w:delText>
        </w:r>
        <w:r w:rsidRPr="003972CE" w:rsidDel="00DF352C">
          <w:delText>畫面資料說明</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137"/>
        <w:gridCol w:w="3969"/>
        <w:gridCol w:w="2693"/>
      </w:tblGrid>
      <w:tr w:rsidR="00DC161C" w:rsidRPr="00DC161C" w:rsidDel="00DF352C" w14:paraId="2ABB5C28" w14:textId="2223AB5D" w:rsidTr="00DC161C">
        <w:trPr>
          <w:trHeight w:val="388"/>
          <w:jc w:val="center"/>
          <w:del w:id="840" w:author="智誠 楊" w:date="2021-04-07T22:05:00Z"/>
        </w:trPr>
        <w:tc>
          <w:tcPr>
            <w:tcW w:w="558" w:type="dxa"/>
            <w:vMerge w:val="restart"/>
          </w:tcPr>
          <w:p w14:paraId="1B13D3D1" w14:textId="2364CCCA" w:rsidR="00DC161C" w:rsidRPr="00DC161C" w:rsidDel="00DF352C" w:rsidRDefault="00DC161C" w:rsidP="007E1D14">
            <w:pPr>
              <w:rPr>
                <w:del w:id="841" w:author="智誠 楊" w:date="2021-04-07T22:05:00Z"/>
                <w:rFonts w:ascii="標楷體" w:eastAsia="標楷體" w:hAnsi="標楷體"/>
              </w:rPr>
            </w:pPr>
            <w:del w:id="842" w:author="智誠 楊" w:date="2021-04-07T22:05:00Z">
              <w:r w:rsidRPr="00DC161C" w:rsidDel="00DF352C">
                <w:rPr>
                  <w:rFonts w:ascii="標楷體" w:eastAsia="標楷體" w:hAnsi="標楷體"/>
                </w:rPr>
                <w:delText>序號</w:delText>
              </w:r>
            </w:del>
          </w:p>
        </w:tc>
        <w:tc>
          <w:tcPr>
            <w:tcW w:w="2137" w:type="dxa"/>
            <w:vMerge w:val="restart"/>
          </w:tcPr>
          <w:p w14:paraId="62B1B04C" w14:textId="482B361D" w:rsidR="00DC161C" w:rsidRPr="00DC161C" w:rsidDel="00DF352C" w:rsidRDefault="00DC161C" w:rsidP="007E1D14">
            <w:pPr>
              <w:rPr>
                <w:del w:id="843" w:author="智誠 楊" w:date="2021-04-07T22:05:00Z"/>
                <w:rFonts w:ascii="標楷體" w:eastAsia="標楷體" w:hAnsi="標楷體"/>
              </w:rPr>
            </w:pPr>
            <w:del w:id="844" w:author="智誠 楊" w:date="2021-04-07T22:05:00Z">
              <w:r w:rsidRPr="00DC161C" w:rsidDel="00DF352C">
                <w:rPr>
                  <w:rFonts w:ascii="標楷體" w:eastAsia="標楷體" w:hAnsi="標楷體"/>
                </w:rPr>
                <w:delText>欄位</w:delText>
              </w:r>
            </w:del>
          </w:p>
        </w:tc>
        <w:tc>
          <w:tcPr>
            <w:tcW w:w="3969" w:type="dxa"/>
          </w:tcPr>
          <w:p w14:paraId="55C5365D" w14:textId="5807CAC1" w:rsidR="00DC161C" w:rsidRPr="00DC161C" w:rsidDel="00DF352C" w:rsidRDefault="00DC161C" w:rsidP="007E1D14">
            <w:pPr>
              <w:jc w:val="center"/>
              <w:rPr>
                <w:del w:id="845" w:author="智誠 楊" w:date="2021-04-07T22:05:00Z"/>
                <w:rFonts w:ascii="標楷體" w:eastAsia="標楷體" w:hAnsi="標楷體"/>
              </w:rPr>
            </w:pPr>
            <w:del w:id="846" w:author="智誠 楊" w:date="2021-04-07T22:05:00Z">
              <w:r w:rsidRPr="00DC161C" w:rsidDel="00DF352C">
                <w:rPr>
                  <w:rFonts w:ascii="標楷體" w:eastAsia="標楷體" w:hAnsi="標楷體"/>
                </w:rPr>
                <w:delText>說明</w:delText>
              </w:r>
            </w:del>
          </w:p>
        </w:tc>
        <w:tc>
          <w:tcPr>
            <w:tcW w:w="2693" w:type="dxa"/>
            <w:vMerge w:val="restart"/>
          </w:tcPr>
          <w:p w14:paraId="09C37710" w14:textId="41B043BE" w:rsidR="00DC161C" w:rsidRPr="00DC161C" w:rsidDel="00DF352C" w:rsidRDefault="00DC161C" w:rsidP="007E1D14">
            <w:pPr>
              <w:rPr>
                <w:del w:id="847" w:author="智誠 楊" w:date="2021-04-07T22:05:00Z"/>
                <w:rFonts w:ascii="標楷體" w:eastAsia="標楷體" w:hAnsi="標楷體"/>
              </w:rPr>
            </w:pPr>
            <w:del w:id="848" w:author="智誠 楊" w:date="2021-04-07T22:05:00Z">
              <w:r w:rsidRPr="00DC161C" w:rsidDel="00DF352C">
                <w:rPr>
                  <w:rFonts w:ascii="標楷體" w:eastAsia="標楷體" w:hAnsi="標楷體"/>
                </w:rPr>
                <w:delText>處理邏輯及注意事項</w:delText>
              </w:r>
            </w:del>
          </w:p>
        </w:tc>
      </w:tr>
      <w:tr w:rsidR="00DC161C" w:rsidRPr="00DC161C" w:rsidDel="00DF352C" w14:paraId="21799A79" w14:textId="74C511C9" w:rsidTr="00DC161C">
        <w:trPr>
          <w:trHeight w:val="244"/>
          <w:jc w:val="center"/>
          <w:del w:id="849" w:author="智誠 楊" w:date="2021-04-07T22:05:00Z"/>
        </w:trPr>
        <w:tc>
          <w:tcPr>
            <w:tcW w:w="558" w:type="dxa"/>
            <w:vMerge/>
          </w:tcPr>
          <w:p w14:paraId="70CB3EF9" w14:textId="4D71D25F" w:rsidR="00DC161C" w:rsidRPr="00DC161C" w:rsidDel="00DF352C" w:rsidRDefault="00DC161C" w:rsidP="007E1D14">
            <w:pPr>
              <w:rPr>
                <w:del w:id="850" w:author="智誠 楊" w:date="2021-04-07T22:05:00Z"/>
                <w:rFonts w:ascii="標楷體" w:eastAsia="標楷體" w:hAnsi="標楷體"/>
              </w:rPr>
            </w:pPr>
          </w:p>
        </w:tc>
        <w:tc>
          <w:tcPr>
            <w:tcW w:w="2137" w:type="dxa"/>
            <w:vMerge/>
          </w:tcPr>
          <w:p w14:paraId="403BCB7F" w14:textId="22A05A35" w:rsidR="00DC161C" w:rsidRPr="00DC161C" w:rsidDel="00DF352C" w:rsidRDefault="00DC161C" w:rsidP="007E1D14">
            <w:pPr>
              <w:rPr>
                <w:del w:id="851" w:author="智誠 楊" w:date="2021-04-07T22:05:00Z"/>
                <w:rFonts w:ascii="標楷體" w:eastAsia="標楷體" w:hAnsi="標楷體"/>
              </w:rPr>
            </w:pPr>
          </w:p>
        </w:tc>
        <w:tc>
          <w:tcPr>
            <w:tcW w:w="3969" w:type="dxa"/>
          </w:tcPr>
          <w:p w14:paraId="50FA967C" w14:textId="3F7ABA81" w:rsidR="00DC161C" w:rsidRPr="00DC161C" w:rsidDel="00DF352C" w:rsidRDefault="00DC161C" w:rsidP="007E1D14">
            <w:pPr>
              <w:rPr>
                <w:del w:id="852" w:author="智誠 楊" w:date="2021-04-07T22:05:00Z"/>
                <w:rFonts w:ascii="標楷體" w:eastAsia="標楷體" w:hAnsi="標楷體"/>
              </w:rPr>
            </w:pPr>
            <w:del w:id="853" w:author="智誠 楊" w:date="2021-04-07T22:05:00Z">
              <w:r w:rsidRPr="00DC161C" w:rsidDel="00DF352C">
                <w:rPr>
                  <w:rFonts w:ascii="標楷體" w:eastAsia="標楷體" w:hAnsi="標楷體" w:hint="eastAsia"/>
                </w:rPr>
                <w:delText>資料型態長度</w:delText>
              </w:r>
            </w:del>
          </w:p>
        </w:tc>
        <w:tc>
          <w:tcPr>
            <w:tcW w:w="2693" w:type="dxa"/>
            <w:vMerge/>
          </w:tcPr>
          <w:p w14:paraId="386BFA99" w14:textId="6251BCCE" w:rsidR="00DC161C" w:rsidRPr="00DC161C" w:rsidDel="00DF352C" w:rsidRDefault="00DC161C" w:rsidP="007E1D14">
            <w:pPr>
              <w:rPr>
                <w:del w:id="854" w:author="智誠 楊" w:date="2021-04-07T22:05:00Z"/>
                <w:rFonts w:ascii="標楷體" w:eastAsia="標楷體" w:hAnsi="標楷體"/>
              </w:rPr>
            </w:pPr>
          </w:p>
        </w:tc>
      </w:tr>
      <w:tr w:rsidR="00DC161C" w:rsidRPr="00DC161C" w:rsidDel="00DF352C" w14:paraId="509A0477" w14:textId="4F9F8400" w:rsidTr="00DC161C">
        <w:trPr>
          <w:trHeight w:val="244"/>
          <w:jc w:val="center"/>
          <w:del w:id="855" w:author="智誠 楊" w:date="2021-04-07T22:05:00Z"/>
        </w:trPr>
        <w:tc>
          <w:tcPr>
            <w:tcW w:w="558" w:type="dxa"/>
          </w:tcPr>
          <w:p w14:paraId="5127D418" w14:textId="392E54A6" w:rsidR="00DC161C" w:rsidRPr="00DC161C" w:rsidDel="00DF352C" w:rsidRDefault="00DC161C" w:rsidP="007E1D14">
            <w:pPr>
              <w:rPr>
                <w:del w:id="856" w:author="智誠 楊" w:date="2021-04-07T22:05:00Z"/>
                <w:rFonts w:ascii="標楷體" w:eastAsia="標楷體" w:hAnsi="標楷體"/>
              </w:rPr>
            </w:pPr>
            <w:del w:id="857" w:author="智誠 楊" w:date="2021-04-07T22:05:00Z">
              <w:r w:rsidRPr="00DC161C" w:rsidDel="00DF352C">
                <w:rPr>
                  <w:rFonts w:ascii="標楷體" w:eastAsia="標楷體" w:hAnsi="標楷體" w:hint="eastAsia"/>
                </w:rPr>
                <w:delText>1.</w:delText>
              </w:r>
            </w:del>
          </w:p>
        </w:tc>
        <w:tc>
          <w:tcPr>
            <w:tcW w:w="2137" w:type="dxa"/>
          </w:tcPr>
          <w:p w14:paraId="00008925" w14:textId="54685E66" w:rsidR="00DC161C" w:rsidRPr="00DC161C" w:rsidDel="00DF352C" w:rsidRDefault="00DC161C" w:rsidP="007E1D14">
            <w:pPr>
              <w:rPr>
                <w:del w:id="858" w:author="智誠 楊" w:date="2021-04-07T22:05:00Z"/>
                <w:rFonts w:ascii="標楷體" w:eastAsia="標楷體" w:hAnsi="標楷體"/>
              </w:rPr>
            </w:pPr>
            <w:del w:id="859" w:author="智誠 楊" w:date="2021-04-07T22:05:00Z">
              <w:r w:rsidRPr="00DC161C" w:rsidDel="00DF352C">
                <w:rPr>
                  <w:rFonts w:ascii="標楷體" w:eastAsia="標楷體" w:hAnsi="標楷體" w:cs="新細明體" w:hint="eastAsia"/>
                </w:rPr>
                <w:delText>入帳起日</w:delText>
              </w:r>
            </w:del>
          </w:p>
        </w:tc>
        <w:tc>
          <w:tcPr>
            <w:tcW w:w="3969" w:type="dxa"/>
          </w:tcPr>
          <w:p w14:paraId="2F99FD8D" w14:textId="1A8E3F8B" w:rsidR="00DC161C" w:rsidRPr="00DC161C" w:rsidDel="00DF352C" w:rsidRDefault="00DC161C" w:rsidP="007E1D14">
            <w:pPr>
              <w:rPr>
                <w:del w:id="860" w:author="智誠 楊" w:date="2021-04-07T22:05:00Z"/>
                <w:rFonts w:ascii="標楷體" w:eastAsia="標楷體" w:hAnsi="標楷體" w:cs="新細明體"/>
              </w:rPr>
            </w:pPr>
            <w:del w:id="861" w:author="智誠 楊" w:date="2021-04-07T22:05:00Z">
              <w:r w:rsidRPr="00DC161C" w:rsidDel="00DF352C">
                <w:rPr>
                  <w:rFonts w:ascii="標楷體" w:eastAsia="標楷體" w:hAnsi="標楷體" w:hint="eastAsia"/>
                </w:rPr>
                <w:delText>999/99/99</w:delText>
              </w:r>
            </w:del>
          </w:p>
        </w:tc>
        <w:tc>
          <w:tcPr>
            <w:tcW w:w="2693" w:type="dxa"/>
          </w:tcPr>
          <w:p w14:paraId="41A0CB0A" w14:textId="5E286B0C" w:rsidR="00DC161C" w:rsidRPr="00DC161C" w:rsidDel="00DF352C" w:rsidRDefault="00DC161C" w:rsidP="007E1D14">
            <w:pPr>
              <w:rPr>
                <w:del w:id="862" w:author="智誠 楊" w:date="2021-04-07T22:05:00Z"/>
                <w:rFonts w:ascii="標楷體" w:eastAsia="標楷體" w:hAnsi="標楷體"/>
              </w:rPr>
            </w:pPr>
          </w:p>
        </w:tc>
      </w:tr>
      <w:tr w:rsidR="00DC161C" w:rsidRPr="00DC161C" w:rsidDel="00DF352C" w14:paraId="7E9690DF" w14:textId="013FEED5" w:rsidTr="00DC161C">
        <w:trPr>
          <w:trHeight w:val="291"/>
          <w:jc w:val="center"/>
          <w:del w:id="863" w:author="智誠 楊" w:date="2021-04-07T22:05:00Z"/>
        </w:trPr>
        <w:tc>
          <w:tcPr>
            <w:tcW w:w="558" w:type="dxa"/>
          </w:tcPr>
          <w:p w14:paraId="3FAA2E29" w14:textId="1B112AAB" w:rsidR="00DC161C" w:rsidRPr="00DC161C" w:rsidDel="00DF352C" w:rsidRDefault="00DC161C" w:rsidP="007E1D14">
            <w:pPr>
              <w:rPr>
                <w:del w:id="864" w:author="智誠 楊" w:date="2021-04-07T22:05:00Z"/>
                <w:rFonts w:ascii="標楷體" w:eastAsia="標楷體" w:hAnsi="標楷體"/>
              </w:rPr>
            </w:pPr>
            <w:del w:id="865" w:author="智誠 楊" w:date="2021-04-07T22:05:00Z">
              <w:r w:rsidRPr="00DC161C" w:rsidDel="00DF352C">
                <w:rPr>
                  <w:rFonts w:ascii="標楷體" w:eastAsia="標楷體" w:hAnsi="標楷體" w:hint="eastAsia"/>
                </w:rPr>
                <w:delText>2</w:delText>
              </w:r>
            </w:del>
          </w:p>
        </w:tc>
        <w:tc>
          <w:tcPr>
            <w:tcW w:w="2137" w:type="dxa"/>
          </w:tcPr>
          <w:p w14:paraId="7EB9A811" w14:textId="6DFA1C6E" w:rsidR="00DC161C" w:rsidRPr="00DC161C" w:rsidDel="00DF352C" w:rsidRDefault="00DC161C" w:rsidP="007E1D14">
            <w:pPr>
              <w:rPr>
                <w:del w:id="866" w:author="智誠 楊" w:date="2021-04-07T22:05:00Z"/>
                <w:rFonts w:ascii="標楷體" w:eastAsia="標楷體" w:hAnsi="標楷體"/>
              </w:rPr>
            </w:pPr>
            <w:del w:id="867" w:author="智誠 楊" w:date="2021-04-07T22:05:00Z">
              <w:r w:rsidRPr="00DC161C" w:rsidDel="00DF352C">
                <w:rPr>
                  <w:rFonts w:ascii="標楷體" w:eastAsia="標楷體" w:hAnsi="標楷體" w:cs="新細明體" w:hint="eastAsia"/>
                </w:rPr>
                <w:delText>入帳止日</w:delText>
              </w:r>
            </w:del>
          </w:p>
        </w:tc>
        <w:tc>
          <w:tcPr>
            <w:tcW w:w="3969" w:type="dxa"/>
          </w:tcPr>
          <w:p w14:paraId="337197D3" w14:textId="34D657B4" w:rsidR="00DC161C" w:rsidRPr="00DC161C" w:rsidDel="00DF352C" w:rsidRDefault="00DC161C" w:rsidP="007E1D14">
            <w:pPr>
              <w:rPr>
                <w:del w:id="868" w:author="智誠 楊" w:date="2021-04-07T22:05:00Z"/>
                <w:rFonts w:ascii="標楷體" w:eastAsia="標楷體" w:hAnsi="標楷體" w:cs="新細明體"/>
              </w:rPr>
            </w:pPr>
            <w:del w:id="869" w:author="智誠 楊" w:date="2021-04-07T22:05:00Z">
              <w:r w:rsidRPr="00DC161C" w:rsidDel="00DF352C">
                <w:rPr>
                  <w:rFonts w:ascii="標楷體" w:eastAsia="標楷體" w:hAnsi="標楷體" w:hint="eastAsia"/>
                </w:rPr>
                <w:delText>999/99/99</w:delText>
              </w:r>
            </w:del>
          </w:p>
        </w:tc>
        <w:tc>
          <w:tcPr>
            <w:tcW w:w="2693" w:type="dxa"/>
          </w:tcPr>
          <w:p w14:paraId="27DA590A" w14:textId="1DEF5295" w:rsidR="00DC161C" w:rsidRPr="00DC161C" w:rsidDel="00DF352C" w:rsidRDefault="00DC161C" w:rsidP="007E1D14">
            <w:pPr>
              <w:rPr>
                <w:del w:id="870" w:author="智誠 楊" w:date="2021-04-07T22:05:00Z"/>
                <w:rFonts w:ascii="標楷體" w:eastAsia="標楷體" w:hAnsi="標楷體"/>
              </w:rPr>
            </w:pPr>
          </w:p>
        </w:tc>
      </w:tr>
      <w:tr w:rsidR="00DC161C" w:rsidRPr="00DC161C" w:rsidDel="00DF352C" w14:paraId="4203D513" w14:textId="25B89068" w:rsidTr="00DC161C">
        <w:trPr>
          <w:trHeight w:val="291"/>
          <w:jc w:val="center"/>
          <w:del w:id="871" w:author="智誠 楊" w:date="2021-04-07T22:05:00Z"/>
        </w:trPr>
        <w:tc>
          <w:tcPr>
            <w:tcW w:w="558" w:type="dxa"/>
          </w:tcPr>
          <w:p w14:paraId="7140BCB6" w14:textId="5799DFEF" w:rsidR="00DC161C" w:rsidRPr="00DC161C" w:rsidDel="00DF352C" w:rsidRDefault="00DC161C" w:rsidP="007E1D14">
            <w:pPr>
              <w:rPr>
                <w:del w:id="872" w:author="智誠 楊" w:date="2021-04-07T22:05:00Z"/>
                <w:rFonts w:ascii="標楷體" w:eastAsia="標楷體" w:hAnsi="標楷體"/>
              </w:rPr>
            </w:pPr>
            <w:del w:id="873" w:author="智誠 楊" w:date="2021-04-07T22:05:00Z">
              <w:r w:rsidRPr="00DC161C" w:rsidDel="00DF352C">
                <w:rPr>
                  <w:rFonts w:ascii="標楷體" w:eastAsia="標楷體" w:hAnsi="標楷體" w:hint="eastAsia"/>
                </w:rPr>
                <w:delText>3</w:delText>
              </w:r>
            </w:del>
          </w:p>
        </w:tc>
        <w:tc>
          <w:tcPr>
            <w:tcW w:w="2137" w:type="dxa"/>
          </w:tcPr>
          <w:p w14:paraId="5B947C24" w14:textId="76652142" w:rsidR="00DC161C" w:rsidRPr="00DC161C" w:rsidDel="00DF352C" w:rsidRDefault="00DC161C" w:rsidP="007E1D14">
            <w:pPr>
              <w:rPr>
                <w:del w:id="874" w:author="智誠 楊" w:date="2021-04-07T22:05:00Z"/>
                <w:rFonts w:ascii="標楷體" w:eastAsia="標楷體" w:hAnsi="標楷體"/>
              </w:rPr>
            </w:pPr>
            <w:del w:id="875" w:author="智誠 楊" w:date="2021-04-07T22:05:00Z">
              <w:r w:rsidRPr="00DC161C" w:rsidDel="00DF352C">
                <w:rPr>
                  <w:rFonts w:ascii="標楷體" w:eastAsia="標楷體" w:hAnsi="標楷體" w:hint="eastAsia"/>
                </w:rPr>
                <w:delText>交易樣態</w:delText>
              </w:r>
            </w:del>
          </w:p>
        </w:tc>
        <w:tc>
          <w:tcPr>
            <w:tcW w:w="3969" w:type="dxa"/>
          </w:tcPr>
          <w:p w14:paraId="6A6B4BD0" w14:textId="139F0EE1" w:rsidR="00DC161C" w:rsidRPr="00DC161C" w:rsidDel="00DF352C" w:rsidRDefault="00DC161C" w:rsidP="007E1D14">
            <w:pPr>
              <w:rPr>
                <w:del w:id="876" w:author="智誠 楊" w:date="2021-04-07T22:05:00Z"/>
                <w:rFonts w:ascii="標楷體" w:eastAsia="標楷體" w:hAnsi="標楷體"/>
              </w:rPr>
            </w:pPr>
            <w:del w:id="877" w:author="智誠 楊" w:date="2021-04-07T22:05:00Z">
              <w:r w:rsidRPr="00DC161C" w:rsidDel="00DF352C">
                <w:rPr>
                  <w:rFonts w:ascii="標楷體" w:eastAsia="標楷體" w:hAnsi="標楷體" w:hint="eastAsia"/>
                </w:rPr>
                <w:delText>9</w:delText>
              </w:r>
            </w:del>
          </w:p>
        </w:tc>
        <w:tc>
          <w:tcPr>
            <w:tcW w:w="2693" w:type="dxa"/>
          </w:tcPr>
          <w:p w14:paraId="3148697E" w14:textId="580A7F0A" w:rsidR="00DC161C" w:rsidRPr="00DC161C" w:rsidDel="00DF352C" w:rsidRDefault="00DC161C" w:rsidP="007E1D14">
            <w:pPr>
              <w:rPr>
                <w:del w:id="878" w:author="智誠 楊" w:date="2021-04-07T22:05:00Z"/>
                <w:rFonts w:ascii="標楷體" w:eastAsia="標楷體" w:hAnsi="標楷體"/>
              </w:rPr>
            </w:pPr>
          </w:p>
        </w:tc>
      </w:tr>
      <w:tr w:rsidR="00DC161C" w:rsidRPr="00DC161C" w:rsidDel="00DF352C" w14:paraId="4E17F2C3" w14:textId="1AF0997C" w:rsidTr="00DC161C">
        <w:trPr>
          <w:trHeight w:val="291"/>
          <w:jc w:val="center"/>
          <w:del w:id="879" w:author="智誠 楊" w:date="2021-04-07T22:05:00Z"/>
        </w:trPr>
        <w:tc>
          <w:tcPr>
            <w:tcW w:w="558" w:type="dxa"/>
          </w:tcPr>
          <w:p w14:paraId="28120CA0" w14:textId="7804A3CB" w:rsidR="00DC161C" w:rsidRPr="00DC161C" w:rsidDel="00DF352C" w:rsidRDefault="00DC161C" w:rsidP="007E1D14">
            <w:pPr>
              <w:rPr>
                <w:del w:id="880" w:author="智誠 楊" w:date="2021-04-07T22:05:00Z"/>
                <w:rFonts w:ascii="標楷體" w:eastAsia="標楷體" w:hAnsi="標楷體"/>
              </w:rPr>
            </w:pPr>
            <w:del w:id="881" w:author="智誠 楊" w:date="2021-04-07T22:05:00Z">
              <w:r w:rsidRPr="00DC161C" w:rsidDel="00DF352C">
                <w:rPr>
                  <w:rFonts w:ascii="標楷體" w:eastAsia="標楷體" w:hAnsi="標楷體" w:hint="eastAsia"/>
                </w:rPr>
                <w:delText>4</w:delText>
              </w:r>
            </w:del>
          </w:p>
        </w:tc>
        <w:tc>
          <w:tcPr>
            <w:tcW w:w="2137" w:type="dxa"/>
          </w:tcPr>
          <w:p w14:paraId="577B1DFB" w14:textId="2CC664CA" w:rsidR="00DC161C" w:rsidRPr="00DC161C" w:rsidDel="00DF352C" w:rsidRDefault="00DC161C" w:rsidP="007E1D14">
            <w:pPr>
              <w:rPr>
                <w:del w:id="882" w:author="智誠 楊" w:date="2021-04-07T22:05:00Z"/>
                <w:rFonts w:ascii="標楷體" w:eastAsia="標楷體" w:hAnsi="標楷體"/>
              </w:rPr>
            </w:pPr>
            <w:del w:id="883" w:author="智誠 楊" w:date="2021-04-07T22:05:00Z">
              <w:r w:rsidRPr="00DC161C" w:rsidDel="00DF352C">
                <w:rPr>
                  <w:rFonts w:ascii="標楷體" w:eastAsia="標楷體" w:hAnsi="標楷體" w:hint="eastAsia"/>
                </w:rPr>
                <w:delText>查詢種類</w:delText>
              </w:r>
            </w:del>
          </w:p>
        </w:tc>
        <w:tc>
          <w:tcPr>
            <w:tcW w:w="3969" w:type="dxa"/>
          </w:tcPr>
          <w:p w14:paraId="293A0771" w14:textId="16F2FCEF" w:rsidR="00DC161C" w:rsidRPr="00DC161C" w:rsidDel="00DF352C" w:rsidRDefault="00DC161C" w:rsidP="007E1D14">
            <w:pPr>
              <w:rPr>
                <w:del w:id="884" w:author="智誠 楊" w:date="2021-04-07T22:05:00Z"/>
                <w:rFonts w:ascii="標楷體" w:eastAsia="標楷體" w:hAnsi="標楷體"/>
              </w:rPr>
            </w:pPr>
            <w:del w:id="885" w:author="智誠 楊" w:date="2021-04-07T22:05:00Z">
              <w:r w:rsidRPr="00DC161C" w:rsidDel="00DF352C">
                <w:rPr>
                  <w:rFonts w:ascii="標楷體" w:eastAsia="標楷體" w:hAnsi="標楷體"/>
                </w:rPr>
                <w:delText>9</w:delText>
              </w:r>
            </w:del>
          </w:p>
        </w:tc>
        <w:tc>
          <w:tcPr>
            <w:tcW w:w="2693" w:type="dxa"/>
          </w:tcPr>
          <w:p w14:paraId="323C4B0D" w14:textId="02DE0849" w:rsidR="00DC161C" w:rsidRPr="00DC161C" w:rsidDel="00DF352C" w:rsidRDefault="00DC161C" w:rsidP="007E1D14">
            <w:pPr>
              <w:rPr>
                <w:del w:id="886" w:author="智誠 楊" w:date="2021-04-07T22:05:00Z"/>
                <w:rFonts w:ascii="標楷體" w:eastAsia="標楷體" w:hAnsi="標楷體"/>
              </w:rPr>
            </w:pPr>
          </w:p>
        </w:tc>
      </w:tr>
      <w:tr w:rsidR="00DC161C" w:rsidRPr="00DC161C" w:rsidDel="00DF352C" w14:paraId="42A40721" w14:textId="0BD1466A" w:rsidTr="00DC161C">
        <w:trPr>
          <w:trHeight w:val="291"/>
          <w:jc w:val="center"/>
          <w:del w:id="887" w:author="智誠 楊" w:date="2021-04-07T22:05:00Z"/>
        </w:trPr>
        <w:tc>
          <w:tcPr>
            <w:tcW w:w="9357" w:type="dxa"/>
            <w:gridSpan w:val="4"/>
          </w:tcPr>
          <w:p w14:paraId="07C8EFCC" w14:textId="1B3CF009" w:rsidR="00DC161C" w:rsidRPr="00DC161C" w:rsidDel="00DF352C" w:rsidRDefault="00DC161C" w:rsidP="007E1D14">
            <w:pPr>
              <w:rPr>
                <w:del w:id="888" w:author="智誠 楊" w:date="2021-04-07T22:05:00Z"/>
                <w:rFonts w:ascii="標楷體" w:eastAsia="標楷體" w:hAnsi="標楷體"/>
              </w:rPr>
            </w:pPr>
          </w:p>
        </w:tc>
      </w:tr>
      <w:tr w:rsidR="00DC161C" w:rsidRPr="00DC161C" w:rsidDel="00DF352C" w14:paraId="738CB62E" w14:textId="1794008B" w:rsidTr="007E1D14">
        <w:trPr>
          <w:trHeight w:val="291"/>
          <w:jc w:val="center"/>
          <w:del w:id="889" w:author="智誠 楊" w:date="2021-04-07T22:05:00Z"/>
        </w:trPr>
        <w:tc>
          <w:tcPr>
            <w:tcW w:w="2695" w:type="dxa"/>
            <w:gridSpan w:val="2"/>
          </w:tcPr>
          <w:p w14:paraId="29B2424C" w14:textId="35F29DBC" w:rsidR="00DC161C" w:rsidRPr="00DC161C" w:rsidDel="00DF352C" w:rsidRDefault="00DC161C" w:rsidP="007E1D14">
            <w:pPr>
              <w:rPr>
                <w:del w:id="890" w:author="智誠 楊" w:date="2021-04-07T22:05:00Z"/>
                <w:rFonts w:ascii="標楷體" w:eastAsia="標楷體" w:hAnsi="標楷體" w:cs="新細明體"/>
              </w:rPr>
            </w:pPr>
            <w:del w:id="891" w:author="智誠 楊" w:date="2021-04-07T22:05:00Z">
              <w:r w:rsidRPr="00DC161C" w:rsidDel="00DF352C">
                <w:rPr>
                  <w:rFonts w:ascii="標楷體" w:eastAsia="標楷體" w:hAnsi="標楷體" w:hint="eastAsia"/>
                </w:rPr>
                <w:delText>多筆式明細資料</w:delText>
              </w:r>
            </w:del>
          </w:p>
        </w:tc>
        <w:tc>
          <w:tcPr>
            <w:tcW w:w="3969" w:type="dxa"/>
          </w:tcPr>
          <w:p w14:paraId="36A63820" w14:textId="379A0DA3" w:rsidR="00DC161C" w:rsidRPr="00DC161C" w:rsidDel="00DF352C" w:rsidRDefault="00DC161C" w:rsidP="007E1D14">
            <w:pPr>
              <w:rPr>
                <w:del w:id="892" w:author="智誠 楊" w:date="2021-04-07T22:05:00Z"/>
                <w:rFonts w:ascii="標楷體" w:eastAsia="標楷體" w:hAnsi="標楷體" w:cs="新細明體"/>
              </w:rPr>
            </w:pPr>
          </w:p>
        </w:tc>
        <w:tc>
          <w:tcPr>
            <w:tcW w:w="2693" w:type="dxa"/>
          </w:tcPr>
          <w:p w14:paraId="21C3E74A" w14:textId="2C0A05FA" w:rsidR="00DC161C" w:rsidRPr="00DC161C" w:rsidDel="00DF352C" w:rsidRDefault="00DC161C" w:rsidP="007E1D14">
            <w:pPr>
              <w:rPr>
                <w:del w:id="893" w:author="智誠 楊" w:date="2021-04-07T22:05:00Z"/>
                <w:rFonts w:ascii="標楷體" w:eastAsia="標楷體" w:hAnsi="標楷體"/>
              </w:rPr>
            </w:pPr>
          </w:p>
        </w:tc>
      </w:tr>
      <w:tr w:rsidR="00DC161C" w:rsidRPr="00DC161C" w:rsidDel="00DF352C" w14:paraId="43DEEDA1" w14:textId="2D80CC2C" w:rsidTr="007E1D14">
        <w:trPr>
          <w:trHeight w:val="291"/>
          <w:jc w:val="center"/>
          <w:del w:id="894" w:author="智誠 楊" w:date="2021-04-07T22:05:00Z"/>
        </w:trPr>
        <w:tc>
          <w:tcPr>
            <w:tcW w:w="2695" w:type="dxa"/>
            <w:gridSpan w:val="2"/>
          </w:tcPr>
          <w:p w14:paraId="7835FAAB" w14:textId="4385B5E4" w:rsidR="00DC161C" w:rsidRPr="00DC161C" w:rsidDel="00DF352C" w:rsidRDefault="00DC161C" w:rsidP="007E1D14">
            <w:pPr>
              <w:rPr>
                <w:del w:id="895" w:author="智誠 楊" w:date="2021-04-07T22:05:00Z"/>
                <w:rFonts w:ascii="標楷體" w:eastAsia="標楷體" w:hAnsi="標楷體"/>
                <w:bCs/>
              </w:rPr>
            </w:pPr>
            <w:del w:id="896" w:author="智誠 楊" w:date="2021-04-07T22:05:00Z">
              <w:r w:rsidRPr="00DC161C" w:rsidDel="00DF352C">
                <w:rPr>
                  <w:rFonts w:ascii="標楷體" w:eastAsia="標楷體" w:hAnsi="標楷體" w:hint="eastAsia"/>
                  <w:bCs/>
                </w:rPr>
                <w:delText>[</w:delText>
              </w:r>
            </w:del>
            <w:ins w:id="897" w:author="st1" w:date="2020-06-14T20:43:00Z">
              <w:del w:id="898" w:author="智誠 楊" w:date="2021-04-07T22:05:00Z">
                <w:r w:rsidR="005F76AD" w:rsidRPr="00676AFE" w:rsidDel="00DF352C">
                  <w:rPr>
                    <w:rFonts w:ascii="標楷體" w:eastAsia="標楷體" w:hAnsi="標楷體" w:hint="eastAsia"/>
                  </w:rPr>
                  <w:delText>修改</w:delText>
                </w:r>
              </w:del>
            </w:ins>
            <w:del w:id="899" w:author="智誠 楊" w:date="2021-04-07T22:05:00Z">
              <w:r w:rsidRPr="00DC161C" w:rsidDel="00DF352C">
                <w:rPr>
                  <w:rFonts w:ascii="標楷體" w:eastAsia="標楷體" w:hAnsi="標楷體" w:hint="eastAsia"/>
                  <w:bCs/>
                </w:rPr>
                <w:delText>維護</w:delText>
              </w:r>
              <w:r w:rsidRPr="00DC161C" w:rsidDel="00DF352C">
                <w:rPr>
                  <w:rFonts w:ascii="標楷體" w:eastAsia="標楷體" w:hAnsi="標楷體"/>
                  <w:bCs/>
                </w:rPr>
                <w:delText>]</w:delText>
              </w:r>
            </w:del>
          </w:p>
        </w:tc>
        <w:tc>
          <w:tcPr>
            <w:tcW w:w="3969" w:type="dxa"/>
          </w:tcPr>
          <w:p w14:paraId="49DE6AFB" w14:textId="77B5843B" w:rsidR="00DC161C" w:rsidRPr="00DC161C" w:rsidDel="00DF352C" w:rsidRDefault="00DC161C" w:rsidP="007E1D14">
            <w:pPr>
              <w:rPr>
                <w:del w:id="900" w:author="智誠 楊" w:date="2021-04-07T22:05:00Z"/>
                <w:rFonts w:ascii="標楷體" w:eastAsia="標楷體" w:hAnsi="標楷體"/>
              </w:rPr>
            </w:pPr>
            <w:del w:id="901" w:author="智誠 楊" w:date="2021-04-07T22:05:00Z">
              <w:r w:rsidRPr="00DC161C" w:rsidDel="00DF352C">
                <w:rPr>
                  <w:rFonts w:ascii="標楷體" w:eastAsia="標楷體" w:hAnsi="標楷體" w:hint="eastAsia"/>
                </w:rPr>
                <w:delText>連結[L8202疑似洗錢交易合理性維護</w:delText>
              </w:r>
              <w:r w:rsidRPr="00DC161C" w:rsidDel="00DF352C">
                <w:rPr>
                  <w:rFonts w:ascii="標楷體" w:eastAsia="標楷體" w:hAnsi="標楷體"/>
                </w:rPr>
                <w:delText>]</w:delText>
              </w:r>
            </w:del>
          </w:p>
        </w:tc>
        <w:tc>
          <w:tcPr>
            <w:tcW w:w="2693" w:type="dxa"/>
          </w:tcPr>
          <w:p w14:paraId="74BAF892" w14:textId="099ED5E8" w:rsidR="00DC161C" w:rsidRPr="00DC161C" w:rsidDel="00DF352C" w:rsidRDefault="00DC161C" w:rsidP="007E1D14">
            <w:pPr>
              <w:rPr>
                <w:del w:id="902" w:author="智誠 楊" w:date="2021-04-07T22:05:00Z"/>
                <w:rFonts w:ascii="標楷體" w:eastAsia="標楷體" w:hAnsi="標楷體"/>
              </w:rPr>
            </w:pPr>
          </w:p>
        </w:tc>
      </w:tr>
      <w:tr w:rsidR="00DC161C" w:rsidRPr="00DC161C" w:rsidDel="00DF352C" w14:paraId="5303561F" w14:textId="414CDE95" w:rsidTr="007E1D14">
        <w:trPr>
          <w:trHeight w:val="291"/>
          <w:jc w:val="center"/>
          <w:del w:id="903" w:author="智誠 楊" w:date="2021-04-07T22:05:00Z"/>
        </w:trPr>
        <w:tc>
          <w:tcPr>
            <w:tcW w:w="2695" w:type="dxa"/>
            <w:gridSpan w:val="2"/>
          </w:tcPr>
          <w:p w14:paraId="5A4F053D" w14:textId="2F933067" w:rsidR="00DC161C" w:rsidRPr="00DC161C" w:rsidDel="00DF352C" w:rsidRDefault="00DC161C" w:rsidP="007E1D14">
            <w:pPr>
              <w:rPr>
                <w:del w:id="904" w:author="智誠 楊" w:date="2021-04-07T22:05:00Z"/>
                <w:rFonts w:ascii="標楷體" w:eastAsia="標楷體" w:hAnsi="標楷體"/>
              </w:rPr>
            </w:pPr>
            <w:del w:id="905" w:author="智誠 楊" w:date="2021-04-07T22:05:00Z">
              <w:r w:rsidRPr="00DC161C" w:rsidDel="00DF352C">
                <w:rPr>
                  <w:rFonts w:ascii="標楷體" w:eastAsia="標楷體" w:hAnsi="標楷體"/>
                </w:rPr>
                <w:delText>[</w:delText>
              </w:r>
            </w:del>
            <w:ins w:id="906" w:author="st1" w:date="2020-06-14T22:06:00Z">
              <w:del w:id="907" w:author="智誠 楊" w:date="2021-04-07T22:05:00Z">
                <w:r w:rsidR="00073BD6" w:rsidRPr="005903F5" w:rsidDel="00DF352C">
                  <w:rPr>
                    <w:rFonts w:ascii="標楷體" w:eastAsia="標楷體" w:hAnsi="標楷體" w:hint="eastAsia"/>
                    <w:color w:val="FF0000"/>
                  </w:rPr>
                  <w:delText>歷程</w:delText>
                </w:r>
              </w:del>
            </w:ins>
            <w:del w:id="908" w:author="智誠 楊" w:date="2021-04-07T22:05:00Z">
              <w:r w:rsidRPr="00DC161C" w:rsidDel="00DF352C">
                <w:rPr>
                  <w:rFonts w:ascii="標楷體" w:eastAsia="標楷體" w:hAnsi="標楷體" w:hint="eastAsia"/>
                </w:rPr>
                <w:delText>變更</w:delText>
              </w:r>
              <w:r w:rsidRPr="00DC161C" w:rsidDel="00DF352C">
                <w:rPr>
                  <w:rFonts w:ascii="標楷體" w:eastAsia="標楷體" w:hAnsi="標楷體"/>
                </w:rPr>
                <w:delText>]</w:delText>
              </w:r>
            </w:del>
          </w:p>
        </w:tc>
        <w:tc>
          <w:tcPr>
            <w:tcW w:w="3969" w:type="dxa"/>
          </w:tcPr>
          <w:p w14:paraId="2488E781" w14:textId="555A7A1A" w:rsidR="00DC161C" w:rsidRPr="00DC161C" w:rsidDel="00DF352C" w:rsidRDefault="00DC161C" w:rsidP="007E1D14">
            <w:pPr>
              <w:rPr>
                <w:del w:id="909" w:author="智誠 楊" w:date="2021-04-07T22:05:00Z"/>
                <w:rFonts w:ascii="標楷體" w:eastAsia="標楷體" w:hAnsi="標楷體"/>
              </w:rPr>
            </w:pPr>
            <w:del w:id="910" w:author="智誠 楊" w:date="2021-04-07T22:05:00Z">
              <w:r w:rsidRPr="00DC161C" w:rsidDel="00DF352C">
                <w:rPr>
                  <w:rFonts w:ascii="標楷體" w:eastAsia="標楷體" w:hAnsi="標楷體" w:hint="eastAsia"/>
                </w:rPr>
                <w:delText>連結</w:delText>
              </w:r>
              <w:r w:rsidRPr="00DC161C" w:rsidDel="00DF352C">
                <w:rPr>
                  <w:rFonts w:ascii="標楷體" w:eastAsia="標楷體" w:hAnsi="標楷體" w:hint="eastAsia"/>
                  <w:bCs/>
                </w:rPr>
                <w:delText>[</w:delText>
              </w:r>
              <w:r w:rsidRPr="00DC161C" w:rsidDel="00DF352C">
                <w:rPr>
                  <w:rFonts w:ascii="標楷體" w:eastAsia="標楷體" w:hAnsi="標楷體"/>
                  <w:bCs/>
                </w:rPr>
                <w:delText>L6932</w:delText>
              </w:r>
              <w:r w:rsidRPr="00DC161C" w:rsidDel="00DF352C">
                <w:rPr>
                  <w:rFonts w:ascii="標楷體" w:eastAsia="標楷體" w:hAnsi="標楷體" w:hint="eastAsia"/>
                  <w:bCs/>
                </w:rPr>
                <w:delText>資料變更交易查詢</w:delText>
              </w:r>
              <w:r w:rsidRPr="00DC161C" w:rsidDel="00DF352C">
                <w:rPr>
                  <w:rFonts w:ascii="標楷體" w:eastAsia="標楷體" w:hAnsi="標楷體"/>
                  <w:bCs/>
                </w:rPr>
                <w:delText>]</w:delText>
              </w:r>
            </w:del>
          </w:p>
        </w:tc>
        <w:tc>
          <w:tcPr>
            <w:tcW w:w="2693" w:type="dxa"/>
          </w:tcPr>
          <w:p w14:paraId="3325FA62" w14:textId="0B0B085F" w:rsidR="00DC161C" w:rsidRPr="00DC161C" w:rsidDel="00DF352C" w:rsidRDefault="00DC161C" w:rsidP="007E1D14">
            <w:pPr>
              <w:rPr>
                <w:del w:id="911" w:author="智誠 楊" w:date="2021-04-07T22:05:00Z"/>
                <w:rFonts w:ascii="標楷體" w:eastAsia="標楷體" w:hAnsi="標楷體"/>
              </w:rPr>
            </w:pPr>
          </w:p>
        </w:tc>
      </w:tr>
      <w:tr w:rsidR="00DC161C" w:rsidRPr="00DC161C" w:rsidDel="00DF352C" w14:paraId="27E0B1C1" w14:textId="1D64BD8C" w:rsidTr="007E1D14">
        <w:trPr>
          <w:trHeight w:val="291"/>
          <w:jc w:val="center"/>
          <w:del w:id="912" w:author="智誠 楊" w:date="2021-04-07T22:05:00Z"/>
        </w:trPr>
        <w:tc>
          <w:tcPr>
            <w:tcW w:w="2695" w:type="dxa"/>
            <w:gridSpan w:val="2"/>
          </w:tcPr>
          <w:p w14:paraId="420BB8E8" w14:textId="559751E5" w:rsidR="00DC161C" w:rsidRPr="00DC161C" w:rsidDel="00DF352C" w:rsidRDefault="00DC161C" w:rsidP="007E1D14">
            <w:pPr>
              <w:rPr>
                <w:del w:id="913" w:author="智誠 楊" w:date="2021-04-07T22:05:00Z"/>
                <w:rFonts w:ascii="標楷體" w:eastAsia="標楷體" w:hAnsi="標楷體"/>
              </w:rPr>
            </w:pPr>
            <w:del w:id="914" w:author="智誠 楊" w:date="2021-04-07T22:05:00Z">
              <w:r w:rsidRPr="00DC161C" w:rsidDel="00DF352C">
                <w:rPr>
                  <w:rFonts w:ascii="標楷體" w:eastAsia="標楷體" w:hAnsi="標楷體" w:hint="eastAsia"/>
                </w:rPr>
                <w:delText>樣態</w:delText>
              </w:r>
            </w:del>
          </w:p>
        </w:tc>
        <w:tc>
          <w:tcPr>
            <w:tcW w:w="3969" w:type="dxa"/>
          </w:tcPr>
          <w:p w14:paraId="56C1675C" w14:textId="586177B8" w:rsidR="00DC161C" w:rsidRPr="00DC161C" w:rsidDel="00DF352C" w:rsidRDefault="00DC161C" w:rsidP="00DC161C">
            <w:pPr>
              <w:rPr>
                <w:del w:id="915" w:author="智誠 楊" w:date="2021-04-07T22:05:00Z"/>
                <w:rFonts w:ascii="標楷體" w:eastAsia="標楷體" w:hAnsi="標楷體"/>
              </w:rPr>
            </w:pPr>
            <w:del w:id="916" w:author="智誠 楊" w:date="2021-04-07T22:05:00Z">
              <w:r w:rsidRPr="00DC161C" w:rsidDel="00DF352C">
                <w:rPr>
                  <w:rFonts w:ascii="標楷體" w:eastAsia="標楷體" w:hAnsi="標楷體" w:hint="eastAsia"/>
                </w:rPr>
                <w:delText>9</w:delText>
              </w:r>
            </w:del>
          </w:p>
        </w:tc>
        <w:tc>
          <w:tcPr>
            <w:tcW w:w="2693" w:type="dxa"/>
          </w:tcPr>
          <w:p w14:paraId="54A70E69" w14:textId="2E3AB5FF" w:rsidR="00DC161C" w:rsidRPr="00DC161C" w:rsidDel="00DF352C" w:rsidRDefault="00DC161C" w:rsidP="007E1D14">
            <w:pPr>
              <w:rPr>
                <w:del w:id="917" w:author="智誠 楊" w:date="2021-04-07T22:05:00Z"/>
                <w:rFonts w:ascii="標楷體" w:eastAsia="標楷體" w:hAnsi="標楷體"/>
              </w:rPr>
            </w:pPr>
          </w:p>
        </w:tc>
      </w:tr>
      <w:tr w:rsidR="00DC161C" w:rsidRPr="00DC161C" w:rsidDel="00DF352C" w14:paraId="2FD9A2AA" w14:textId="7A3DC7DA" w:rsidTr="007E1D14">
        <w:trPr>
          <w:trHeight w:val="291"/>
          <w:jc w:val="center"/>
          <w:del w:id="918" w:author="智誠 楊" w:date="2021-04-07T22:05:00Z"/>
        </w:trPr>
        <w:tc>
          <w:tcPr>
            <w:tcW w:w="2695" w:type="dxa"/>
            <w:gridSpan w:val="2"/>
          </w:tcPr>
          <w:p w14:paraId="72100A42" w14:textId="6F8010BE" w:rsidR="00DC161C" w:rsidRPr="00DC161C" w:rsidDel="00DF352C" w:rsidRDefault="00DC161C" w:rsidP="007E1D14">
            <w:pPr>
              <w:rPr>
                <w:del w:id="919" w:author="智誠 楊" w:date="2021-04-07T22:05:00Z"/>
                <w:rFonts w:ascii="標楷體" w:eastAsia="標楷體" w:hAnsi="標楷體" w:cs="新細明體"/>
              </w:rPr>
            </w:pPr>
            <w:del w:id="920" w:author="智誠 楊" w:date="2021-04-07T22:05:00Z">
              <w:r w:rsidRPr="00DC161C" w:rsidDel="00DF352C">
                <w:rPr>
                  <w:rFonts w:ascii="標楷體" w:eastAsia="標楷體" w:hAnsi="標楷體" w:hint="eastAsia"/>
                </w:rPr>
                <w:delText>入帳日期</w:delText>
              </w:r>
            </w:del>
          </w:p>
        </w:tc>
        <w:tc>
          <w:tcPr>
            <w:tcW w:w="3969" w:type="dxa"/>
          </w:tcPr>
          <w:p w14:paraId="6C667B50" w14:textId="290BA14C" w:rsidR="00DC161C" w:rsidRPr="00DC161C" w:rsidDel="00DF352C" w:rsidRDefault="00DC161C" w:rsidP="007E1D14">
            <w:pPr>
              <w:rPr>
                <w:del w:id="921" w:author="智誠 楊" w:date="2021-04-07T22:05:00Z"/>
                <w:rFonts w:ascii="標楷體" w:eastAsia="標楷體" w:hAnsi="標楷體"/>
              </w:rPr>
            </w:pPr>
            <w:del w:id="922" w:author="智誠 楊" w:date="2021-04-07T22:05:00Z">
              <w:r w:rsidRPr="00DC161C" w:rsidDel="00DF352C">
                <w:rPr>
                  <w:rFonts w:ascii="標楷體" w:eastAsia="標楷體" w:hAnsi="標楷體" w:hint="eastAsia"/>
                </w:rPr>
                <w:delText>999/99/99</w:delText>
              </w:r>
            </w:del>
          </w:p>
        </w:tc>
        <w:tc>
          <w:tcPr>
            <w:tcW w:w="2693" w:type="dxa"/>
          </w:tcPr>
          <w:p w14:paraId="32959749" w14:textId="3E37B594" w:rsidR="00DC161C" w:rsidRPr="00DC161C" w:rsidDel="00DF352C" w:rsidRDefault="00DC161C" w:rsidP="007E1D14">
            <w:pPr>
              <w:rPr>
                <w:del w:id="923" w:author="智誠 楊" w:date="2021-04-07T22:05:00Z"/>
                <w:rFonts w:ascii="標楷體" w:eastAsia="標楷體" w:hAnsi="標楷體"/>
              </w:rPr>
            </w:pPr>
          </w:p>
        </w:tc>
      </w:tr>
      <w:tr w:rsidR="00DC161C" w:rsidRPr="00DC161C" w:rsidDel="00DF352C" w14:paraId="4D6E0986" w14:textId="1215FFA7" w:rsidTr="007E1D14">
        <w:trPr>
          <w:trHeight w:val="291"/>
          <w:jc w:val="center"/>
          <w:del w:id="924" w:author="智誠 楊" w:date="2021-04-07T22:05:00Z"/>
        </w:trPr>
        <w:tc>
          <w:tcPr>
            <w:tcW w:w="2695" w:type="dxa"/>
            <w:gridSpan w:val="2"/>
          </w:tcPr>
          <w:p w14:paraId="4B4210C0" w14:textId="51565AAA" w:rsidR="00DC161C" w:rsidRPr="00DC161C" w:rsidDel="00DF352C" w:rsidRDefault="00DC161C" w:rsidP="007E1D14">
            <w:pPr>
              <w:rPr>
                <w:del w:id="925" w:author="智誠 楊" w:date="2021-04-07T22:05:00Z"/>
                <w:rFonts w:ascii="標楷體" w:eastAsia="標楷體" w:hAnsi="標楷體" w:cs="新細明體"/>
              </w:rPr>
            </w:pPr>
            <w:del w:id="926" w:author="智誠 楊" w:date="2021-04-07T22:05:00Z">
              <w:r w:rsidRPr="00DC161C" w:rsidDel="00DF352C">
                <w:rPr>
                  <w:rFonts w:ascii="標楷體" w:eastAsia="標楷體" w:hAnsi="標楷體" w:hint="eastAsia"/>
                </w:rPr>
                <w:delText>戶號</w:delText>
              </w:r>
            </w:del>
          </w:p>
        </w:tc>
        <w:tc>
          <w:tcPr>
            <w:tcW w:w="3969" w:type="dxa"/>
          </w:tcPr>
          <w:p w14:paraId="40896A0B" w14:textId="483BE383" w:rsidR="00DC161C" w:rsidRPr="00DC161C" w:rsidDel="00DF352C" w:rsidRDefault="00EC5C67" w:rsidP="007E1D14">
            <w:pPr>
              <w:rPr>
                <w:del w:id="927" w:author="智誠 楊" w:date="2021-04-07T22:05:00Z"/>
                <w:rFonts w:ascii="標楷體" w:eastAsia="標楷體" w:hAnsi="標楷體"/>
              </w:rPr>
            </w:pPr>
            <w:ins w:id="928" w:author="st1" w:date="2020-06-14T18:57:00Z">
              <w:del w:id="929" w:author="智誠 楊" w:date="2021-04-07T22:05:00Z">
                <w:r w:rsidRPr="00222DAB" w:rsidDel="00DF352C">
                  <w:rPr>
                    <w:rFonts w:ascii="標楷體" w:eastAsia="標楷體" w:hAnsi="標楷體" w:cs="新細明體"/>
                  </w:rPr>
                  <w:delText>9999999-999-999</w:delText>
                </w:r>
              </w:del>
            </w:ins>
            <w:del w:id="930" w:author="智誠 楊" w:date="2021-04-07T22:05:00Z">
              <w:r w:rsidR="00DC161C" w:rsidRPr="00DC161C" w:rsidDel="00DF352C">
                <w:rPr>
                  <w:rFonts w:ascii="標楷體" w:eastAsia="標楷體" w:hAnsi="標楷體" w:hint="eastAsia"/>
                </w:rPr>
                <w:delText>9999999</w:delText>
              </w:r>
            </w:del>
          </w:p>
        </w:tc>
        <w:tc>
          <w:tcPr>
            <w:tcW w:w="2693" w:type="dxa"/>
          </w:tcPr>
          <w:p w14:paraId="72B60F18" w14:textId="3C93EDC9" w:rsidR="00DC161C" w:rsidRPr="00DC161C" w:rsidDel="00DF352C" w:rsidRDefault="00DC161C" w:rsidP="007E1D14">
            <w:pPr>
              <w:rPr>
                <w:del w:id="931" w:author="智誠 楊" w:date="2021-04-07T22:05:00Z"/>
                <w:rFonts w:ascii="標楷體" w:eastAsia="標楷體" w:hAnsi="標楷體"/>
              </w:rPr>
            </w:pPr>
          </w:p>
        </w:tc>
      </w:tr>
      <w:tr w:rsidR="00DC161C" w:rsidRPr="00DC161C" w:rsidDel="00DF352C" w14:paraId="60A962C3" w14:textId="7C41D7A5" w:rsidTr="007E1D14">
        <w:trPr>
          <w:trHeight w:val="291"/>
          <w:jc w:val="center"/>
          <w:del w:id="932" w:author="智誠 楊" w:date="2021-04-07T22:05:00Z"/>
        </w:trPr>
        <w:tc>
          <w:tcPr>
            <w:tcW w:w="2695" w:type="dxa"/>
            <w:gridSpan w:val="2"/>
          </w:tcPr>
          <w:p w14:paraId="1170329F" w14:textId="46A57B2D" w:rsidR="00DC161C" w:rsidRPr="00DC161C" w:rsidDel="00DF352C" w:rsidRDefault="00DC161C" w:rsidP="007E1D14">
            <w:pPr>
              <w:rPr>
                <w:del w:id="933" w:author="智誠 楊" w:date="2021-04-07T22:05:00Z"/>
                <w:rFonts w:ascii="標楷體" w:eastAsia="標楷體" w:hAnsi="標楷體" w:cs="新細明體"/>
              </w:rPr>
            </w:pPr>
            <w:del w:id="934" w:author="智誠 楊" w:date="2021-04-07T22:05:00Z">
              <w:r w:rsidRPr="00DC161C" w:rsidDel="00DF352C">
                <w:rPr>
                  <w:rFonts w:ascii="標楷體" w:eastAsia="標楷體" w:hAnsi="標楷體" w:hint="eastAsia"/>
                </w:rPr>
                <w:delText>戶名</w:delText>
              </w:r>
            </w:del>
          </w:p>
        </w:tc>
        <w:tc>
          <w:tcPr>
            <w:tcW w:w="3969" w:type="dxa"/>
          </w:tcPr>
          <w:p w14:paraId="1852C88B" w14:textId="2F7A15E2" w:rsidR="00DC161C" w:rsidRPr="00DC161C" w:rsidDel="00DF352C" w:rsidRDefault="00DC161C" w:rsidP="007E1D14">
            <w:pPr>
              <w:rPr>
                <w:del w:id="935" w:author="智誠 楊" w:date="2021-04-07T22:05:00Z"/>
                <w:rFonts w:ascii="標楷體" w:eastAsia="標楷體" w:hAnsi="標楷體"/>
              </w:rPr>
            </w:pPr>
            <w:del w:id="936" w:author="智誠 楊" w:date="2021-04-07T22:05:00Z">
              <w:r w:rsidRPr="00DC161C" w:rsidDel="00DF352C">
                <w:rPr>
                  <w:rFonts w:ascii="標楷體" w:eastAsia="標楷體" w:hAnsi="標楷體" w:hint="eastAsia"/>
                </w:rPr>
                <w:delText>X(50</w:delText>
              </w:r>
            </w:del>
            <w:ins w:id="937" w:author="st1" w:date="2020-06-14T19:05:00Z">
              <w:del w:id="938" w:author="智誠 楊" w:date="2021-04-07T22:05:00Z">
                <w:r w:rsidR="00EC5C67" w:rsidDel="00DF352C">
                  <w:rPr>
                    <w:rFonts w:ascii="標楷體" w:eastAsia="標楷體" w:hAnsi="標楷體"/>
                  </w:rPr>
                  <w:delText>2</w:delText>
                </w:r>
              </w:del>
            </w:ins>
            <w:ins w:id="939" w:author="st1" w:date="2020-06-14T18:56:00Z">
              <w:del w:id="940" w:author="智誠 楊" w:date="2021-04-07T22:05:00Z">
                <w:r w:rsidR="00EC5C67" w:rsidDel="00DF352C">
                  <w:rPr>
                    <w:rFonts w:ascii="標楷體" w:eastAsia="標楷體" w:hAnsi="標楷體"/>
                  </w:rPr>
                  <w:delText>0</w:delText>
                </w:r>
                <w:r w:rsidR="00EC5C67" w:rsidRPr="00DC161C" w:rsidDel="00DF352C">
                  <w:rPr>
                    <w:rFonts w:ascii="標楷體" w:eastAsia="標楷體" w:hAnsi="標楷體" w:hint="eastAsia"/>
                  </w:rPr>
                  <w:delText>0</w:delText>
                </w:r>
              </w:del>
            </w:ins>
            <w:del w:id="941" w:author="智誠 楊" w:date="2021-04-07T22:05:00Z">
              <w:r w:rsidRPr="00DC161C" w:rsidDel="00DF352C">
                <w:rPr>
                  <w:rFonts w:ascii="標楷體" w:eastAsia="標楷體" w:hAnsi="標楷體" w:hint="eastAsia"/>
                </w:rPr>
                <w:delText>)</w:delText>
              </w:r>
            </w:del>
          </w:p>
        </w:tc>
        <w:tc>
          <w:tcPr>
            <w:tcW w:w="2693" w:type="dxa"/>
          </w:tcPr>
          <w:p w14:paraId="3AE43A9D" w14:textId="79A64F6C" w:rsidR="00DC161C" w:rsidRPr="00DC161C" w:rsidDel="00DF352C" w:rsidRDefault="00DC161C" w:rsidP="007E1D14">
            <w:pPr>
              <w:rPr>
                <w:del w:id="942" w:author="智誠 楊" w:date="2021-04-07T22:05:00Z"/>
                <w:rFonts w:ascii="標楷體" w:eastAsia="標楷體" w:hAnsi="標楷體"/>
              </w:rPr>
            </w:pPr>
          </w:p>
        </w:tc>
      </w:tr>
      <w:tr w:rsidR="00DC161C" w:rsidRPr="00DC161C" w:rsidDel="00DF352C" w14:paraId="72CE573C" w14:textId="4DC82937" w:rsidTr="007E1D14">
        <w:trPr>
          <w:trHeight w:val="291"/>
          <w:jc w:val="center"/>
          <w:del w:id="943" w:author="智誠 楊" w:date="2021-04-07T22:05:00Z"/>
        </w:trPr>
        <w:tc>
          <w:tcPr>
            <w:tcW w:w="2695" w:type="dxa"/>
            <w:gridSpan w:val="2"/>
          </w:tcPr>
          <w:p w14:paraId="5D3EC8DA" w14:textId="23B35681" w:rsidR="00DC161C" w:rsidRPr="00DC161C" w:rsidDel="00DF352C" w:rsidRDefault="00DC161C" w:rsidP="007E1D14">
            <w:pPr>
              <w:rPr>
                <w:del w:id="944" w:author="智誠 楊" w:date="2021-04-07T22:05:00Z"/>
                <w:rFonts w:ascii="標楷體" w:eastAsia="標楷體" w:hAnsi="標楷體"/>
              </w:rPr>
            </w:pPr>
            <w:del w:id="945" w:author="智誠 楊" w:date="2021-04-07T22:05:00Z">
              <w:r w:rsidRPr="00DC161C" w:rsidDel="00DF352C">
                <w:rPr>
                  <w:rFonts w:ascii="標楷體" w:eastAsia="標楷體" w:hAnsi="標楷體" w:hint="eastAsia"/>
                </w:rPr>
                <w:delText>累積金額</w:delText>
              </w:r>
            </w:del>
          </w:p>
        </w:tc>
        <w:tc>
          <w:tcPr>
            <w:tcW w:w="3969" w:type="dxa"/>
          </w:tcPr>
          <w:p w14:paraId="4CAC3041" w14:textId="5152D118" w:rsidR="00DC161C" w:rsidRPr="00DC161C" w:rsidDel="00DF352C" w:rsidRDefault="00DC161C" w:rsidP="007E1D14">
            <w:pPr>
              <w:rPr>
                <w:del w:id="946" w:author="智誠 楊" w:date="2021-04-07T22:05:00Z"/>
                <w:rFonts w:ascii="標楷體" w:eastAsia="標楷體" w:hAnsi="標楷體"/>
              </w:rPr>
            </w:pPr>
            <w:del w:id="947" w:author="智誠 楊" w:date="2021-04-07T22:05:00Z">
              <w:r w:rsidRPr="00DC161C" w:rsidDel="00DF352C">
                <w:rPr>
                  <w:rFonts w:ascii="標楷體" w:eastAsia="標楷體" w:hAnsi="標楷體" w:hint="eastAsia"/>
                </w:rPr>
                <w:delText>9(14)</w:delText>
              </w:r>
            </w:del>
          </w:p>
        </w:tc>
        <w:tc>
          <w:tcPr>
            <w:tcW w:w="2693" w:type="dxa"/>
          </w:tcPr>
          <w:p w14:paraId="04C41E62" w14:textId="712C5BBC" w:rsidR="00DC161C" w:rsidRPr="00DC161C" w:rsidDel="00DF352C" w:rsidRDefault="00DC161C" w:rsidP="007E1D14">
            <w:pPr>
              <w:rPr>
                <w:del w:id="948" w:author="智誠 楊" w:date="2021-04-07T22:05:00Z"/>
                <w:rFonts w:ascii="標楷體" w:eastAsia="標楷體" w:hAnsi="標楷體"/>
              </w:rPr>
            </w:pPr>
          </w:p>
        </w:tc>
      </w:tr>
      <w:tr w:rsidR="00DC161C" w:rsidRPr="00DC161C" w:rsidDel="00DF352C" w14:paraId="39AD4E87" w14:textId="0D30D62E" w:rsidTr="007E1D14">
        <w:trPr>
          <w:trHeight w:val="291"/>
          <w:jc w:val="center"/>
          <w:del w:id="949" w:author="智誠 楊" w:date="2021-04-07T22:05:00Z"/>
        </w:trPr>
        <w:tc>
          <w:tcPr>
            <w:tcW w:w="2695" w:type="dxa"/>
            <w:gridSpan w:val="2"/>
          </w:tcPr>
          <w:p w14:paraId="70F59D7E" w14:textId="1D9C5D85" w:rsidR="00DC161C" w:rsidRPr="00DC161C" w:rsidDel="00DF352C" w:rsidRDefault="00EC5C67" w:rsidP="007E1D14">
            <w:pPr>
              <w:rPr>
                <w:del w:id="950" w:author="智誠 楊" w:date="2021-04-07T22:05:00Z"/>
                <w:rFonts w:ascii="標楷體" w:eastAsia="標楷體" w:hAnsi="標楷體"/>
              </w:rPr>
            </w:pPr>
            <w:ins w:id="951" w:author="st1" w:date="2020-06-14T18:56:00Z">
              <w:del w:id="952" w:author="智誠 楊" w:date="2021-04-07T22:05:00Z">
                <w:r w:rsidRPr="00EC5C67" w:rsidDel="00DF352C">
                  <w:rPr>
                    <w:rFonts w:ascii="標楷體" w:eastAsia="標楷體" w:hAnsi="標楷體" w:hint="eastAsia"/>
                  </w:rPr>
                  <w:delText>累積筆數</w:delText>
                </w:r>
              </w:del>
            </w:ins>
            <w:del w:id="953" w:author="智誠 楊" w:date="2021-04-07T22:05:00Z">
              <w:r w:rsidR="00DC161C" w:rsidRPr="00DC161C" w:rsidDel="00DF352C">
                <w:rPr>
                  <w:rFonts w:ascii="標楷體" w:eastAsia="標楷體" w:hAnsi="標楷體" w:hint="eastAsia"/>
                </w:rPr>
                <w:delText>總筆數</w:delText>
              </w:r>
            </w:del>
          </w:p>
        </w:tc>
        <w:tc>
          <w:tcPr>
            <w:tcW w:w="3969" w:type="dxa"/>
          </w:tcPr>
          <w:p w14:paraId="19A7DEFD" w14:textId="56D7F4F7" w:rsidR="00DC161C" w:rsidRPr="00DC161C" w:rsidDel="00DF352C" w:rsidRDefault="00DC161C" w:rsidP="007E1D14">
            <w:pPr>
              <w:rPr>
                <w:del w:id="954" w:author="智誠 楊" w:date="2021-04-07T22:05:00Z"/>
                <w:rFonts w:ascii="標楷體" w:eastAsia="標楷體" w:hAnsi="標楷體"/>
              </w:rPr>
            </w:pPr>
            <w:del w:id="955" w:author="智誠 楊" w:date="2021-04-07T22:05:00Z">
              <w:r w:rsidRPr="00DC161C" w:rsidDel="00DF352C">
                <w:rPr>
                  <w:rFonts w:ascii="標楷體" w:eastAsia="標楷體" w:hAnsi="標楷體" w:hint="eastAsia"/>
                </w:rPr>
                <w:delText>999</w:delText>
              </w:r>
            </w:del>
            <w:ins w:id="956" w:author="st1" w:date="2020-06-14T18:57:00Z">
              <w:del w:id="957" w:author="智誠 楊" w:date="2021-04-07T22:05:00Z">
                <w:r w:rsidR="00EC5C67" w:rsidDel="00DF352C">
                  <w:rPr>
                    <w:rFonts w:ascii="標楷體" w:eastAsia="標楷體" w:hAnsi="標楷體"/>
                  </w:rPr>
                  <w:delText>9</w:delText>
                </w:r>
              </w:del>
            </w:ins>
          </w:p>
        </w:tc>
        <w:tc>
          <w:tcPr>
            <w:tcW w:w="2693" w:type="dxa"/>
          </w:tcPr>
          <w:p w14:paraId="58225F42" w14:textId="35DD7DD3" w:rsidR="00DC161C" w:rsidRPr="00DC161C" w:rsidDel="00DF352C" w:rsidRDefault="00DC161C" w:rsidP="007E1D14">
            <w:pPr>
              <w:rPr>
                <w:del w:id="958" w:author="智誠 楊" w:date="2021-04-07T22:05:00Z"/>
                <w:rFonts w:ascii="標楷體" w:eastAsia="標楷體" w:hAnsi="標楷體"/>
              </w:rPr>
            </w:pPr>
          </w:p>
        </w:tc>
      </w:tr>
      <w:tr w:rsidR="00DC161C" w:rsidRPr="00DC161C" w:rsidDel="00DF352C" w14:paraId="437444DA" w14:textId="104E801F" w:rsidTr="007E1D14">
        <w:trPr>
          <w:trHeight w:val="291"/>
          <w:jc w:val="center"/>
          <w:del w:id="959" w:author="智誠 楊" w:date="2021-04-07T22:05:00Z"/>
        </w:trPr>
        <w:tc>
          <w:tcPr>
            <w:tcW w:w="2695" w:type="dxa"/>
            <w:gridSpan w:val="2"/>
          </w:tcPr>
          <w:p w14:paraId="48AA6BEE" w14:textId="6F292950" w:rsidR="00DC161C" w:rsidRPr="00DC161C" w:rsidDel="00DF352C" w:rsidRDefault="00DC161C" w:rsidP="007E1D14">
            <w:pPr>
              <w:rPr>
                <w:del w:id="960" w:author="智誠 楊" w:date="2021-04-07T22:05:00Z"/>
                <w:rFonts w:ascii="標楷體" w:eastAsia="標楷體" w:hAnsi="標楷體"/>
              </w:rPr>
            </w:pPr>
            <w:del w:id="961" w:author="智誠 楊" w:date="2021-04-07T22:05:00Z">
              <w:r w:rsidRPr="00DC161C" w:rsidDel="00DF352C">
                <w:rPr>
                  <w:rFonts w:ascii="標楷體" w:eastAsia="標楷體" w:hAnsi="標楷體" w:hint="eastAsia"/>
                </w:rPr>
                <w:delText>備忘錄序號</w:delText>
              </w:r>
            </w:del>
          </w:p>
        </w:tc>
        <w:tc>
          <w:tcPr>
            <w:tcW w:w="3969" w:type="dxa"/>
          </w:tcPr>
          <w:p w14:paraId="4CFB6FF6" w14:textId="65D70FEB" w:rsidR="00DC161C" w:rsidRPr="00DC161C" w:rsidDel="00DF352C" w:rsidRDefault="00DC161C" w:rsidP="007E1D14">
            <w:pPr>
              <w:rPr>
                <w:del w:id="962" w:author="智誠 楊" w:date="2021-04-07T22:05:00Z"/>
                <w:rFonts w:ascii="標楷體" w:eastAsia="標楷體" w:hAnsi="標楷體"/>
              </w:rPr>
            </w:pPr>
            <w:del w:id="963" w:author="智誠 楊" w:date="2021-04-07T22:05:00Z">
              <w:r w:rsidRPr="00DC161C" w:rsidDel="00DF352C">
                <w:rPr>
                  <w:rFonts w:ascii="標楷體" w:eastAsia="標楷體" w:hAnsi="標楷體" w:hint="eastAsia"/>
                </w:rPr>
                <w:delText>99</w:delText>
              </w:r>
            </w:del>
          </w:p>
        </w:tc>
        <w:tc>
          <w:tcPr>
            <w:tcW w:w="2693" w:type="dxa"/>
          </w:tcPr>
          <w:p w14:paraId="65031CC9" w14:textId="068AA7A8" w:rsidR="00DC161C" w:rsidRPr="00DC161C" w:rsidDel="00DF352C" w:rsidRDefault="00DC161C" w:rsidP="007E1D14">
            <w:pPr>
              <w:rPr>
                <w:del w:id="964" w:author="智誠 楊" w:date="2021-04-07T22:05:00Z"/>
                <w:rFonts w:ascii="標楷體" w:eastAsia="標楷體" w:hAnsi="標楷體"/>
              </w:rPr>
            </w:pPr>
          </w:p>
        </w:tc>
      </w:tr>
      <w:tr w:rsidR="00DC161C" w:rsidRPr="00DC161C" w:rsidDel="00DF352C" w14:paraId="24C224DF" w14:textId="03C14557" w:rsidTr="007E1D14">
        <w:trPr>
          <w:trHeight w:val="291"/>
          <w:jc w:val="center"/>
          <w:del w:id="965" w:author="智誠 楊" w:date="2021-04-07T22:05:00Z"/>
        </w:trPr>
        <w:tc>
          <w:tcPr>
            <w:tcW w:w="2695" w:type="dxa"/>
            <w:gridSpan w:val="2"/>
          </w:tcPr>
          <w:p w14:paraId="5E82465F" w14:textId="46AE3090" w:rsidR="00DC161C" w:rsidRPr="00DC161C" w:rsidDel="00DF352C" w:rsidRDefault="00DC161C" w:rsidP="007E1D14">
            <w:pPr>
              <w:rPr>
                <w:del w:id="966" w:author="智誠 楊" w:date="2021-04-07T22:05:00Z"/>
                <w:rFonts w:ascii="標楷體" w:eastAsia="標楷體" w:hAnsi="標楷體"/>
              </w:rPr>
            </w:pPr>
            <w:del w:id="967" w:author="智誠 楊" w:date="2021-04-07T22:05:00Z">
              <w:r w:rsidRPr="00DC161C" w:rsidDel="00DF352C">
                <w:rPr>
                  <w:rFonts w:ascii="標楷體" w:eastAsia="標楷體" w:hAnsi="標楷體" w:hint="eastAsia"/>
                </w:rPr>
                <w:delText>經辦</w:delText>
              </w:r>
            </w:del>
          </w:p>
        </w:tc>
        <w:tc>
          <w:tcPr>
            <w:tcW w:w="3969" w:type="dxa"/>
          </w:tcPr>
          <w:p w14:paraId="46D288EC" w14:textId="6F25D092" w:rsidR="00DC161C" w:rsidRPr="00DC161C" w:rsidDel="00DF352C" w:rsidRDefault="00DC161C" w:rsidP="007E1D14">
            <w:pPr>
              <w:rPr>
                <w:del w:id="968" w:author="智誠 楊" w:date="2021-04-07T22:05:00Z"/>
                <w:rFonts w:ascii="標楷體" w:eastAsia="標楷體" w:hAnsi="標楷體"/>
              </w:rPr>
            </w:pPr>
            <w:del w:id="969" w:author="智誠 楊" w:date="2021-04-07T22:05:00Z">
              <w:r w:rsidRPr="00DC161C" w:rsidDel="00DF352C">
                <w:rPr>
                  <w:rFonts w:ascii="標楷體" w:eastAsia="標楷體" w:hAnsi="標楷體" w:hint="eastAsia"/>
                </w:rPr>
                <w:delText>X(50</w:delText>
              </w:r>
            </w:del>
            <w:ins w:id="970" w:author="st1" w:date="2020-06-14T18:56:00Z">
              <w:del w:id="971" w:author="智誠 楊" w:date="2021-04-07T22:05:00Z">
                <w:r w:rsidR="00EC5C67" w:rsidDel="00DF352C">
                  <w:rPr>
                    <w:rFonts w:ascii="標楷體" w:eastAsia="標楷體" w:hAnsi="標楷體"/>
                  </w:rPr>
                  <w:delText>6</w:delText>
                </w:r>
              </w:del>
            </w:ins>
            <w:del w:id="972" w:author="智誠 楊" w:date="2021-04-07T22:05:00Z">
              <w:r w:rsidRPr="00DC161C" w:rsidDel="00DF352C">
                <w:rPr>
                  <w:rFonts w:ascii="標楷體" w:eastAsia="標楷體" w:hAnsi="標楷體" w:hint="eastAsia"/>
                </w:rPr>
                <w:delText>)</w:delText>
              </w:r>
            </w:del>
          </w:p>
        </w:tc>
        <w:tc>
          <w:tcPr>
            <w:tcW w:w="2693" w:type="dxa"/>
          </w:tcPr>
          <w:p w14:paraId="15DB9A7B" w14:textId="18BF7391" w:rsidR="00DC161C" w:rsidRPr="00DC161C" w:rsidDel="00DF352C" w:rsidRDefault="00DC161C" w:rsidP="007E1D14">
            <w:pPr>
              <w:rPr>
                <w:del w:id="973" w:author="智誠 楊" w:date="2021-04-07T22:05:00Z"/>
                <w:rFonts w:ascii="標楷體" w:eastAsia="標楷體" w:hAnsi="標楷體"/>
              </w:rPr>
            </w:pPr>
          </w:p>
        </w:tc>
      </w:tr>
      <w:tr w:rsidR="00DC161C" w:rsidRPr="00DC161C" w:rsidDel="00DF352C" w14:paraId="709EDE74" w14:textId="0FA60A6C" w:rsidTr="007E1D14">
        <w:trPr>
          <w:trHeight w:val="291"/>
          <w:jc w:val="center"/>
          <w:del w:id="974" w:author="智誠 楊" w:date="2021-04-07T22:05:00Z"/>
        </w:trPr>
        <w:tc>
          <w:tcPr>
            <w:tcW w:w="2695" w:type="dxa"/>
            <w:gridSpan w:val="2"/>
          </w:tcPr>
          <w:p w14:paraId="470D3DBA" w14:textId="63476BE0" w:rsidR="00DC161C" w:rsidRPr="00DC161C" w:rsidDel="00DF352C" w:rsidRDefault="00DC161C" w:rsidP="007E1D14">
            <w:pPr>
              <w:rPr>
                <w:del w:id="975" w:author="智誠 楊" w:date="2021-04-07T22:05:00Z"/>
                <w:rFonts w:ascii="標楷體" w:eastAsia="標楷體" w:hAnsi="標楷體" w:cs="新細明體"/>
              </w:rPr>
            </w:pPr>
            <w:del w:id="976" w:author="智誠 楊" w:date="2021-04-07T22:05:00Z">
              <w:r w:rsidRPr="00DC161C" w:rsidDel="00DF352C">
                <w:rPr>
                  <w:rFonts w:ascii="標楷體" w:eastAsia="標楷體" w:hAnsi="標楷體" w:hint="eastAsia"/>
                </w:rPr>
                <w:delText>合理性</w:delText>
              </w:r>
            </w:del>
          </w:p>
        </w:tc>
        <w:tc>
          <w:tcPr>
            <w:tcW w:w="3969" w:type="dxa"/>
          </w:tcPr>
          <w:p w14:paraId="6205E3AE" w14:textId="65891C3D" w:rsidR="00DC161C" w:rsidRPr="00DC161C" w:rsidDel="00DF352C" w:rsidRDefault="00DC161C" w:rsidP="007E1D14">
            <w:pPr>
              <w:rPr>
                <w:del w:id="977" w:author="智誠 楊" w:date="2021-04-07T22:05:00Z"/>
                <w:rFonts w:ascii="標楷體" w:eastAsia="標楷體" w:hAnsi="標楷體" w:cs="新細明體"/>
              </w:rPr>
            </w:pPr>
            <w:del w:id="978" w:author="智誠 楊" w:date="2021-04-07T22:05:00Z">
              <w:r w:rsidRPr="00DC161C" w:rsidDel="00DF352C">
                <w:rPr>
                  <w:rFonts w:ascii="標楷體" w:eastAsia="標楷體" w:hAnsi="標楷體" w:cs="新細明體"/>
                </w:rPr>
                <w:delText>X</w:delText>
              </w:r>
            </w:del>
          </w:p>
        </w:tc>
        <w:tc>
          <w:tcPr>
            <w:tcW w:w="2693" w:type="dxa"/>
          </w:tcPr>
          <w:p w14:paraId="16FC859F" w14:textId="580D41E6" w:rsidR="00DC161C" w:rsidRPr="00DC161C" w:rsidDel="00DF352C" w:rsidRDefault="00DC161C" w:rsidP="007E1D14">
            <w:pPr>
              <w:rPr>
                <w:del w:id="979" w:author="智誠 楊" w:date="2021-04-07T22:05:00Z"/>
                <w:rFonts w:ascii="標楷體" w:eastAsia="標楷體" w:hAnsi="標楷體"/>
              </w:rPr>
            </w:pPr>
          </w:p>
        </w:tc>
      </w:tr>
      <w:tr w:rsidR="00DC161C" w:rsidRPr="00DC161C" w:rsidDel="00DF352C" w14:paraId="6D8FA103" w14:textId="2ECF6A14" w:rsidTr="007E1D14">
        <w:trPr>
          <w:trHeight w:val="291"/>
          <w:jc w:val="center"/>
          <w:del w:id="980" w:author="智誠 楊" w:date="2021-04-07T22:05:00Z"/>
        </w:trPr>
        <w:tc>
          <w:tcPr>
            <w:tcW w:w="2695" w:type="dxa"/>
            <w:gridSpan w:val="2"/>
          </w:tcPr>
          <w:p w14:paraId="19C9031A" w14:textId="1156FE49" w:rsidR="00DC161C" w:rsidRPr="00DC161C" w:rsidDel="00DF352C" w:rsidRDefault="00DC161C" w:rsidP="007E1D14">
            <w:pPr>
              <w:rPr>
                <w:del w:id="981" w:author="智誠 楊" w:date="2021-04-07T22:05:00Z"/>
                <w:rFonts w:ascii="標楷體" w:eastAsia="標楷體" w:hAnsi="標楷體"/>
              </w:rPr>
            </w:pPr>
            <w:del w:id="982" w:author="智誠 楊" w:date="2021-04-07T22:05:00Z">
              <w:r w:rsidRPr="00DC161C" w:rsidDel="00DF352C">
                <w:rPr>
                  <w:rFonts w:ascii="標楷體" w:eastAsia="標楷體" w:hAnsi="標楷體" w:hint="eastAsia"/>
                </w:rPr>
                <w:delText>異動日期</w:delText>
              </w:r>
            </w:del>
          </w:p>
        </w:tc>
        <w:tc>
          <w:tcPr>
            <w:tcW w:w="3969" w:type="dxa"/>
          </w:tcPr>
          <w:p w14:paraId="4F88B2C5" w14:textId="4FD41607" w:rsidR="00DC161C" w:rsidRPr="00DC161C" w:rsidDel="00DF352C" w:rsidRDefault="00DC161C" w:rsidP="007E1D14">
            <w:pPr>
              <w:rPr>
                <w:del w:id="983" w:author="智誠 楊" w:date="2021-04-07T22:05:00Z"/>
                <w:rFonts w:ascii="標楷體" w:eastAsia="標楷體" w:hAnsi="標楷體" w:cs="新細明體"/>
              </w:rPr>
            </w:pPr>
            <w:del w:id="984" w:author="智誠 楊" w:date="2021-04-07T22:05:00Z">
              <w:r w:rsidRPr="00DC161C" w:rsidDel="00DF352C">
                <w:rPr>
                  <w:rFonts w:ascii="標楷體" w:eastAsia="標楷體" w:hAnsi="標楷體" w:hint="eastAsia"/>
                </w:rPr>
                <w:delText>999/99/99</w:delText>
              </w:r>
            </w:del>
          </w:p>
        </w:tc>
        <w:tc>
          <w:tcPr>
            <w:tcW w:w="2693" w:type="dxa"/>
          </w:tcPr>
          <w:p w14:paraId="4A3EFD7E" w14:textId="165DFD69" w:rsidR="00DC161C" w:rsidRPr="00DC161C" w:rsidDel="00DF352C" w:rsidRDefault="00DC161C" w:rsidP="007E1D14">
            <w:pPr>
              <w:rPr>
                <w:del w:id="985" w:author="智誠 楊" w:date="2021-04-07T22:05:00Z"/>
                <w:rFonts w:ascii="標楷體" w:eastAsia="標楷體" w:hAnsi="標楷體"/>
              </w:rPr>
            </w:pPr>
          </w:p>
        </w:tc>
      </w:tr>
      <w:tr w:rsidR="00DC161C" w:rsidRPr="00DC161C" w:rsidDel="00DF352C" w14:paraId="16594FF2" w14:textId="4041C132" w:rsidTr="007E1D14">
        <w:trPr>
          <w:trHeight w:val="291"/>
          <w:jc w:val="center"/>
          <w:del w:id="986" w:author="智誠 楊" w:date="2021-04-07T22:05:00Z"/>
        </w:trPr>
        <w:tc>
          <w:tcPr>
            <w:tcW w:w="2695" w:type="dxa"/>
            <w:gridSpan w:val="2"/>
          </w:tcPr>
          <w:p w14:paraId="3A20F2EA" w14:textId="42C5E53D" w:rsidR="00DC161C" w:rsidRPr="00DC161C" w:rsidDel="00DF352C" w:rsidRDefault="00DC161C" w:rsidP="007E1D14">
            <w:pPr>
              <w:rPr>
                <w:del w:id="987" w:author="智誠 楊" w:date="2021-04-07T22:05:00Z"/>
                <w:rFonts w:ascii="標楷體" w:eastAsia="標楷體" w:hAnsi="標楷體"/>
              </w:rPr>
            </w:pPr>
            <w:del w:id="988" w:author="智誠 楊" w:date="2021-04-07T22:05:00Z">
              <w:r w:rsidRPr="00DC161C" w:rsidDel="00DF352C">
                <w:rPr>
                  <w:rFonts w:ascii="標楷體" w:eastAsia="標楷體" w:hAnsi="標楷體" w:hint="eastAsia"/>
                </w:rPr>
                <w:delText>經辦說明</w:delText>
              </w:r>
            </w:del>
          </w:p>
        </w:tc>
        <w:tc>
          <w:tcPr>
            <w:tcW w:w="3969" w:type="dxa"/>
          </w:tcPr>
          <w:p w14:paraId="1D13DA8B" w14:textId="52ACD0BC" w:rsidR="00DC161C" w:rsidRPr="00DC161C" w:rsidDel="00DF352C" w:rsidRDefault="00DC161C" w:rsidP="007E1D14">
            <w:pPr>
              <w:rPr>
                <w:del w:id="989" w:author="智誠 楊" w:date="2021-04-07T22:05:00Z"/>
                <w:rFonts w:ascii="標楷體" w:eastAsia="標楷體" w:hAnsi="標楷體" w:cs="新細明體"/>
              </w:rPr>
            </w:pPr>
            <w:del w:id="990" w:author="智誠 楊" w:date="2021-04-07T22:05:00Z">
              <w:r w:rsidRPr="00DC161C" w:rsidDel="00DF352C">
                <w:rPr>
                  <w:rFonts w:ascii="標楷體" w:eastAsia="標楷體" w:hAnsi="標楷體" w:cs="新細明體"/>
                </w:rPr>
                <w:delText>X(6</w:delText>
              </w:r>
              <w:r w:rsidRPr="00DC161C" w:rsidDel="00DF352C">
                <w:rPr>
                  <w:rFonts w:ascii="標楷體" w:eastAsia="標楷體" w:hAnsi="標楷體" w:cs="新細明體" w:hint="eastAsia"/>
                </w:rPr>
                <w:delText>0</w:delText>
              </w:r>
            </w:del>
            <w:ins w:id="991" w:author="st1" w:date="2020-06-14T19:05:00Z">
              <w:del w:id="992" w:author="智誠 楊" w:date="2021-04-07T22:05:00Z">
                <w:r w:rsidR="00EC5C67" w:rsidDel="00DF352C">
                  <w:rPr>
                    <w:rFonts w:ascii="標楷體" w:eastAsia="標楷體" w:hAnsi="標楷體" w:cs="新細明體"/>
                  </w:rPr>
                  <w:delText>10</w:delText>
                </w:r>
                <w:r w:rsidR="00EC5C67" w:rsidRPr="00DC161C" w:rsidDel="00DF352C">
                  <w:rPr>
                    <w:rFonts w:ascii="標楷體" w:eastAsia="標楷體" w:hAnsi="標楷體" w:cs="新細明體" w:hint="eastAsia"/>
                  </w:rPr>
                  <w:delText>0</w:delText>
                </w:r>
              </w:del>
            </w:ins>
            <w:del w:id="993" w:author="智誠 楊" w:date="2021-04-07T22:05:00Z">
              <w:r w:rsidRPr="00DC161C" w:rsidDel="00DF352C">
                <w:rPr>
                  <w:rFonts w:ascii="標楷體" w:eastAsia="標楷體" w:hAnsi="標楷體" w:cs="新細明體"/>
                </w:rPr>
                <w:delText>)</w:delText>
              </w:r>
            </w:del>
          </w:p>
        </w:tc>
        <w:tc>
          <w:tcPr>
            <w:tcW w:w="2693" w:type="dxa"/>
          </w:tcPr>
          <w:p w14:paraId="1DB3D0AD" w14:textId="4AD09DC7" w:rsidR="00DC161C" w:rsidRPr="00DC161C" w:rsidDel="00DF352C" w:rsidRDefault="00DC161C" w:rsidP="007E1D14">
            <w:pPr>
              <w:rPr>
                <w:del w:id="994" w:author="智誠 楊" w:date="2021-04-07T22:05:00Z"/>
                <w:rFonts w:ascii="標楷體" w:eastAsia="標楷體" w:hAnsi="標楷體"/>
              </w:rPr>
            </w:pPr>
          </w:p>
        </w:tc>
      </w:tr>
      <w:tr w:rsidR="00DC161C" w:rsidRPr="00DC161C" w:rsidDel="00DF352C" w14:paraId="2A9C0D0C" w14:textId="3E257845" w:rsidTr="007E1D14">
        <w:trPr>
          <w:trHeight w:val="291"/>
          <w:jc w:val="center"/>
          <w:del w:id="995" w:author="智誠 楊" w:date="2021-04-07T22:05:00Z"/>
        </w:trPr>
        <w:tc>
          <w:tcPr>
            <w:tcW w:w="2695" w:type="dxa"/>
            <w:gridSpan w:val="2"/>
          </w:tcPr>
          <w:p w14:paraId="7B5CBB3F" w14:textId="74CC76F7" w:rsidR="00DC161C" w:rsidRPr="00DC161C" w:rsidDel="00DF352C" w:rsidRDefault="00DC161C" w:rsidP="007E1D14">
            <w:pPr>
              <w:rPr>
                <w:del w:id="996" w:author="智誠 楊" w:date="2021-04-07T22:05:00Z"/>
                <w:rFonts w:ascii="標楷體" w:eastAsia="標楷體" w:hAnsi="標楷體"/>
              </w:rPr>
            </w:pPr>
            <w:del w:id="997" w:author="智誠 楊" w:date="2021-04-07T22:05:00Z">
              <w:r w:rsidRPr="00DC161C" w:rsidDel="00DF352C">
                <w:rPr>
                  <w:rFonts w:ascii="標楷體" w:eastAsia="標楷體" w:hAnsi="標楷體" w:hint="eastAsia"/>
                </w:rPr>
                <w:delText>主管覆核</w:delText>
              </w:r>
            </w:del>
          </w:p>
        </w:tc>
        <w:tc>
          <w:tcPr>
            <w:tcW w:w="3969" w:type="dxa"/>
          </w:tcPr>
          <w:p w14:paraId="2F8852E7" w14:textId="1B57D1BA" w:rsidR="00DC161C" w:rsidRPr="00DC161C" w:rsidDel="00DF352C" w:rsidRDefault="00DC161C" w:rsidP="007E1D14">
            <w:pPr>
              <w:rPr>
                <w:del w:id="998" w:author="智誠 楊" w:date="2021-04-07T22:05:00Z"/>
                <w:rFonts w:ascii="標楷體" w:eastAsia="標楷體" w:hAnsi="標楷體" w:cs="新細明體"/>
              </w:rPr>
            </w:pPr>
            <w:del w:id="999" w:author="智誠 楊" w:date="2021-04-07T22:05:00Z">
              <w:r w:rsidRPr="00DC161C" w:rsidDel="00DF352C">
                <w:rPr>
                  <w:rFonts w:ascii="標楷體" w:eastAsia="標楷體" w:hAnsi="標楷體" w:cs="新細明體"/>
                </w:rPr>
                <w:delText>X(6</w:delText>
              </w:r>
              <w:r w:rsidRPr="00DC161C" w:rsidDel="00DF352C">
                <w:rPr>
                  <w:rFonts w:ascii="標楷體" w:eastAsia="標楷體" w:hAnsi="標楷體" w:cs="新細明體" w:hint="eastAsia"/>
                </w:rPr>
                <w:delText>0</w:delText>
              </w:r>
            </w:del>
            <w:ins w:id="1000" w:author="st1" w:date="2020-06-14T19:05:00Z">
              <w:del w:id="1001" w:author="智誠 楊" w:date="2021-04-07T22:05:00Z">
                <w:r w:rsidR="00EC5C67" w:rsidDel="00DF352C">
                  <w:rPr>
                    <w:rFonts w:ascii="標楷體" w:eastAsia="標楷體" w:hAnsi="標楷體" w:cs="新細明體"/>
                  </w:rPr>
                  <w:delText>10</w:delText>
                </w:r>
                <w:r w:rsidR="00EC5C67" w:rsidRPr="00DC161C" w:rsidDel="00DF352C">
                  <w:rPr>
                    <w:rFonts w:ascii="標楷體" w:eastAsia="標楷體" w:hAnsi="標楷體" w:cs="新細明體" w:hint="eastAsia"/>
                  </w:rPr>
                  <w:delText>0</w:delText>
                </w:r>
              </w:del>
            </w:ins>
            <w:del w:id="1002" w:author="智誠 楊" w:date="2021-04-07T22:05:00Z">
              <w:r w:rsidRPr="00DC161C" w:rsidDel="00DF352C">
                <w:rPr>
                  <w:rFonts w:ascii="標楷體" w:eastAsia="標楷體" w:hAnsi="標楷體" w:cs="新細明體"/>
                </w:rPr>
                <w:delText>)</w:delText>
              </w:r>
            </w:del>
          </w:p>
        </w:tc>
        <w:tc>
          <w:tcPr>
            <w:tcW w:w="2693" w:type="dxa"/>
          </w:tcPr>
          <w:p w14:paraId="1BE13ADE" w14:textId="131595EE" w:rsidR="00DC161C" w:rsidRPr="00DC161C" w:rsidDel="00DF352C" w:rsidRDefault="00DC161C" w:rsidP="007E1D14">
            <w:pPr>
              <w:rPr>
                <w:del w:id="1003" w:author="智誠 楊" w:date="2021-04-07T22:05:00Z"/>
                <w:rFonts w:ascii="標楷體" w:eastAsia="標楷體" w:hAnsi="標楷體"/>
              </w:rPr>
            </w:pPr>
          </w:p>
        </w:tc>
      </w:tr>
    </w:tbl>
    <w:p w14:paraId="3FAD5A41" w14:textId="77777777" w:rsidR="00DC161C" w:rsidRPr="00362205" w:rsidRDefault="00DC161C">
      <w:pPr>
        <w:pStyle w:val="a"/>
        <w:numPr>
          <w:ilvl w:val="0"/>
          <w:numId w:val="0"/>
        </w:numPr>
      </w:pPr>
    </w:p>
    <w:p w14:paraId="786C41BB" w14:textId="77777777" w:rsidR="00DC161C" w:rsidRPr="004575CB" w:rsidRDefault="00DC161C" w:rsidP="00DC161C"/>
    <w:p w14:paraId="6C22A621" w14:textId="77777777" w:rsidR="00C95828" w:rsidRPr="00362205" w:rsidRDefault="00C95828" w:rsidP="00C95828">
      <w:pPr>
        <w:rPr>
          <w:rFonts w:ascii="標楷體" w:eastAsia="標楷體" w:hAnsi="標楷體"/>
        </w:rPr>
      </w:pPr>
    </w:p>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5D066AB1" w:rsidR="00C95828" w:rsidRPr="00197760" w:rsidRDefault="00C95828" w:rsidP="00C95828">
      <w:pPr>
        <w:pStyle w:val="3"/>
        <w:numPr>
          <w:ilvl w:val="2"/>
          <w:numId w:val="1"/>
        </w:numPr>
        <w:rPr>
          <w:rFonts w:ascii="標楷體" w:hAnsi="標楷體"/>
          <w:szCs w:val="32"/>
        </w:rPr>
      </w:pPr>
      <w:del w:id="1004" w:author="智誠 楊" w:date="2021-04-07T22:05:00Z">
        <w:r w:rsidDel="00DF352C">
          <w:rPr>
            <w:rFonts w:ascii="標楷體" w:hAnsi="標楷體" w:hint="eastAsia"/>
          </w:rPr>
          <w:lastRenderedPageBreak/>
          <w:delText>L8203</w:delText>
        </w:r>
      </w:del>
      <w:ins w:id="1005" w:author="智誠 楊" w:date="2021-04-07T22:05:00Z">
        <w:r w:rsidR="00DF352C">
          <w:rPr>
            <w:rFonts w:ascii="標楷體" w:hAnsi="標楷體" w:hint="eastAsia"/>
          </w:rPr>
          <w:t>L820</w:t>
        </w:r>
        <w:r w:rsidR="00DF352C">
          <w:rPr>
            <w:rFonts w:ascii="標楷體" w:hAnsi="標楷體"/>
          </w:rPr>
          <w:t>4</w:t>
        </w:r>
      </w:ins>
      <w:r w:rsidRPr="001009D7">
        <w:rPr>
          <w:rFonts w:ascii="標楷體" w:hAnsi="標楷體" w:cs="新細明體" w:hint="eastAsia"/>
          <w:kern w:val="0"/>
          <w:lang w:val="zh-TW"/>
        </w:rPr>
        <w:t>疑似洗錢交易訪談</w:t>
      </w:r>
      <w:ins w:id="1006" w:author="智誠 楊" w:date="2021-04-07T22:06:00Z">
        <w:r w:rsidR="00DF352C" w:rsidRPr="00086CF9">
          <w:rPr>
            <w:rFonts w:ascii="標楷體" w:hAnsi="標楷體" w:hint="eastAsia"/>
          </w:rPr>
          <w:t>記錄</w:t>
        </w:r>
      </w:ins>
      <w:r w:rsidRPr="001009D7">
        <w:rPr>
          <w:rFonts w:ascii="標楷體" w:hAnsi="標楷體" w:cs="新細明體" w:hint="eastAsia"/>
          <w:kern w:val="0"/>
          <w:lang w:val="zh-TW"/>
        </w:rPr>
        <w:t>維護</w:t>
      </w:r>
    </w:p>
    <w:p w14:paraId="0E5C9529" w14:textId="77777777" w:rsidR="00C95828" w:rsidRPr="00362205" w:rsidRDefault="00C9582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14:paraId="1A2604AC"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10D2F447" w14:textId="77777777" w:rsidR="00C95828" w:rsidRPr="00362205" w:rsidRDefault="00C95828" w:rsidP="0026408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7F20BFB" w14:textId="365D79EC" w:rsidR="00C95828" w:rsidRDefault="00C95828" w:rsidP="0026408A">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ins w:id="1007" w:author="智誠 楊" w:date="2021-04-07T22:06:00Z">
              <w:r w:rsidR="00DF352C" w:rsidRPr="00086CF9">
                <w:rPr>
                  <w:rFonts w:ascii="標楷體" w:eastAsia="標楷體" w:hAnsi="標楷體" w:hint="eastAsia"/>
                </w:rPr>
                <w:t>記錄</w:t>
              </w:r>
            </w:ins>
            <w:r w:rsidRPr="001009D7">
              <w:rPr>
                <w:rFonts w:ascii="標楷體" w:eastAsia="標楷體" w:hAnsi="標楷體" w:cs="新細明體" w:hint="eastAsia"/>
                <w:kern w:val="0"/>
                <w:lang w:val="zh-TW"/>
              </w:rPr>
              <w:t>維護</w:t>
            </w:r>
          </w:p>
          <w:p w14:paraId="6BC25AE5" w14:textId="77777777" w:rsidR="00C95828" w:rsidRPr="00362205" w:rsidRDefault="007E1D14" w:rsidP="007E1D14">
            <w:pPr>
              <w:rPr>
                <w:rFonts w:ascii="標楷體" w:eastAsia="標楷體" w:hAnsi="標楷體"/>
              </w:rPr>
            </w:pPr>
            <w:r>
              <w:rPr>
                <w:rFonts w:ascii="標楷體" w:eastAsia="標楷體" w:hAnsi="標楷體" w:hint="eastAsia"/>
                <w:lang w:eastAsia="zh-HK"/>
              </w:rPr>
              <w:t>提供</w:t>
            </w:r>
            <w:r w:rsidRPr="003A1F9F">
              <w:rPr>
                <w:rFonts w:ascii="標楷體" w:eastAsia="標楷體" w:hAnsi="標楷體" w:hint="eastAsia"/>
              </w:rPr>
              <w:t>經辦</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Pr>
                <w:rFonts w:ascii="標楷體" w:eastAsia="標楷體" w:hAnsi="標楷體" w:hint="eastAsia"/>
                <w:lang w:eastAsia="zh-HK"/>
              </w:rPr>
              <w:t>補充</w:t>
            </w:r>
          </w:p>
        </w:tc>
      </w:tr>
      <w:tr w:rsidR="00C95828" w:rsidRPr="00362205" w14:paraId="4BE28805"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3F8DE92A"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236D051" w14:textId="77777777" w:rsidR="00C95828" w:rsidRPr="00362205" w:rsidRDefault="00C95828" w:rsidP="0026408A">
            <w:pPr>
              <w:rPr>
                <w:rFonts w:ascii="標楷體" w:eastAsia="標楷體" w:hAnsi="標楷體"/>
              </w:rPr>
            </w:pPr>
          </w:p>
        </w:tc>
      </w:tr>
      <w:tr w:rsidR="00C95828" w:rsidRPr="00362205" w14:paraId="08252FBD" w14:textId="77777777" w:rsidTr="0026408A">
        <w:trPr>
          <w:trHeight w:val="773"/>
        </w:trPr>
        <w:tc>
          <w:tcPr>
            <w:tcW w:w="1548" w:type="dxa"/>
            <w:tcBorders>
              <w:top w:val="single" w:sz="8" w:space="0" w:color="000000"/>
              <w:bottom w:val="single" w:sz="8" w:space="0" w:color="000000"/>
              <w:right w:val="single" w:sz="8" w:space="0" w:color="000000"/>
            </w:tcBorders>
            <w:shd w:val="clear" w:color="auto" w:fill="F3F3F3"/>
          </w:tcPr>
          <w:p w14:paraId="4C89046D"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F7BB6EB" w14:textId="77777777" w:rsidR="00C95828" w:rsidRPr="00362205" w:rsidRDefault="00C95828" w:rsidP="0026408A">
            <w:pPr>
              <w:rPr>
                <w:rFonts w:ascii="標楷體" w:eastAsia="標楷體" w:hAnsi="標楷體"/>
              </w:rPr>
            </w:pPr>
          </w:p>
        </w:tc>
      </w:tr>
      <w:tr w:rsidR="00C95828" w:rsidRPr="00362205" w14:paraId="14618914" w14:textId="77777777" w:rsidTr="0026408A">
        <w:trPr>
          <w:trHeight w:val="321"/>
        </w:trPr>
        <w:tc>
          <w:tcPr>
            <w:tcW w:w="1548" w:type="dxa"/>
            <w:tcBorders>
              <w:top w:val="single" w:sz="8" w:space="0" w:color="000000"/>
              <w:bottom w:val="single" w:sz="8" w:space="0" w:color="000000"/>
              <w:right w:val="single" w:sz="8" w:space="0" w:color="000000"/>
            </w:tcBorders>
            <w:shd w:val="clear" w:color="auto" w:fill="F3F3F3"/>
          </w:tcPr>
          <w:p w14:paraId="15A51B63"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186181" w14:textId="77777777" w:rsidR="00C95828" w:rsidRPr="00362205" w:rsidRDefault="00C95828" w:rsidP="0026408A">
            <w:pPr>
              <w:rPr>
                <w:rFonts w:ascii="標楷體" w:eastAsia="標楷體" w:hAnsi="標楷體"/>
              </w:rPr>
            </w:pPr>
          </w:p>
        </w:tc>
      </w:tr>
      <w:tr w:rsidR="00C95828" w:rsidRPr="00362205" w14:paraId="08B62FA5" w14:textId="77777777" w:rsidTr="0026408A">
        <w:trPr>
          <w:trHeight w:val="1311"/>
        </w:trPr>
        <w:tc>
          <w:tcPr>
            <w:tcW w:w="1548" w:type="dxa"/>
            <w:tcBorders>
              <w:top w:val="single" w:sz="8" w:space="0" w:color="000000"/>
              <w:bottom w:val="single" w:sz="8" w:space="0" w:color="000000"/>
              <w:right w:val="single" w:sz="8" w:space="0" w:color="000000"/>
            </w:tcBorders>
            <w:shd w:val="clear" w:color="auto" w:fill="F3F3F3"/>
          </w:tcPr>
          <w:p w14:paraId="7CD47770"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F70636" w14:textId="77777777" w:rsidR="00C95828" w:rsidRPr="00362205" w:rsidRDefault="00C95828" w:rsidP="0026408A">
            <w:pPr>
              <w:rPr>
                <w:rFonts w:ascii="標楷體" w:eastAsia="標楷體" w:hAnsi="標楷體"/>
              </w:rPr>
            </w:pPr>
          </w:p>
        </w:tc>
      </w:tr>
      <w:tr w:rsidR="00C95828" w:rsidRPr="00362205" w14:paraId="6A685692"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504E8151"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EC3D8FD" w14:textId="77777777" w:rsidR="00C95828" w:rsidRPr="00362205" w:rsidRDefault="00C95828" w:rsidP="0026408A">
            <w:pPr>
              <w:rPr>
                <w:rFonts w:ascii="標楷體" w:eastAsia="標楷體" w:hAnsi="標楷體"/>
              </w:rPr>
            </w:pPr>
          </w:p>
        </w:tc>
      </w:tr>
      <w:tr w:rsidR="00C95828" w:rsidRPr="00362205" w14:paraId="2322F8D5" w14:textId="77777777" w:rsidTr="0026408A">
        <w:trPr>
          <w:trHeight w:val="358"/>
        </w:trPr>
        <w:tc>
          <w:tcPr>
            <w:tcW w:w="1548" w:type="dxa"/>
            <w:tcBorders>
              <w:top w:val="single" w:sz="8" w:space="0" w:color="000000"/>
              <w:bottom w:val="single" w:sz="8" w:space="0" w:color="000000"/>
              <w:right w:val="single" w:sz="8" w:space="0" w:color="000000"/>
            </w:tcBorders>
            <w:shd w:val="clear" w:color="auto" w:fill="F3F3F3"/>
          </w:tcPr>
          <w:p w14:paraId="3FCE1833"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0832B5A" w14:textId="77777777" w:rsidR="00C95828" w:rsidRPr="00362205" w:rsidRDefault="00C95828" w:rsidP="0026408A">
            <w:pPr>
              <w:rPr>
                <w:rFonts w:ascii="標楷體" w:eastAsia="標楷體" w:hAnsi="標楷體"/>
              </w:rPr>
            </w:pPr>
          </w:p>
        </w:tc>
      </w:tr>
      <w:tr w:rsidR="00C95828" w:rsidRPr="00362205" w14:paraId="32B7D833"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0FB0D4C1"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DDEADA2" w14:textId="77777777" w:rsidR="00C95828" w:rsidRPr="00362205" w:rsidRDefault="00C95828" w:rsidP="0026408A">
            <w:pPr>
              <w:rPr>
                <w:rFonts w:ascii="標楷體" w:eastAsia="標楷體" w:hAnsi="標楷體"/>
              </w:rPr>
            </w:pPr>
          </w:p>
        </w:tc>
      </w:tr>
    </w:tbl>
    <w:p w14:paraId="51EDE6C8" w14:textId="77777777" w:rsidR="00C95828" w:rsidRPr="00362205" w:rsidRDefault="00C95828" w:rsidP="00C95828">
      <w:pPr>
        <w:rPr>
          <w:rFonts w:ascii="標楷體" w:eastAsia="標楷體" w:hAnsi="標楷體"/>
        </w:rPr>
      </w:pPr>
    </w:p>
    <w:p w14:paraId="2EBB60B9" w14:textId="77777777" w:rsidR="00C95828" w:rsidRPr="00362205" w:rsidRDefault="00C95828" w:rsidP="00C95828">
      <w:pPr>
        <w:rPr>
          <w:rFonts w:ascii="標楷體" w:eastAsia="標楷體" w:hAnsi="標楷體"/>
        </w:rPr>
      </w:pPr>
    </w:p>
    <w:p w14:paraId="657A596B" w14:textId="77777777" w:rsidR="00C95828" w:rsidRPr="00362205" w:rsidRDefault="00C95828" w:rsidP="00C95828">
      <w:pPr>
        <w:rPr>
          <w:rFonts w:ascii="標楷體" w:eastAsia="標楷體" w:hAnsi="標楷體"/>
        </w:rPr>
      </w:pPr>
    </w:p>
    <w:p w14:paraId="21C55143" w14:textId="77777777" w:rsidR="00C95828" w:rsidRPr="00362205" w:rsidRDefault="00C95828" w:rsidP="00C95828">
      <w:pPr>
        <w:rPr>
          <w:rFonts w:ascii="標楷體" w:eastAsia="標楷體" w:hAnsi="標楷體"/>
        </w:rPr>
      </w:pPr>
    </w:p>
    <w:p w14:paraId="29CB46B1" w14:textId="77777777" w:rsidR="00C95828" w:rsidRPr="00362205" w:rsidRDefault="00C95828" w:rsidP="00C95828">
      <w:pPr>
        <w:rPr>
          <w:rFonts w:ascii="標楷體" w:eastAsia="標楷體" w:hAnsi="標楷體"/>
        </w:rPr>
      </w:pPr>
    </w:p>
    <w:p w14:paraId="7663B57C" w14:textId="77777777" w:rsidR="00C95828" w:rsidRPr="00362205" w:rsidRDefault="00C95828" w:rsidP="00C95828">
      <w:pPr>
        <w:rPr>
          <w:rFonts w:ascii="標楷體" w:eastAsia="標楷體" w:hAnsi="標楷體"/>
        </w:rPr>
      </w:pPr>
    </w:p>
    <w:p w14:paraId="6A36574C" w14:textId="77777777" w:rsidR="00C95828" w:rsidRPr="00362205" w:rsidRDefault="00C95828" w:rsidP="00C95828">
      <w:pPr>
        <w:rPr>
          <w:rFonts w:ascii="標楷體" w:eastAsia="標楷體" w:hAnsi="標楷體"/>
        </w:rPr>
      </w:pPr>
    </w:p>
    <w:p w14:paraId="41BFE530"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79C82F76" w14:textId="77777777" w:rsidR="00C95828" w:rsidRPr="00362205" w:rsidRDefault="00C95828">
      <w:pPr>
        <w:pStyle w:val="a"/>
      </w:pPr>
      <w:r w:rsidRPr="00362205">
        <w:lastRenderedPageBreak/>
        <w:t>UI</w:t>
      </w:r>
      <w:r w:rsidRPr="00362205">
        <w:t>畫面</w:t>
      </w:r>
    </w:p>
    <w:p w14:paraId="0FD1B795"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7B7C9063" w14:textId="05731E70" w:rsidR="00C95828" w:rsidDel="00DF352C" w:rsidRDefault="00DF352C">
      <w:pPr>
        <w:pStyle w:val="a"/>
        <w:rPr>
          <w:del w:id="1008" w:author="智誠 楊" w:date="2021-04-07T22:07:00Z"/>
        </w:rPr>
        <w:pPrChange w:id="1009" w:author="智誠 楊" w:date="2021-04-07T21:43:00Z">
          <w:pPr>
            <w:pStyle w:val="a"/>
            <w:numPr>
              <w:numId w:val="0"/>
            </w:numPr>
            <w:ind w:left="0" w:firstLine="0"/>
          </w:pPr>
        </w:pPrChange>
      </w:pPr>
      <w:ins w:id="1010" w:author="智誠 楊" w:date="2021-04-07T22:07:00Z">
        <w:r w:rsidRPr="00DF352C">
          <w:rPr>
            <w:noProof/>
          </w:rPr>
          <w:drawing>
            <wp:inline distT="0" distB="0" distL="0" distR="0" wp14:anchorId="2C635F18" wp14:editId="1473DAF0">
              <wp:extent cx="6479540" cy="333502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335020"/>
                      </a:xfrm>
                      <a:prstGeom prst="rect">
                        <a:avLst/>
                      </a:prstGeom>
                    </pic:spPr>
                  </pic:pic>
                </a:graphicData>
              </a:graphic>
            </wp:inline>
          </w:drawing>
        </w:r>
      </w:ins>
      <w:del w:id="1011" w:author="智誠 楊" w:date="2021-04-07T22:07:00Z">
        <w:r w:rsidR="00AB7A79" w:rsidRPr="00AB7A79" w:rsidDel="00DF352C">
          <w:rPr>
            <w:noProof/>
          </w:rPr>
          <w:delText xml:space="preserve"> </w:delText>
        </w:r>
        <w:r w:rsidR="00AB7A79" w:rsidRPr="00AB7A79" w:rsidDel="00DF352C">
          <w:rPr>
            <w:noProof/>
          </w:rPr>
          <w:drawing>
            <wp:inline distT="0" distB="0" distL="0" distR="0" wp14:anchorId="6998C0C4" wp14:editId="76A83FC1">
              <wp:extent cx="6654983" cy="234696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654983" cy="2346960"/>
                      </a:xfrm>
                      <a:prstGeom prst="rect">
                        <a:avLst/>
                      </a:prstGeom>
                    </pic:spPr>
                  </pic:pic>
                </a:graphicData>
              </a:graphic>
            </wp:inline>
          </w:drawing>
        </w:r>
      </w:del>
    </w:p>
    <w:p w14:paraId="74BC2E2E" w14:textId="0233ACF4" w:rsidR="00B66B19" w:rsidDel="009D589F" w:rsidRDefault="00B66B19" w:rsidP="005903F5">
      <w:pPr>
        <w:rPr>
          <w:del w:id="1012" w:author="智誠 楊" w:date="2021-04-07T22:11:00Z"/>
          <w:rFonts w:ascii="標楷體" w:eastAsia="標楷體" w:hAnsi="標楷體"/>
          <w:color w:val="FF0000"/>
          <w:lang w:eastAsia="zh-HK"/>
        </w:rPr>
      </w:pPr>
    </w:p>
    <w:p w14:paraId="137ECFEE" w14:textId="77777777" w:rsidR="009D589F" w:rsidRDefault="009D589F" w:rsidP="005903F5">
      <w:pPr>
        <w:rPr>
          <w:ins w:id="1013" w:author="智誠 楊" w:date="2021-04-07T22:11:00Z"/>
        </w:rPr>
      </w:pPr>
    </w:p>
    <w:p w14:paraId="7244A39A" w14:textId="3C34FA77" w:rsidR="00B66B19" w:rsidDel="009D589F" w:rsidRDefault="00B66B19" w:rsidP="005903F5">
      <w:pPr>
        <w:rPr>
          <w:del w:id="1014" w:author="智誠 楊" w:date="2021-04-07T22:11:00Z"/>
          <w:rFonts w:ascii="標楷體" w:hAnsi="標楷體"/>
          <w:color w:val="FF0000"/>
        </w:rPr>
      </w:pPr>
      <w:del w:id="1015" w:author="智誠 楊" w:date="2021-04-07T22:11:00Z">
        <w:r w:rsidRPr="005903F5" w:rsidDel="009D589F">
          <w:rPr>
            <w:rFonts w:ascii="標楷體" w:eastAsia="標楷體" w:hAnsi="標楷體" w:hint="eastAsia"/>
            <w:color w:val="FF0000"/>
            <w:lang w:eastAsia="zh-HK"/>
          </w:rPr>
          <w:delText>待修改</w:delText>
        </w:r>
        <w:r w:rsidRPr="005903F5" w:rsidDel="009D589F">
          <w:rPr>
            <w:rFonts w:ascii="標楷體" w:eastAsia="標楷體" w:hAnsi="標楷體"/>
            <w:color w:val="FF0000"/>
          </w:rPr>
          <w:delText xml:space="preserve"> : </w:delText>
        </w:r>
      </w:del>
    </w:p>
    <w:p w14:paraId="4E4545C1" w14:textId="689E9E3E" w:rsidR="00B66B19" w:rsidRPr="005903F5" w:rsidDel="009D589F" w:rsidRDefault="00B66B19" w:rsidP="00B66B19">
      <w:pPr>
        <w:pStyle w:val="af9"/>
        <w:numPr>
          <w:ilvl w:val="1"/>
          <w:numId w:val="30"/>
        </w:numPr>
        <w:spacing w:line="276" w:lineRule="auto"/>
        <w:ind w:leftChars="0" w:left="965" w:hanging="284"/>
        <w:rPr>
          <w:del w:id="1016" w:author="智誠 楊" w:date="2021-04-07T22:11:00Z"/>
          <w:rFonts w:ascii="標楷體" w:eastAsia="標楷體" w:hAnsi="標楷體"/>
          <w:color w:val="FF0000"/>
          <w:lang w:eastAsia="zh-HK"/>
        </w:rPr>
      </w:pPr>
      <w:del w:id="1017" w:author="智誠 楊" w:date="2021-04-07T22:11:00Z">
        <w:r w:rsidRPr="005903F5" w:rsidDel="009D589F">
          <w:rPr>
            <w:rFonts w:ascii="標楷體" w:eastAsia="標楷體" w:hAnsi="標楷體"/>
            <w:color w:val="FF0000"/>
          </w:rPr>
          <w:delText>[代償銀行]</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10個中文字。</w:delText>
        </w:r>
      </w:del>
    </w:p>
    <w:p w14:paraId="5291CBDD" w14:textId="5BC06334" w:rsidR="00B66B19" w:rsidRPr="005903F5" w:rsidDel="009D589F" w:rsidRDefault="00B66B19" w:rsidP="00B66B19">
      <w:pPr>
        <w:pStyle w:val="af9"/>
        <w:numPr>
          <w:ilvl w:val="1"/>
          <w:numId w:val="30"/>
        </w:numPr>
        <w:spacing w:line="276" w:lineRule="auto"/>
        <w:ind w:leftChars="0" w:left="965" w:hanging="284"/>
        <w:rPr>
          <w:del w:id="1018" w:author="智誠 楊" w:date="2021-04-07T22:11:00Z"/>
          <w:rFonts w:ascii="標楷體" w:eastAsia="標楷體" w:hAnsi="標楷體"/>
          <w:color w:val="FF0000"/>
          <w:lang w:eastAsia="zh-HK"/>
        </w:rPr>
      </w:pPr>
      <w:del w:id="1019" w:author="智誠 楊" w:date="2021-04-07T22:11:00Z">
        <w:r w:rsidRPr="005903F5" w:rsidDel="009D589F">
          <w:rPr>
            <w:rFonts w:ascii="標楷體" w:eastAsia="標楷體" w:hAnsi="標楷體"/>
            <w:color w:val="FF0000"/>
          </w:rPr>
          <w:delText>[年收入]</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30個中文字。</w:delText>
        </w:r>
      </w:del>
    </w:p>
    <w:p w14:paraId="3E46B374" w14:textId="30875049" w:rsidR="00B66B19" w:rsidRPr="005903F5" w:rsidDel="009D589F" w:rsidRDefault="00B66B19" w:rsidP="00B66B19">
      <w:pPr>
        <w:pStyle w:val="af9"/>
        <w:numPr>
          <w:ilvl w:val="1"/>
          <w:numId w:val="30"/>
        </w:numPr>
        <w:spacing w:line="276" w:lineRule="auto"/>
        <w:ind w:leftChars="0" w:left="965" w:hanging="284"/>
        <w:rPr>
          <w:del w:id="1020" w:author="智誠 楊" w:date="2021-04-07T22:11:00Z"/>
          <w:rFonts w:ascii="標楷體" w:eastAsia="標楷體" w:hAnsi="標楷體"/>
          <w:color w:val="FF0000"/>
          <w:lang w:eastAsia="zh-HK"/>
        </w:rPr>
      </w:pPr>
      <w:del w:id="1021" w:author="智誠 楊" w:date="2021-04-07T22:11:00Z">
        <w:r w:rsidRPr="005903F5" w:rsidDel="009D589F">
          <w:rPr>
            <w:rFonts w:ascii="標楷體" w:eastAsia="標楷體" w:hAnsi="標楷體"/>
            <w:color w:val="FF0000"/>
          </w:rPr>
          <w:delText>[其他說明]</w:delText>
        </w:r>
        <w:r w:rsidRPr="005903F5" w:rsidDel="009D589F">
          <w:rPr>
            <w:rFonts w:ascii="標楷體" w:eastAsia="標楷體" w:hAnsi="標楷體" w:hint="eastAsia"/>
            <w:color w:val="FF0000"/>
            <w:lang w:eastAsia="zh-HK"/>
          </w:rPr>
          <w:delText>欄位修改為輸入</w:delText>
        </w:r>
        <w:r w:rsidRPr="005903F5" w:rsidDel="009D589F">
          <w:rPr>
            <w:rFonts w:ascii="標楷體" w:eastAsia="標楷體" w:hAnsi="標楷體"/>
            <w:color w:val="FF0000"/>
            <w:lang w:eastAsia="zh-HK"/>
          </w:rPr>
          <w:delText>60個中文字。</w:delText>
        </w:r>
      </w:del>
    </w:p>
    <w:p w14:paraId="395F3EA2" w14:textId="77777777" w:rsidR="00B66B19" w:rsidRPr="002A286E" w:rsidRDefault="00B66B19" w:rsidP="005903F5">
      <w:pPr>
        <w:rPr>
          <w:rFonts w:ascii="標楷體" w:hAnsi="標楷體"/>
        </w:rPr>
      </w:pPr>
    </w:p>
    <w:p w14:paraId="15F2B05C" w14:textId="77777777" w:rsidR="00C95828" w:rsidRPr="00362205" w:rsidRDefault="007E1D14">
      <w:pPr>
        <w:pStyle w:val="a"/>
      </w:pPr>
      <w:r>
        <w:rPr>
          <w:rFonts w:hint="eastAsia"/>
        </w:rPr>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
        <w:gridCol w:w="1897"/>
        <w:gridCol w:w="2016"/>
        <w:gridCol w:w="964"/>
        <w:gridCol w:w="1119"/>
        <w:gridCol w:w="723"/>
        <w:gridCol w:w="576"/>
        <w:gridCol w:w="2497"/>
      </w:tblGrid>
      <w:tr w:rsidR="007E1D14" w:rsidRPr="001009D7" w14:paraId="1A3FF9CD" w14:textId="77777777" w:rsidTr="007E1D14">
        <w:trPr>
          <w:trHeight w:val="388"/>
          <w:jc w:val="center"/>
        </w:trPr>
        <w:tc>
          <w:tcPr>
            <w:tcW w:w="666" w:type="dxa"/>
            <w:vMerge w:val="restart"/>
          </w:tcPr>
          <w:p w14:paraId="1A64754B" w14:textId="77777777" w:rsidR="007E1D14" w:rsidRPr="001009D7" w:rsidRDefault="007E1D14" w:rsidP="0026408A">
            <w:pPr>
              <w:rPr>
                <w:rFonts w:ascii="標楷體" w:eastAsia="標楷體" w:hAnsi="標楷體"/>
              </w:rPr>
            </w:pPr>
            <w:r w:rsidRPr="001009D7">
              <w:rPr>
                <w:rFonts w:ascii="標楷體" w:eastAsia="標楷體" w:hAnsi="標楷體"/>
              </w:rPr>
              <w:t>序號</w:t>
            </w:r>
          </w:p>
        </w:tc>
        <w:tc>
          <w:tcPr>
            <w:tcW w:w="2163" w:type="dxa"/>
            <w:vMerge w:val="restart"/>
          </w:tcPr>
          <w:p w14:paraId="1AF476BF" w14:textId="77777777" w:rsidR="007E1D14" w:rsidRPr="001009D7" w:rsidRDefault="007E1D14" w:rsidP="0026408A">
            <w:pPr>
              <w:rPr>
                <w:rFonts w:ascii="標楷體" w:eastAsia="標楷體" w:hAnsi="標楷體"/>
              </w:rPr>
            </w:pPr>
            <w:r w:rsidRPr="001009D7">
              <w:rPr>
                <w:rFonts w:ascii="標楷體" w:eastAsia="標楷體" w:hAnsi="標楷體"/>
              </w:rPr>
              <w:t>欄位</w:t>
            </w:r>
          </w:p>
        </w:tc>
        <w:tc>
          <w:tcPr>
            <w:tcW w:w="4996" w:type="dxa"/>
            <w:gridSpan w:val="5"/>
          </w:tcPr>
          <w:p w14:paraId="2F7C2F37" w14:textId="77777777" w:rsidR="007E1D14" w:rsidRPr="001009D7" w:rsidRDefault="007E1D14" w:rsidP="007E1D14">
            <w:pPr>
              <w:jc w:val="center"/>
              <w:rPr>
                <w:rFonts w:ascii="標楷體" w:eastAsia="標楷體" w:hAnsi="標楷體"/>
              </w:rPr>
            </w:pPr>
            <w:r w:rsidRPr="001009D7">
              <w:rPr>
                <w:rFonts w:ascii="標楷體" w:eastAsia="標楷體" w:hAnsi="標楷體"/>
              </w:rPr>
              <w:t>說明</w:t>
            </w:r>
          </w:p>
        </w:tc>
        <w:tc>
          <w:tcPr>
            <w:tcW w:w="2895" w:type="dxa"/>
            <w:vMerge w:val="restart"/>
          </w:tcPr>
          <w:p w14:paraId="4A2C22CD" w14:textId="77777777" w:rsidR="007E1D14" w:rsidRPr="001009D7" w:rsidRDefault="007E1D14" w:rsidP="0026408A">
            <w:pPr>
              <w:rPr>
                <w:rFonts w:ascii="標楷體" w:eastAsia="標楷體" w:hAnsi="標楷體"/>
              </w:rPr>
            </w:pPr>
            <w:r w:rsidRPr="001009D7">
              <w:rPr>
                <w:rFonts w:ascii="標楷體" w:eastAsia="標楷體" w:hAnsi="標楷體"/>
              </w:rPr>
              <w:t>處理邏輯及注意事項</w:t>
            </w:r>
          </w:p>
        </w:tc>
      </w:tr>
      <w:tr w:rsidR="007E1D14" w:rsidRPr="001009D7" w14:paraId="4BE66734" w14:textId="77777777" w:rsidTr="007E1D14">
        <w:trPr>
          <w:trHeight w:val="244"/>
          <w:jc w:val="center"/>
        </w:trPr>
        <w:tc>
          <w:tcPr>
            <w:tcW w:w="666" w:type="dxa"/>
            <w:vMerge/>
          </w:tcPr>
          <w:p w14:paraId="235EF375" w14:textId="77777777" w:rsidR="007E1D14" w:rsidRPr="001009D7" w:rsidRDefault="007E1D14" w:rsidP="0026408A">
            <w:pPr>
              <w:rPr>
                <w:rFonts w:ascii="標楷體" w:eastAsia="標楷體" w:hAnsi="標楷體"/>
              </w:rPr>
            </w:pPr>
          </w:p>
        </w:tc>
        <w:tc>
          <w:tcPr>
            <w:tcW w:w="2163" w:type="dxa"/>
            <w:vMerge/>
          </w:tcPr>
          <w:p w14:paraId="0CAE9C02" w14:textId="77777777" w:rsidR="007E1D14" w:rsidRPr="001009D7" w:rsidRDefault="007E1D14" w:rsidP="0026408A">
            <w:pPr>
              <w:rPr>
                <w:rFonts w:ascii="標楷體" w:eastAsia="標楷體" w:hAnsi="標楷體"/>
              </w:rPr>
            </w:pPr>
          </w:p>
        </w:tc>
        <w:tc>
          <w:tcPr>
            <w:tcW w:w="1296" w:type="dxa"/>
          </w:tcPr>
          <w:p w14:paraId="21A3BDAA" w14:textId="77777777" w:rsidR="007E1D14" w:rsidRPr="001009D7" w:rsidRDefault="007E1D14" w:rsidP="0026408A">
            <w:pPr>
              <w:rPr>
                <w:rFonts w:ascii="標楷體" w:eastAsia="標楷體" w:hAnsi="標楷體"/>
              </w:rPr>
            </w:pPr>
            <w:r>
              <w:rPr>
                <w:rFonts w:eastAsia="標楷體" w:hint="eastAsia"/>
              </w:rPr>
              <w:t>資料型態長度</w:t>
            </w:r>
          </w:p>
        </w:tc>
        <w:tc>
          <w:tcPr>
            <w:tcW w:w="1076" w:type="dxa"/>
          </w:tcPr>
          <w:p w14:paraId="21AFDA6F" w14:textId="77777777" w:rsidR="007E1D14" w:rsidRPr="001009D7" w:rsidRDefault="007E1D14" w:rsidP="0026408A">
            <w:pPr>
              <w:rPr>
                <w:rFonts w:ascii="標楷體" w:eastAsia="標楷體" w:hAnsi="標楷體"/>
              </w:rPr>
            </w:pPr>
            <w:r w:rsidRPr="001009D7">
              <w:rPr>
                <w:rFonts w:ascii="標楷體" w:eastAsia="標楷體" w:hAnsi="標楷體"/>
              </w:rPr>
              <w:t>預設值</w:t>
            </w:r>
          </w:p>
        </w:tc>
        <w:tc>
          <w:tcPr>
            <w:tcW w:w="1266" w:type="dxa"/>
          </w:tcPr>
          <w:p w14:paraId="725B8639" w14:textId="77777777" w:rsidR="007E1D14" w:rsidRPr="001009D7" w:rsidRDefault="007E1D14" w:rsidP="0026408A">
            <w:pPr>
              <w:rPr>
                <w:rFonts w:ascii="標楷體" w:eastAsia="標楷體" w:hAnsi="標楷體"/>
              </w:rPr>
            </w:pPr>
            <w:r w:rsidRPr="001009D7">
              <w:rPr>
                <w:rFonts w:ascii="標楷體" w:eastAsia="標楷體" w:hAnsi="標楷體"/>
              </w:rPr>
              <w:t>選單內容</w:t>
            </w:r>
          </w:p>
        </w:tc>
        <w:tc>
          <w:tcPr>
            <w:tcW w:w="782" w:type="dxa"/>
          </w:tcPr>
          <w:p w14:paraId="3C3937DC" w14:textId="77777777" w:rsidR="007E1D14" w:rsidRPr="001009D7" w:rsidRDefault="007E1D14" w:rsidP="0026408A">
            <w:pPr>
              <w:rPr>
                <w:rFonts w:ascii="標楷體" w:eastAsia="標楷體" w:hAnsi="標楷體"/>
              </w:rPr>
            </w:pPr>
            <w:r w:rsidRPr="001009D7">
              <w:rPr>
                <w:rFonts w:ascii="標楷體" w:eastAsia="標楷體" w:hAnsi="標楷體"/>
              </w:rPr>
              <w:t>必填</w:t>
            </w:r>
          </w:p>
        </w:tc>
        <w:tc>
          <w:tcPr>
            <w:tcW w:w="576" w:type="dxa"/>
          </w:tcPr>
          <w:p w14:paraId="7A20D633" w14:textId="77777777" w:rsidR="007E1D14" w:rsidRPr="001009D7" w:rsidRDefault="007E1D14" w:rsidP="0026408A">
            <w:pPr>
              <w:rPr>
                <w:rFonts w:ascii="標楷體" w:eastAsia="標楷體" w:hAnsi="標楷體"/>
              </w:rPr>
            </w:pPr>
            <w:r w:rsidRPr="001009D7">
              <w:rPr>
                <w:rFonts w:ascii="標楷體" w:eastAsia="標楷體" w:hAnsi="標楷體"/>
              </w:rPr>
              <w:t>R/W</w:t>
            </w:r>
          </w:p>
        </w:tc>
        <w:tc>
          <w:tcPr>
            <w:tcW w:w="2895" w:type="dxa"/>
            <w:vMerge/>
          </w:tcPr>
          <w:p w14:paraId="58C65637" w14:textId="77777777" w:rsidR="007E1D14" w:rsidRPr="001009D7" w:rsidRDefault="007E1D14" w:rsidP="0026408A">
            <w:pPr>
              <w:rPr>
                <w:rFonts w:ascii="標楷體" w:eastAsia="標楷體" w:hAnsi="標楷體"/>
              </w:rPr>
            </w:pPr>
          </w:p>
        </w:tc>
      </w:tr>
      <w:tr w:rsidR="007E1D14" w:rsidRPr="001009D7" w14:paraId="7A83E35A" w14:textId="77777777" w:rsidTr="007E1D14">
        <w:trPr>
          <w:trHeight w:val="244"/>
          <w:jc w:val="center"/>
        </w:trPr>
        <w:tc>
          <w:tcPr>
            <w:tcW w:w="666" w:type="dxa"/>
          </w:tcPr>
          <w:p w14:paraId="61120CF5" w14:textId="77777777" w:rsidR="007E1D14" w:rsidRPr="001009D7" w:rsidRDefault="007E1D14" w:rsidP="0026408A">
            <w:pPr>
              <w:rPr>
                <w:rFonts w:ascii="標楷體" w:eastAsia="標楷體" w:hAnsi="標楷體"/>
              </w:rPr>
            </w:pPr>
            <w:r w:rsidRPr="001009D7">
              <w:rPr>
                <w:rFonts w:ascii="標楷體" w:eastAsia="標楷體" w:hAnsi="標楷體" w:hint="eastAsia"/>
              </w:rPr>
              <w:t>1.</w:t>
            </w:r>
          </w:p>
        </w:tc>
        <w:tc>
          <w:tcPr>
            <w:tcW w:w="2163" w:type="dxa"/>
          </w:tcPr>
          <w:p w14:paraId="0C87EF65" w14:textId="77777777" w:rsidR="007E1D14" w:rsidRPr="001009D7" w:rsidRDefault="007E1D14" w:rsidP="0026408A">
            <w:pPr>
              <w:rPr>
                <w:rFonts w:ascii="標楷體" w:eastAsia="標楷體" w:hAnsi="標楷體"/>
              </w:rPr>
            </w:pPr>
            <w:r w:rsidRPr="001009D7">
              <w:rPr>
                <w:rFonts w:ascii="標楷體" w:eastAsia="標楷體" w:hAnsi="標楷體" w:hint="eastAsia"/>
              </w:rPr>
              <w:t>功能</w:t>
            </w:r>
          </w:p>
        </w:tc>
        <w:tc>
          <w:tcPr>
            <w:tcW w:w="1296" w:type="dxa"/>
          </w:tcPr>
          <w:p w14:paraId="55F7A7BE" w14:textId="77777777" w:rsidR="007E1D14" w:rsidRPr="001009D7" w:rsidRDefault="007E1D14" w:rsidP="0026408A">
            <w:pPr>
              <w:rPr>
                <w:rFonts w:ascii="標楷體" w:eastAsia="標楷體" w:hAnsi="標楷體"/>
              </w:rPr>
            </w:pPr>
            <w:r>
              <w:rPr>
                <w:rFonts w:ascii="標楷體" w:eastAsia="標楷體" w:hAnsi="標楷體"/>
              </w:rPr>
              <w:t>9</w:t>
            </w:r>
          </w:p>
        </w:tc>
        <w:tc>
          <w:tcPr>
            <w:tcW w:w="1076" w:type="dxa"/>
          </w:tcPr>
          <w:p w14:paraId="18EB0AC1" w14:textId="77777777" w:rsidR="007E1D14" w:rsidRPr="001009D7" w:rsidRDefault="007E1D14" w:rsidP="0026408A">
            <w:pPr>
              <w:rPr>
                <w:rFonts w:ascii="標楷體" w:eastAsia="標楷體" w:hAnsi="標楷體"/>
              </w:rPr>
            </w:pPr>
          </w:p>
        </w:tc>
        <w:tc>
          <w:tcPr>
            <w:tcW w:w="1266" w:type="dxa"/>
          </w:tcPr>
          <w:p w14:paraId="0C0842B7" w14:textId="77777777" w:rsidR="007E1D14" w:rsidRPr="001009D7" w:rsidRDefault="007E1D14" w:rsidP="0026408A">
            <w:pPr>
              <w:rPr>
                <w:rFonts w:ascii="標楷體" w:eastAsia="標楷體" w:hAnsi="標楷體"/>
              </w:rPr>
            </w:pPr>
            <w:r w:rsidRPr="001009D7">
              <w:rPr>
                <w:rFonts w:ascii="標楷體" w:eastAsia="標楷體" w:hAnsi="標楷體" w:hint="eastAsia"/>
              </w:rPr>
              <w:t>下拉式選單</w:t>
            </w:r>
          </w:p>
        </w:tc>
        <w:tc>
          <w:tcPr>
            <w:tcW w:w="782" w:type="dxa"/>
          </w:tcPr>
          <w:p w14:paraId="33F42D97"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3985BBCB" w14:textId="77777777" w:rsidR="007E1D14" w:rsidRPr="001009D7" w:rsidRDefault="007E1D14" w:rsidP="0026408A">
            <w:pPr>
              <w:rPr>
                <w:rFonts w:ascii="標楷體" w:eastAsia="標楷體" w:hAnsi="標楷體"/>
              </w:rPr>
            </w:pPr>
          </w:p>
        </w:tc>
        <w:tc>
          <w:tcPr>
            <w:tcW w:w="2895" w:type="dxa"/>
          </w:tcPr>
          <w:p w14:paraId="5A822E97" w14:textId="77777777" w:rsidR="007E1D14" w:rsidRPr="001009D7" w:rsidRDefault="007E1D14" w:rsidP="0026408A">
            <w:pPr>
              <w:rPr>
                <w:rFonts w:ascii="標楷體" w:eastAsia="標楷體" w:hAnsi="標楷體"/>
              </w:rPr>
            </w:pPr>
            <w:r>
              <w:rPr>
                <w:rFonts w:ascii="標楷體" w:eastAsia="標楷體" w:hAnsi="標楷體" w:hint="eastAsia"/>
              </w:rPr>
              <w:t>必須輸入</w:t>
            </w:r>
          </w:p>
          <w:p w14:paraId="4F423A82" w14:textId="77777777" w:rsidR="007E1D14" w:rsidRPr="001009D7" w:rsidRDefault="007E1D14" w:rsidP="0026408A">
            <w:pPr>
              <w:rPr>
                <w:rFonts w:ascii="標楷體" w:eastAsia="標楷體" w:hAnsi="標楷體"/>
              </w:rPr>
            </w:pPr>
            <w:r w:rsidRPr="001009D7">
              <w:rPr>
                <w:rFonts w:ascii="標楷體" w:eastAsia="標楷體" w:hAnsi="標楷體" w:hint="eastAsia"/>
              </w:rPr>
              <w:t>1: 新增</w:t>
            </w:r>
          </w:p>
          <w:p w14:paraId="3ACB7D65" w14:textId="77777777" w:rsidR="007E1D14" w:rsidRPr="001009D7" w:rsidRDefault="007E1D14" w:rsidP="0026408A">
            <w:pPr>
              <w:rPr>
                <w:rFonts w:ascii="標楷體" w:eastAsia="標楷體" w:hAnsi="標楷體"/>
              </w:rPr>
            </w:pPr>
            <w:r w:rsidRPr="001009D7">
              <w:rPr>
                <w:rFonts w:ascii="標楷體" w:eastAsia="標楷體" w:hAnsi="標楷體" w:hint="eastAsia"/>
              </w:rPr>
              <w:t>2</w:t>
            </w:r>
            <w:r w:rsidRPr="001009D7">
              <w:rPr>
                <w:rFonts w:ascii="標楷體" w:eastAsia="標楷體" w:hAnsi="標楷體"/>
              </w:rPr>
              <w:t>:</w:t>
            </w:r>
            <w:r w:rsidRPr="001009D7">
              <w:rPr>
                <w:rFonts w:ascii="標楷體" w:eastAsia="標楷體" w:hAnsi="標楷體" w:hint="eastAsia"/>
              </w:rPr>
              <w:t xml:space="preserve"> 修改</w:t>
            </w:r>
          </w:p>
          <w:p w14:paraId="2B96624F" w14:textId="77777777" w:rsidR="007E1D14" w:rsidRPr="001009D7" w:rsidDel="00D84E57" w:rsidRDefault="007E1D14" w:rsidP="0026408A">
            <w:pPr>
              <w:rPr>
                <w:del w:id="1022" w:author="st1" w:date="2020-06-15T20:43:00Z"/>
                <w:rFonts w:ascii="標楷體" w:eastAsia="標楷體" w:hAnsi="標楷體"/>
              </w:rPr>
            </w:pPr>
            <w:r w:rsidRPr="001009D7">
              <w:rPr>
                <w:rFonts w:ascii="標楷體" w:eastAsia="標楷體" w:hAnsi="標楷體" w:hint="eastAsia"/>
              </w:rPr>
              <w:t>4: 刪除</w:t>
            </w:r>
          </w:p>
          <w:p w14:paraId="434649A4" w14:textId="77777777" w:rsidR="007E1D14" w:rsidRPr="001009D7" w:rsidRDefault="007E1D14" w:rsidP="0026408A">
            <w:pPr>
              <w:rPr>
                <w:rFonts w:ascii="標楷體" w:eastAsia="標楷體" w:hAnsi="標楷體"/>
              </w:rPr>
            </w:pPr>
            <w:del w:id="1023" w:author="st1" w:date="2020-06-15T20:43:00Z">
              <w:r w:rsidRPr="001009D7" w:rsidDel="00D84E57">
                <w:rPr>
                  <w:rFonts w:ascii="標楷體" w:eastAsia="標楷體" w:hAnsi="標楷體" w:hint="eastAsia"/>
                </w:rPr>
                <w:delText>5: 查詢</w:delText>
              </w:r>
            </w:del>
          </w:p>
        </w:tc>
      </w:tr>
      <w:tr w:rsidR="007E1D14" w:rsidRPr="001009D7" w14:paraId="0053A634" w14:textId="77777777" w:rsidTr="007E1D14">
        <w:trPr>
          <w:trHeight w:val="291"/>
          <w:jc w:val="center"/>
        </w:trPr>
        <w:tc>
          <w:tcPr>
            <w:tcW w:w="666" w:type="dxa"/>
          </w:tcPr>
          <w:p w14:paraId="30B5FE8A" w14:textId="77777777" w:rsidR="007E1D14" w:rsidRPr="001009D7" w:rsidRDefault="007E1D14" w:rsidP="0026408A">
            <w:pPr>
              <w:rPr>
                <w:rFonts w:ascii="標楷體" w:eastAsia="標楷體" w:hAnsi="標楷體"/>
              </w:rPr>
            </w:pPr>
            <w:r w:rsidRPr="001009D7">
              <w:rPr>
                <w:rFonts w:ascii="標楷體" w:eastAsia="標楷體" w:hAnsi="標楷體" w:hint="eastAsia"/>
              </w:rPr>
              <w:t>2</w:t>
            </w:r>
          </w:p>
        </w:tc>
        <w:tc>
          <w:tcPr>
            <w:tcW w:w="2163" w:type="dxa"/>
          </w:tcPr>
          <w:p w14:paraId="50F2BDF0"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訪談日期     </w:t>
            </w:r>
          </w:p>
        </w:tc>
        <w:tc>
          <w:tcPr>
            <w:tcW w:w="1296" w:type="dxa"/>
          </w:tcPr>
          <w:p w14:paraId="0B6D76CF" w14:textId="77777777" w:rsidR="007E1D14" w:rsidRPr="001009D7" w:rsidRDefault="007E1D14" w:rsidP="0026408A">
            <w:pPr>
              <w:rPr>
                <w:rFonts w:ascii="標楷體" w:eastAsia="標楷體" w:hAnsi="標楷體" w:cs="新細明體"/>
              </w:rPr>
            </w:pPr>
            <w:r w:rsidRPr="001009D7">
              <w:rPr>
                <w:rFonts w:ascii="標楷體" w:eastAsia="標楷體" w:hAnsi="標楷體" w:hint="eastAsia"/>
              </w:rPr>
              <w:t>999/99/99</w:t>
            </w:r>
          </w:p>
        </w:tc>
        <w:tc>
          <w:tcPr>
            <w:tcW w:w="1076" w:type="dxa"/>
          </w:tcPr>
          <w:p w14:paraId="017395C8" w14:textId="77777777" w:rsidR="007E1D14" w:rsidRPr="001009D7" w:rsidRDefault="007E1D14" w:rsidP="0026408A">
            <w:pPr>
              <w:rPr>
                <w:rFonts w:ascii="標楷體" w:eastAsia="標楷體" w:hAnsi="標楷體"/>
              </w:rPr>
            </w:pPr>
            <w:r w:rsidRPr="001009D7">
              <w:rPr>
                <w:rFonts w:ascii="標楷體" w:eastAsia="標楷體" w:hAnsi="標楷體" w:cs="新細明體" w:hint="eastAsia"/>
              </w:rPr>
              <w:t>本營業日</w:t>
            </w:r>
          </w:p>
        </w:tc>
        <w:tc>
          <w:tcPr>
            <w:tcW w:w="1266" w:type="dxa"/>
          </w:tcPr>
          <w:p w14:paraId="4A45BE12" w14:textId="77777777" w:rsidR="007E1D14" w:rsidRPr="001009D7" w:rsidRDefault="007E1D14" w:rsidP="0026408A">
            <w:pPr>
              <w:rPr>
                <w:rFonts w:ascii="標楷體" w:eastAsia="標楷體" w:hAnsi="標楷體"/>
              </w:rPr>
            </w:pPr>
          </w:p>
        </w:tc>
        <w:tc>
          <w:tcPr>
            <w:tcW w:w="782" w:type="dxa"/>
          </w:tcPr>
          <w:p w14:paraId="70999D04"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50299E02" w14:textId="77777777" w:rsidR="007E1D14" w:rsidRPr="001009D7" w:rsidRDefault="007E1D14" w:rsidP="0026408A">
            <w:pPr>
              <w:rPr>
                <w:rFonts w:ascii="標楷體" w:eastAsia="標楷體" w:hAnsi="標楷體"/>
              </w:rPr>
            </w:pPr>
          </w:p>
        </w:tc>
        <w:tc>
          <w:tcPr>
            <w:tcW w:w="2895" w:type="dxa"/>
          </w:tcPr>
          <w:p w14:paraId="679FA0CB" w14:textId="77777777" w:rsidR="007E1D14" w:rsidRPr="001009D7" w:rsidRDefault="007E1D14" w:rsidP="0026408A">
            <w:pPr>
              <w:rPr>
                <w:rFonts w:ascii="標楷體" w:eastAsia="標楷體" w:hAnsi="標楷體"/>
              </w:rPr>
            </w:pPr>
            <w:r w:rsidRPr="001009D7">
              <w:rPr>
                <w:rFonts w:ascii="標楷體" w:eastAsia="標楷體" w:hAnsi="標楷體" w:hint="eastAsia"/>
              </w:rPr>
              <w:t>必須輸入，可</w:t>
            </w:r>
            <w:r w:rsidRPr="001009D7">
              <w:rPr>
                <w:rFonts w:ascii="標楷體" w:eastAsia="標楷體" w:hAnsi="標楷體" w:hint="eastAsia"/>
                <w:lang w:eastAsia="zh-HK"/>
              </w:rPr>
              <w:t>修</w:t>
            </w:r>
            <w:r w:rsidRPr="001009D7">
              <w:rPr>
                <w:rFonts w:ascii="標楷體" w:eastAsia="標楷體" w:hAnsi="標楷體" w:hint="eastAsia"/>
              </w:rPr>
              <w:t>改，</w:t>
            </w:r>
          </w:p>
          <w:p w14:paraId="71E8856D" w14:textId="77777777" w:rsidR="007E1D14" w:rsidRPr="001009D7" w:rsidRDefault="007E1D14" w:rsidP="0026408A">
            <w:pPr>
              <w:ind w:left="240" w:hangingChars="100" w:hanging="240"/>
              <w:rPr>
                <w:rFonts w:ascii="標楷體" w:eastAsia="標楷體" w:hAnsi="標楷體"/>
              </w:rPr>
            </w:pPr>
            <w:r w:rsidRPr="001009D7">
              <w:rPr>
                <w:rFonts w:ascii="標楷體" w:eastAsia="標楷體" w:hAnsi="標楷體" w:cs="新細明體" w:hint="eastAsia"/>
              </w:rPr>
              <w:t>不可大於本營業日。</w:t>
            </w:r>
          </w:p>
        </w:tc>
      </w:tr>
      <w:tr w:rsidR="007E1D14" w:rsidRPr="001009D7" w14:paraId="112AF235" w14:textId="77777777" w:rsidTr="007E1D14">
        <w:trPr>
          <w:trHeight w:val="291"/>
          <w:jc w:val="center"/>
        </w:trPr>
        <w:tc>
          <w:tcPr>
            <w:tcW w:w="666" w:type="dxa"/>
          </w:tcPr>
          <w:p w14:paraId="241BD942" w14:textId="77777777" w:rsidR="007E1D14" w:rsidRPr="001009D7" w:rsidRDefault="007E1D14" w:rsidP="0026408A">
            <w:pPr>
              <w:rPr>
                <w:rFonts w:ascii="標楷體" w:eastAsia="標楷體" w:hAnsi="標楷體"/>
              </w:rPr>
            </w:pPr>
            <w:r w:rsidRPr="001009D7">
              <w:rPr>
                <w:rFonts w:ascii="標楷體" w:eastAsia="標楷體" w:hAnsi="標楷體" w:hint="eastAsia"/>
              </w:rPr>
              <w:t>3</w:t>
            </w:r>
          </w:p>
        </w:tc>
        <w:tc>
          <w:tcPr>
            <w:tcW w:w="2163" w:type="dxa"/>
          </w:tcPr>
          <w:p w14:paraId="5B6A6D94"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借款人戶號   </w:t>
            </w:r>
          </w:p>
        </w:tc>
        <w:tc>
          <w:tcPr>
            <w:tcW w:w="1296" w:type="dxa"/>
          </w:tcPr>
          <w:p w14:paraId="1CFA9C43" w14:textId="5B2EC431" w:rsidR="007E1D14" w:rsidRPr="001009D7" w:rsidRDefault="007E1D14" w:rsidP="0026408A">
            <w:pPr>
              <w:rPr>
                <w:rFonts w:ascii="標楷體" w:eastAsia="標楷體" w:hAnsi="標楷體"/>
              </w:rPr>
            </w:pPr>
            <w:r w:rsidRPr="001009D7">
              <w:rPr>
                <w:rFonts w:ascii="標楷體" w:eastAsia="標楷體" w:hAnsi="標楷體" w:hint="eastAsia"/>
              </w:rPr>
              <w:t>9999999</w:t>
            </w:r>
            <w:ins w:id="1024" w:author="st1" w:date="2020-06-15T20:44:00Z">
              <w:r w:rsidR="003451A0">
                <w:rPr>
                  <w:rFonts w:ascii="標楷體" w:eastAsia="標楷體" w:hAnsi="標楷體"/>
                </w:rPr>
                <w:t>-999-999</w:t>
              </w:r>
            </w:ins>
          </w:p>
        </w:tc>
        <w:tc>
          <w:tcPr>
            <w:tcW w:w="1076" w:type="dxa"/>
          </w:tcPr>
          <w:p w14:paraId="5549737B" w14:textId="77777777" w:rsidR="007E1D14" w:rsidRPr="001009D7" w:rsidRDefault="007E1D14" w:rsidP="0026408A">
            <w:pPr>
              <w:rPr>
                <w:rFonts w:ascii="標楷體" w:eastAsia="標楷體" w:hAnsi="標楷體"/>
              </w:rPr>
            </w:pPr>
          </w:p>
        </w:tc>
        <w:tc>
          <w:tcPr>
            <w:tcW w:w="1266" w:type="dxa"/>
          </w:tcPr>
          <w:p w14:paraId="7DE017E9" w14:textId="77777777" w:rsidR="007E1D14" w:rsidRPr="001009D7" w:rsidRDefault="007E1D14" w:rsidP="0026408A">
            <w:pPr>
              <w:rPr>
                <w:rFonts w:ascii="標楷體" w:eastAsia="標楷體" w:hAnsi="標楷體"/>
              </w:rPr>
            </w:pPr>
          </w:p>
        </w:tc>
        <w:tc>
          <w:tcPr>
            <w:tcW w:w="782" w:type="dxa"/>
          </w:tcPr>
          <w:p w14:paraId="19024ADF"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07FEFEFE" w14:textId="77777777" w:rsidR="007E1D14" w:rsidRPr="001009D7" w:rsidRDefault="007E1D14" w:rsidP="0026408A">
            <w:pPr>
              <w:rPr>
                <w:rFonts w:ascii="標楷體" w:eastAsia="標楷體" w:hAnsi="標楷體"/>
              </w:rPr>
            </w:pPr>
          </w:p>
        </w:tc>
        <w:tc>
          <w:tcPr>
            <w:tcW w:w="2895" w:type="dxa"/>
          </w:tcPr>
          <w:p w14:paraId="5C890FAB" w14:textId="77777777" w:rsidR="007E1D14" w:rsidRPr="001009D7" w:rsidRDefault="007E1D14" w:rsidP="0026408A">
            <w:pPr>
              <w:rPr>
                <w:rFonts w:ascii="標楷體" w:eastAsia="標楷體" w:hAnsi="標楷體"/>
              </w:rPr>
            </w:pPr>
            <w:r w:rsidRPr="001009D7">
              <w:rPr>
                <w:rFonts w:ascii="標楷體" w:eastAsia="標楷體" w:hAnsi="標楷體" w:hint="eastAsia"/>
              </w:rPr>
              <w:t>必須輸入</w:t>
            </w:r>
          </w:p>
        </w:tc>
      </w:tr>
      <w:tr w:rsidR="007E1D14" w:rsidRPr="001009D7" w14:paraId="0E92D972" w14:textId="77777777" w:rsidTr="007E1D14">
        <w:trPr>
          <w:trHeight w:val="291"/>
          <w:jc w:val="center"/>
        </w:trPr>
        <w:tc>
          <w:tcPr>
            <w:tcW w:w="666" w:type="dxa"/>
          </w:tcPr>
          <w:p w14:paraId="379AA1FD" w14:textId="77777777" w:rsidR="007E1D14" w:rsidRPr="001009D7" w:rsidRDefault="007E1D14" w:rsidP="0026408A">
            <w:pPr>
              <w:rPr>
                <w:rFonts w:ascii="標楷體" w:eastAsia="標楷體" w:hAnsi="標楷體"/>
              </w:rPr>
            </w:pPr>
            <w:r w:rsidRPr="001009D7">
              <w:rPr>
                <w:rFonts w:ascii="標楷體" w:eastAsia="標楷體" w:hAnsi="標楷體" w:hint="eastAsia"/>
              </w:rPr>
              <w:t>4</w:t>
            </w:r>
          </w:p>
        </w:tc>
        <w:tc>
          <w:tcPr>
            <w:tcW w:w="2163" w:type="dxa"/>
          </w:tcPr>
          <w:p w14:paraId="42452C5E" w14:textId="77777777" w:rsidR="007E1D14" w:rsidRPr="001009D7" w:rsidRDefault="007E1D14" w:rsidP="0026408A">
            <w:pPr>
              <w:rPr>
                <w:rFonts w:ascii="標楷體" w:eastAsia="標楷體" w:hAnsi="標楷體"/>
              </w:rPr>
            </w:pPr>
            <w:r w:rsidRPr="00B66323">
              <w:rPr>
                <w:rFonts w:ascii="標楷體" w:eastAsia="標楷體" w:hAnsi="標楷體" w:hint="eastAsia"/>
              </w:rPr>
              <w:t>預定</w:t>
            </w:r>
            <w:r w:rsidRPr="001009D7">
              <w:rPr>
                <w:rFonts w:ascii="標楷體" w:eastAsia="標楷體" w:hAnsi="標楷體" w:hint="eastAsia"/>
              </w:rPr>
              <w:t xml:space="preserve">還款日期 </w:t>
            </w:r>
          </w:p>
        </w:tc>
        <w:tc>
          <w:tcPr>
            <w:tcW w:w="1296" w:type="dxa"/>
          </w:tcPr>
          <w:p w14:paraId="72C3FA98" w14:textId="77777777" w:rsidR="007E1D14" w:rsidRPr="001009D7" w:rsidRDefault="007E1D14" w:rsidP="0026408A">
            <w:pPr>
              <w:rPr>
                <w:rFonts w:ascii="標楷體" w:eastAsia="標楷體" w:hAnsi="標楷體" w:cs="新細明體"/>
              </w:rPr>
            </w:pPr>
            <w:r w:rsidRPr="001009D7">
              <w:rPr>
                <w:rFonts w:ascii="標楷體" w:eastAsia="標楷體" w:hAnsi="標楷體" w:hint="eastAsia"/>
              </w:rPr>
              <w:t>999/99/99</w:t>
            </w:r>
          </w:p>
        </w:tc>
        <w:tc>
          <w:tcPr>
            <w:tcW w:w="1076" w:type="dxa"/>
          </w:tcPr>
          <w:p w14:paraId="6371A15D" w14:textId="77777777" w:rsidR="007E1D14" w:rsidRPr="001009D7" w:rsidRDefault="007E1D14" w:rsidP="0026408A">
            <w:pPr>
              <w:rPr>
                <w:rFonts w:ascii="標楷體" w:eastAsia="標楷體" w:hAnsi="標楷體"/>
              </w:rPr>
            </w:pPr>
            <w:r w:rsidRPr="001009D7">
              <w:rPr>
                <w:rFonts w:ascii="標楷體" w:eastAsia="標楷體" w:hAnsi="標楷體" w:cs="新細明體" w:hint="eastAsia"/>
              </w:rPr>
              <w:t>本營業日</w:t>
            </w:r>
          </w:p>
        </w:tc>
        <w:tc>
          <w:tcPr>
            <w:tcW w:w="1266" w:type="dxa"/>
          </w:tcPr>
          <w:p w14:paraId="19484846" w14:textId="77777777" w:rsidR="007E1D14" w:rsidRPr="001009D7" w:rsidRDefault="007E1D14" w:rsidP="0026408A">
            <w:pPr>
              <w:rPr>
                <w:rFonts w:ascii="標楷體" w:eastAsia="標楷體" w:hAnsi="標楷體"/>
              </w:rPr>
            </w:pPr>
          </w:p>
        </w:tc>
        <w:tc>
          <w:tcPr>
            <w:tcW w:w="782" w:type="dxa"/>
          </w:tcPr>
          <w:p w14:paraId="050976F5"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57253A18" w14:textId="77777777" w:rsidR="007E1D14" w:rsidRPr="001009D7" w:rsidRDefault="007E1D14" w:rsidP="0026408A">
            <w:pPr>
              <w:rPr>
                <w:rFonts w:ascii="標楷體" w:eastAsia="標楷體" w:hAnsi="標楷體"/>
              </w:rPr>
            </w:pPr>
          </w:p>
        </w:tc>
        <w:tc>
          <w:tcPr>
            <w:tcW w:w="2895" w:type="dxa"/>
          </w:tcPr>
          <w:p w14:paraId="4A328130" w14:textId="77777777" w:rsidR="007E1D14" w:rsidRPr="001009D7" w:rsidRDefault="007E1D14" w:rsidP="0026408A">
            <w:pPr>
              <w:rPr>
                <w:rFonts w:ascii="標楷體" w:eastAsia="標楷體" w:hAnsi="標楷體"/>
              </w:rPr>
            </w:pPr>
            <w:r w:rsidRPr="001009D7">
              <w:rPr>
                <w:rFonts w:ascii="標楷體" w:eastAsia="標楷體" w:hAnsi="標楷體" w:hint="eastAsia"/>
              </w:rPr>
              <w:t>必須輸入，可</w:t>
            </w:r>
            <w:r w:rsidRPr="001009D7">
              <w:rPr>
                <w:rFonts w:ascii="標楷體" w:eastAsia="標楷體" w:hAnsi="標楷體" w:hint="eastAsia"/>
                <w:lang w:eastAsia="zh-HK"/>
              </w:rPr>
              <w:t>修</w:t>
            </w:r>
            <w:r w:rsidRPr="001009D7">
              <w:rPr>
                <w:rFonts w:ascii="標楷體" w:eastAsia="標楷體" w:hAnsi="標楷體" w:hint="eastAsia"/>
              </w:rPr>
              <w:t>改</w:t>
            </w:r>
            <w:r w:rsidRPr="001009D7">
              <w:rPr>
                <w:rFonts w:ascii="標楷體" w:eastAsia="標楷體" w:hAnsi="標楷體" w:cs="新細明體" w:hint="eastAsia"/>
              </w:rPr>
              <w:t>。</w:t>
            </w:r>
          </w:p>
        </w:tc>
      </w:tr>
      <w:tr w:rsidR="007E1D14" w:rsidRPr="001009D7" w14:paraId="4910C136" w14:textId="77777777" w:rsidTr="007E1D14">
        <w:trPr>
          <w:trHeight w:val="291"/>
          <w:jc w:val="center"/>
        </w:trPr>
        <w:tc>
          <w:tcPr>
            <w:tcW w:w="666" w:type="dxa"/>
          </w:tcPr>
          <w:p w14:paraId="32AC9713" w14:textId="77777777" w:rsidR="007E1D14" w:rsidRPr="001009D7" w:rsidRDefault="007E1D14" w:rsidP="0026408A">
            <w:pPr>
              <w:rPr>
                <w:rFonts w:ascii="標楷體" w:eastAsia="標楷體" w:hAnsi="標楷體"/>
              </w:rPr>
            </w:pPr>
            <w:r w:rsidRPr="001009D7">
              <w:rPr>
                <w:rFonts w:ascii="標楷體" w:eastAsia="標楷體" w:hAnsi="標楷體" w:hint="eastAsia"/>
              </w:rPr>
              <w:t>5</w:t>
            </w:r>
          </w:p>
        </w:tc>
        <w:tc>
          <w:tcPr>
            <w:tcW w:w="2163" w:type="dxa"/>
          </w:tcPr>
          <w:p w14:paraId="222C7145"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還款金額     </w:t>
            </w:r>
          </w:p>
        </w:tc>
        <w:tc>
          <w:tcPr>
            <w:tcW w:w="1296" w:type="dxa"/>
          </w:tcPr>
          <w:p w14:paraId="1E0234D7" w14:textId="77777777" w:rsidR="007E1D14" w:rsidRPr="001009D7" w:rsidRDefault="007E1D14" w:rsidP="0026408A">
            <w:pPr>
              <w:rPr>
                <w:rFonts w:ascii="標楷體" w:eastAsia="標楷體" w:hAnsi="標楷體"/>
              </w:rPr>
            </w:pPr>
            <w:r>
              <w:rPr>
                <w:rFonts w:ascii="標楷體" w:eastAsia="標楷體" w:hAnsi="標楷體"/>
              </w:rPr>
              <w:t>9(14)</w:t>
            </w:r>
          </w:p>
        </w:tc>
        <w:tc>
          <w:tcPr>
            <w:tcW w:w="1076" w:type="dxa"/>
          </w:tcPr>
          <w:p w14:paraId="55B1EE9A" w14:textId="77777777" w:rsidR="007E1D14" w:rsidRPr="001009D7" w:rsidRDefault="007E1D14" w:rsidP="0026408A">
            <w:pPr>
              <w:rPr>
                <w:rFonts w:ascii="標楷體" w:eastAsia="標楷體" w:hAnsi="標楷體"/>
              </w:rPr>
            </w:pPr>
          </w:p>
        </w:tc>
        <w:tc>
          <w:tcPr>
            <w:tcW w:w="1266" w:type="dxa"/>
          </w:tcPr>
          <w:p w14:paraId="261B6343" w14:textId="77777777" w:rsidR="007E1D14" w:rsidRPr="001009D7" w:rsidRDefault="007E1D14" w:rsidP="0026408A">
            <w:pPr>
              <w:rPr>
                <w:rFonts w:ascii="標楷體" w:eastAsia="標楷體" w:hAnsi="標楷體"/>
              </w:rPr>
            </w:pPr>
          </w:p>
        </w:tc>
        <w:tc>
          <w:tcPr>
            <w:tcW w:w="782" w:type="dxa"/>
          </w:tcPr>
          <w:p w14:paraId="03BBC89A"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560B6574" w14:textId="77777777" w:rsidR="007E1D14" w:rsidRPr="001009D7" w:rsidRDefault="007E1D14" w:rsidP="0026408A">
            <w:pPr>
              <w:rPr>
                <w:rFonts w:ascii="標楷體" w:eastAsia="標楷體" w:hAnsi="標楷體"/>
              </w:rPr>
            </w:pPr>
          </w:p>
        </w:tc>
        <w:tc>
          <w:tcPr>
            <w:tcW w:w="2895" w:type="dxa"/>
          </w:tcPr>
          <w:p w14:paraId="0E40051C" w14:textId="77777777" w:rsidR="007E1D14" w:rsidRPr="001009D7" w:rsidRDefault="007E1D14" w:rsidP="0026408A">
            <w:pPr>
              <w:rPr>
                <w:rFonts w:ascii="標楷體" w:eastAsia="標楷體" w:hAnsi="標楷體"/>
              </w:rPr>
            </w:pPr>
            <w:r w:rsidRPr="001009D7">
              <w:rPr>
                <w:rFonts w:ascii="標楷體" w:eastAsia="標楷體" w:hAnsi="標楷體" w:hint="eastAsia"/>
              </w:rPr>
              <w:t>必須輸入</w:t>
            </w:r>
          </w:p>
        </w:tc>
      </w:tr>
      <w:tr w:rsidR="007E1D14" w:rsidRPr="001009D7" w14:paraId="2FF8868C" w14:textId="77777777" w:rsidTr="007E1D14">
        <w:trPr>
          <w:trHeight w:val="291"/>
          <w:jc w:val="center"/>
        </w:trPr>
        <w:tc>
          <w:tcPr>
            <w:tcW w:w="666" w:type="dxa"/>
          </w:tcPr>
          <w:p w14:paraId="22D11DBE" w14:textId="77777777" w:rsidR="007E1D14" w:rsidRPr="001009D7" w:rsidRDefault="007E1D14" w:rsidP="0026408A">
            <w:pPr>
              <w:rPr>
                <w:rFonts w:ascii="標楷體" w:eastAsia="標楷體" w:hAnsi="標楷體"/>
              </w:rPr>
            </w:pPr>
            <w:r w:rsidRPr="001009D7">
              <w:rPr>
                <w:rFonts w:ascii="標楷體" w:eastAsia="標楷體" w:hAnsi="標楷體" w:hint="eastAsia"/>
              </w:rPr>
              <w:t>6</w:t>
            </w:r>
          </w:p>
        </w:tc>
        <w:tc>
          <w:tcPr>
            <w:tcW w:w="2163" w:type="dxa"/>
          </w:tcPr>
          <w:p w14:paraId="4B6ED5CB"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職業別       </w:t>
            </w:r>
          </w:p>
        </w:tc>
        <w:tc>
          <w:tcPr>
            <w:tcW w:w="1296" w:type="dxa"/>
          </w:tcPr>
          <w:p w14:paraId="760CA96E" w14:textId="4E0D71E6" w:rsidR="007E1D14" w:rsidRPr="001009D7" w:rsidRDefault="007E1D14" w:rsidP="0026408A">
            <w:pPr>
              <w:rPr>
                <w:rFonts w:ascii="標楷體" w:eastAsia="標楷體" w:hAnsi="標楷體"/>
              </w:rPr>
            </w:pPr>
            <w:r>
              <w:rPr>
                <w:rFonts w:ascii="標楷體" w:eastAsia="標楷體" w:hAnsi="標楷體" w:hint="eastAsia"/>
                <w:lang w:eastAsia="zh-HK"/>
              </w:rPr>
              <w:t>X(</w:t>
            </w:r>
            <w:del w:id="1025" w:author="st1" w:date="2020-06-15T21:10:00Z">
              <w:r w:rsidDel="002E379D">
                <w:rPr>
                  <w:rFonts w:ascii="標楷體" w:eastAsia="標楷體" w:hAnsi="標楷體" w:hint="eastAsia"/>
                  <w:lang w:eastAsia="zh-HK"/>
                </w:rPr>
                <w:delText>20</w:delText>
              </w:r>
            </w:del>
            <w:ins w:id="1026" w:author="st1" w:date="2020-06-15T21:10:00Z">
              <w:r w:rsidR="002E379D">
                <w:rPr>
                  <w:rFonts w:ascii="標楷體" w:eastAsia="標楷體" w:hAnsi="標楷體"/>
                  <w:lang w:eastAsia="zh-HK"/>
                </w:rPr>
                <w:t>4</w:t>
              </w:r>
              <w:r w:rsidR="002E379D">
                <w:rPr>
                  <w:rFonts w:ascii="標楷體" w:eastAsia="標楷體" w:hAnsi="標楷體" w:hint="eastAsia"/>
                  <w:lang w:eastAsia="zh-HK"/>
                </w:rPr>
                <w:t>0</w:t>
              </w:r>
            </w:ins>
            <w:r>
              <w:rPr>
                <w:rFonts w:ascii="標楷體" w:eastAsia="標楷體" w:hAnsi="標楷體" w:hint="eastAsia"/>
                <w:lang w:eastAsia="zh-HK"/>
              </w:rPr>
              <w:t>)</w:t>
            </w:r>
          </w:p>
        </w:tc>
        <w:tc>
          <w:tcPr>
            <w:tcW w:w="1076" w:type="dxa"/>
          </w:tcPr>
          <w:p w14:paraId="5ECCD540" w14:textId="77777777" w:rsidR="007E1D14" w:rsidRPr="001009D7" w:rsidRDefault="007E1D14" w:rsidP="0026408A">
            <w:pPr>
              <w:rPr>
                <w:rFonts w:ascii="標楷體" w:eastAsia="標楷體" w:hAnsi="標楷體"/>
              </w:rPr>
            </w:pPr>
          </w:p>
        </w:tc>
        <w:tc>
          <w:tcPr>
            <w:tcW w:w="1266" w:type="dxa"/>
          </w:tcPr>
          <w:p w14:paraId="731DCE7D" w14:textId="77777777" w:rsidR="007E1D14" w:rsidRPr="001009D7" w:rsidRDefault="007E1D14" w:rsidP="0026408A">
            <w:pPr>
              <w:rPr>
                <w:rFonts w:ascii="標楷體" w:eastAsia="標楷體" w:hAnsi="標楷體"/>
              </w:rPr>
            </w:pPr>
          </w:p>
        </w:tc>
        <w:tc>
          <w:tcPr>
            <w:tcW w:w="782" w:type="dxa"/>
          </w:tcPr>
          <w:p w14:paraId="5987943C" w14:textId="77777777" w:rsidR="007E1D14" w:rsidRPr="001009D7" w:rsidRDefault="007E1D14" w:rsidP="0026408A">
            <w:pPr>
              <w:rPr>
                <w:rFonts w:ascii="標楷體" w:eastAsia="標楷體" w:hAnsi="標楷體"/>
              </w:rPr>
            </w:pPr>
          </w:p>
        </w:tc>
        <w:tc>
          <w:tcPr>
            <w:tcW w:w="576" w:type="dxa"/>
          </w:tcPr>
          <w:p w14:paraId="414EA155" w14:textId="77777777" w:rsidR="007E1D14" w:rsidRPr="001009D7" w:rsidRDefault="007E1D14" w:rsidP="0026408A">
            <w:pPr>
              <w:rPr>
                <w:rFonts w:ascii="標楷體" w:eastAsia="標楷體" w:hAnsi="標楷體"/>
              </w:rPr>
            </w:pPr>
          </w:p>
        </w:tc>
        <w:tc>
          <w:tcPr>
            <w:tcW w:w="2895" w:type="dxa"/>
          </w:tcPr>
          <w:p w14:paraId="00900410" w14:textId="77777777" w:rsidR="007E1D14" w:rsidRPr="001009D7" w:rsidRDefault="007E1D14" w:rsidP="0026408A">
            <w:pPr>
              <w:rPr>
                <w:rFonts w:ascii="標楷體" w:eastAsia="標楷體" w:hAnsi="標楷體"/>
              </w:rPr>
            </w:pPr>
            <w:r w:rsidRPr="001009D7">
              <w:rPr>
                <w:rFonts w:ascii="標楷體" w:eastAsia="標楷體" w:hAnsi="標楷體" w:hint="eastAsia"/>
              </w:rPr>
              <w:t>可不輸入</w:t>
            </w:r>
          </w:p>
        </w:tc>
      </w:tr>
      <w:tr w:rsidR="007E1D14" w:rsidRPr="001009D7" w14:paraId="114CAEF4" w14:textId="77777777" w:rsidTr="007E1D14">
        <w:trPr>
          <w:trHeight w:val="291"/>
          <w:jc w:val="center"/>
        </w:trPr>
        <w:tc>
          <w:tcPr>
            <w:tcW w:w="666" w:type="dxa"/>
          </w:tcPr>
          <w:p w14:paraId="6C4E6D31" w14:textId="77777777" w:rsidR="007E1D14" w:rsidRPr="001009D7" w:rsidRDefault="007E1D14" w:rsidP="0026408A">
            <w:pPr>
              <w:rPr>
                <w:rFonts w:ascii="標楷體" w:eastAsia="標楷體" w:hAnsi="標楷體"/>
              </w:rPr>
            </w:pPr>
            <w:r w:rsidRPr="001009D7">
              <w:rPr>
                <w:rFonts w:ascii="標楷體" w:eastAsia="標楷體" w:hAnsi="標楷體" w:hint="eastAsia"/>
              </w:rPr>
              <w:t>7</w:t>
            </w:r>
          </w:p>
        </w:tc>
        <w:tc>
          <w:tcPr>
            <w:tcW w:w="2163" w:type="dxa"/>
          </w:tcPr>
          <w:p w14:paraId="17BFEF52" w14:textId="59A81DD4" w:rsidR="007E1D14" w:rsidRPr="001009D7" w:rsidRDefault="003451A0" w:rsidP="0026408A">
            <w:pPr>
              <w:rPr>
                <w:rFonts w:ascii="標楷體" w:eastAsia="標楷體" w:hAnsi="標楷體"/>
              </w:rPr>
            </w:pPr>
            <w:ins w:id="1027" w:author="st1" w:date="2020-06-15T20:45:00Z">
              <w:r w:rsidRPr="003451A0">
                <w:rPr>
                  <w:rFonts w:ascii="標楷體" w:eastAsia="標楷體" w:hAnsi="標楷體" w:hint="eastAsia"/>
                </w:rPr>
                <w:t>年收入(萬)</w:t>
              </w:r>
            </w:ins>
            <w:del w:id="1028" w:author="st1" w:date="2020-06-15T20:45:00Z">
              <w:r w:rsidR="007E1D14" w:rsidRPr="001009D7" w:rsidDel="003451A0">
                <w:rPr>
                  <w:rFonts w:ascii="標楷體" w:eastAsia="標楷體" w:hAnsi="標楷體" w:hint="eastAsia"/>
                </w:rPr>
                <w:delText>年收入</w:delText>
              </w:r>
            </w:del>
            <w:del w:id="1029" w:author="st1" w:date="2020-06-15T21:05:00Z">
              <w:r w:rsidR="007E1D14" w:rsidRPr="001009D7" w:rsidDel="00A2151F">
                <w:rPr>
                  <w:rFonts w:ascii="標楷體" w:eastAsia="標楷體" w:hAnsi="標楷體" w:hint="eastAsia"/>
                </w:rPr>
                <w:delText xml:space="preserve">    </w:delText>
              </w:r>
            </w:del>
            <w:r w:rsidR="007E1D14" w:rsidRPr="001009D7">
              <w:rPr>
                <w:rFonts w:ascii="標楷體" w:eastAsia="標楷體" w:hAnsi="標楷體" w:hint="eastAsia"/>
              </w:rPr>
              <w:t xml:space="preserve">   </w:t>
            </w:r>
          </w:p>
        </w:tc>
        <w:tc>
          <w:tcPr>
            <w:tcW w:w="1296" w:type="dxa"/>
          </w:tcPr>
          <w:p w14:paraId="394CD80F" w14:textId="094A86F0" w:rsidR="007E1D14" w:rsidRPr="009D589F" w:rsidRDefault="00B66B19" w:rsidP="007E1D14">
            <w:pPr>
              <w:rPr>
                <w:rFonts w:ascii="標楷體" w:eastAsia="標楷體" w:hAnsi="標楷體"/>
                <w:color w:val="000000" w:themeColor="text1"/>
                <w:rPrChange w:id="1030" w:author="智誠 楊" w:date="2021-04-07T22:11:00Z">
                  <w:rPr>
                    <w:rFonts w:ascii="標楷體" w:eastAsia="標楷體" w:hAnsi="標楷體"/>
                  </w:rPr>
                </w:rPrChange>
              </w:rPr>
            </w:pPr>
            <w:r w:rsidRPr="009D589F">
              <w:rPr>
                <w:rFonts w:ascii="標楷體" w:eastAsia="標楷體" w:hAnsi="標楷體"/>
                <w:color w:val="000000" w:themeColor="text1"/>
                <w:rPrChange w:id="1031" w:author="智誠 楊" w:date="2021-04-07T22:11:00Z">
                  <w:rPr>
                    <w:rFonts w:ascii="標楷體" w:eastAsia="標楷體" w:hAnsi="標楷體"/>
                    <w:color w:val="FF0000"/>
                  </w:rPr>
                </w:rPrChange>
              </w:rPr>
              <w:t>X(</w:t>
            </w:r>
            <w:ins w:id="1032" w:author="智誠 楊" w:date="2021-04-07T22:08:00Z">
              <w:r w:rsidR="009D589F" w:rsidRPr="009D589F">
                <w:rPr>
                  <w:rFonts w:ascii="標楷體" w:eastAsia="標楷體" w:hAnsi="標楷體"/>
                  <w:color w:val="000000" w:themeColor="text1"/>
                  <w:rPrChange w:id="1033" w:author="智誠 楊" w:date="2021-04-07T22:11:00Z">
                    <w:rPr>
                      <w:rFonts w:ascii="標楷體" w:eastAsia="標楷體" w:hAnsi="標楷體"/>
                      <w:color w:val="FF0000"/>
                    </w:rPr>
                  </w:rPrChange>
                </w:rPr>
                <w:t>3</w:t>
              </w:r>
            </w:ins>
            <w:del w:id="1034" w:author="智誠 楊" w:date="2021-04-07T22:08:00Z">
              <w:r w:rsidRPr="009D589F" w:rsidDel="009D589F">
                <w:rPr>
                  <w:rFonts w:ascii="標楷體" w:eastAsia="標楷體" w:hAnsi="標楷體"/>
                  <w:color w:val="000000" w:themeColor="text1"/>
                  <w:rPrChange w:id="1035" w:author="智誠 楊" w:date="2021-04-07T22:11:00Z">
                    <w:rPr>
                      <w:rFonts w:ascii="標楷體" w:eastAsia="標楷體" w:hAnsi="標楷體"/>
                      <w:color w:val="FF0000"/>
                    </w:rPr>
                  </w:rPrChange>
                </w:rPr>
                <w:delText>6</w:delText>
              </w:r>
            </w:del>
            <w:r w:rsidRPr="009D589F">
              <w:rPr>
                <w:rFonts w:ascii="標楷體" w:eastAsia="標楷體" w:hAnsi="標楷體"/>
                <w:color w:val="000000" w:themeColor="text1"/>
                <w:rPrChange w:id="1036" w:author="智誠 楊" w:date="2021-04-07T22:11:00Z">
                  <w:rPr>
                    <w:rFonts w:ascii="標楷體" w:eastAsia="標楷體" w:hAnsi="標楷體"/>
                    <w:color w:val="FF0000"/>
                  </w:rPr>
                </w:rPrChange>
              </w:rPr>
              <w:t>0)</w:t>
            </w:r>
          </w:p>
        </w:tc>
        <w:tc>
          <w:tcPr>
            <w:tcW w:w="1076" w:type="dxa"/>
          </w:tcPr>
          <w:p w14:paraId="540984ED" w14:textId="77777777" w:rsidR="007E1D14" w:rsidRPr="001009D7" w:rsidRDefault="007E1D14" w:rsidP="0026408A">
            <w:pPr>
              <w:rPr>
                <w:rFonts w:ascii="標楷體" w:eastAsia="標楷體" w:hAnsi="標楷體"/>
              </w:rPr>
            </w:pPr>
          </w:p>
        </w:tc>
        <w:tc>
          <w:tcPr>
            <w:tcW w:w="1266" w:type="dxa"/>
          </w:tcPr>
          <w:p w14:paraId="0C3D4AE6" w14:textId="77777777" w:rsidR="007E1D14" w:rsidRPr="001009D7" w:rsidRDefault="007E1D14" w:rsidP="0026408A">
            <w:pPr>
              <w:rPr>
                <w:rFonts w:ascii="標楷體" w:eastAsia="標楷體" w:hAnsi="標楷體"/>
              </w:rPr>
            </w:pPr>
          </w:p>
        </w:tc>
        <w:tc>
          <w:tcPr>
            <w:tcW w:w="782" w:type="dxa"/>
          </w:tcPr>
          <w:p w14:paraId="266F0205" w14:textId="77777777" w:rsidR="007E1D14" w:rsidRPr="001009D7" w:rsidRDefault="007E1D14" w:rsidP="0026408A">
            <w:pPr>
              <w:rPr>
                <w:rFonts w:ascii="標楷體" w:eastAsia="標楷體" w:hAnsi="標楷體"/>
              </w:rPr>
            </w:pPr>
          </w:p>
        </w:tc>
        <w:tc>
          <w:tcPr>
            <w:tcW w:w="576" w:type="dxa"/>
          </w:tcPr>
          <w:p w14:paraId="0BAD3098" w14:textId="77777777" w:rsidR="007E1D14" w:rsidRPr="001009D7" w:rsidRDefault="007E1D14" w:rsidP="0026408A">
            <w:pPr>
              <w:rPr>
                <w:rFonts w:ascii="標楷體" w:eastAsia="標楷體" w:hAnsi="標楷體"/>
              </w:rPr>
            </w:pPr>
          </w:p>
        </w:tc>
        <w:tc>
          <w:tcPr>
            <w:tcW w:w="2895" w:type="dxa"/>
          </w:tcPr>
          <w:p w14:paraId="0E2DE23B" w14:textId="77777777" w:rsidR="007E1D14" w:rsidRPr="001009D7" w:rsidRDefault="007E1D14" w:rsidP="0026408A">
            <w:pPr>
              <w:rPr>
                <w:rFonts w:ascii="標楷體" w:eastAsia="標楷體" w:hAnsi="標楷體"/>
              </w:rPr>
            </w:pPr>
            <w:r w:rsidRPr="001009D7">
              <w:rPr>
                <w:rFonts w:ascii="標楷體" w:eastAsia="標楷體" w:hAnsi="標楷體" w:hint="eastAsia"/>
              </w:rPr>
              <w:t>可不輸入</w:t>
            </w:r>
          </w:p>
        </w:tc>
      </w:tr>
      <w:tr w:rsidR="007E1D14" w:rsidRPr="001009D7" w14:paraId="289FB3A2" w14:textId="77777777" w:rsidTr="007E1D14">
        <w:trPr>
          <w:trHeight w:val="291"/>
          <w:jc w:val="center"/>
        </w:trPr>
        <w:tc>
          <w:tcPr>
            <w:tcW w:w="666" w:type="dxa"/>
          </w:tcPr>
          <w:p w14:paraId="45E07EFD" w14:textId="77777777" w:rsidR="007E1D14" w:rsidRPr="001009D7" w:rsidRDefault="007E1D14" w:rsidP="0026408A">
            <w:pPr>
              <w:rPr>
                <w:rFonts w:ascii="標楷體" w:eastAsia="標楷體" w:hAnsi="標楷體"/>
              </w:rPr>
            </w:pPr>
            <w:r w:rsidRPr="001009D7">
              <w:rPr>
                <w:rFonts w:ascii="標楷體" w:eastAsia="標楷體" w:hAnsi="標楷體" w:hint="eastAsia"/>
              </w:rPr>
              <w:t>8</w:t>
            </w:r>
          </w:p>
        </w:tc>
        <w:tc>
          <w:tcPr>
            <w:tcW w:w="2163" w:type="dxa"/>
          </w:tcPr>
          <w:p w14:paraId="50747A2A"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還款來源     </w:t>
            </w:r>
          </w:p>
        </w:tc>
        <w:tc>
          <w:tcPr>
            <w:tcW w:w="1296" w:type="dxa"/>
          </w:tcPr>
          <w:p w14:paraId="1F7F7753" w14:textId="77777777" w:rsidR="007E1D14" w:rsidRPr="001009D7" w:rsidRDefault="007E1D14" w:rsidP="0026408A">
            <w:pPr>
              <w:rPr>
                <w:rFonts w:ascii="標楷體" w:eastAsia="標楷體" w:hAnsi="標楷體"/>
              </w:rPr>
            </w:pPr>
            <w:r>
              <w:rPr>
                <w:rFonts w:ascii="標楷體" w:eastAsia="標楷體" w:hAnsi="標楷體"/>
              </w:rPr>
              <w:t>99</w:t>
            </w:r>
          </w:p>
        </w:tc>
        <w:tc>
          <w:tcPr>
            <w:tcW w:w="1076" w:type="dxa"/>
          </w:tcPr>
          <w:p w14:paraId="78116B5D" w14:textId="77777777" w:rsidR="007E1D14" w:rsidRPr="001009D7" w:rsidRDefault="007E1D14" w:rsidP="0026408A">
            <w:pPr>
              <w:rPr>
                <w:rFonts w:ascii="標楷體" w:eastAsia="標楷體" w:hAnsi="標楷體"/>
              </w:rPr>
            </w:pPr>
          </w:p>
        </w:tc>
        <w:tc>
          <w:tcPr>
            <w:tcW w:w="1266" w:type="dxa"/>
          </w:tcPr>
          <w:p w14:paraId="4F50C22D" w14:textId="77777777" w:rsidR="007E1D14" w:rsidRPr="001009D7" w:rsidRDefault="007E1D14" w:rsidP="0026408A">
            <w:pPr>
              <w:rPr>
                <w:rFonts w:ascii="標楷體" w:eastAsia="標楷體" w:hAnsi="標楷體"/>
              </w:rPr>
            </w:pPr>
            <w:r w:rsidRPr="001009D7">
              <w:rPr>
                <w:rFonts w:ascii="標楷體" w:eastAsia="標楷體" w:hAnsi="標楷體" w:hint="eastAsia"/>
              </w:rPr>
              <w:t>下拉式選單</w:t>
            </w:r>
          </w:p>
        </w:tc>
        <w:tc>
          <w:tcPr>
            <w:tcW w:w="782" w:type="dxa"/>
          </w:tcPr>
          <w:p w14:paraId="683607B2" w14:textId="77777777" w:rsidR="007E1D14" w:rsidRPr="001009D7" w:rsidRDefault="007E1D14" w:rsidP="0026408A">
            <w:pPr>
              <w:rPr>
                <w:rFonts w:ascii="標楷體" w:eastAsia="標楷體" w:hAnsi="標楷體"/>
              </w:rPr>
            </w:pPr>
            <w:r w:rsidRPr="001009D7">
              <w:rPr>
                <w:rFonts w:ascii="標楷體" w:eastAsia="標楷體" w:hAnsi="標楷體" w:hint="eastAsia"/>
              </w:rPr>
              <w:t>V</w:t>
            </w:r>
          </w:p>
        </w:tc>
        <w:tc>
          <w:tcPr>
            <w:tcW w:w="576" w:type="dxa"/>
          </w:tcPr>
          <w:p w14:paraId="7BD21F36" w14:textId="77777777" w:rsidR="007E1D14" w:rsidRPr="001009D7" w:rsidRDefault="007E1D14" w:rsidP="0026408A">
            <w:pPr>
              <w:rPr>
                <w:rFonts w:ascii="標楷體" w:eastAsia="標楷體" w:hAnsi="標楷體"/>
              </w:rPr>
            </w:pPr>
          </w:p>
        </w:tc>
        <w:tc>
          <w:tcPr>
            <w:tcW w:w="2895" w:type="dxa"/>
          </w:tcPr>
          <w:p w14:paraId="47045BDE" w14:textId="77777777" w:rsidR="007E1D14" w:rsidRPr="001009D7" w:rsidRDefault="007E1D14" w:rsidP="0026408A">
            <w:pPr>
              <w:rPr>
                <w:rFonts w:ascii="標楷體" w:eastAsia="標楷體" w:hAnsi="標楷體"/>
              </w:rPr>
            </w:pPr>
            <w:r w:rsidRPr="001009D7">
              <w:rPr>
                <w:rFonts w:ascii="標楷體" w:eastAsia="標楷體" w:hAnsi="標楷體" w:hint="eastAsia"/>
              </w:rPr>
              <w:t>必須輸入，</w:t>
            </w:r>
          </w:p>
          <w:p w14:paraId="0D453A3B" w14:textId="77777777" w:rsidR="007E1D14" w:rsidRPr="001009D7" w:rsidRDefault="007E1D14" w:rsidP="0026408A">
            <w:pPr>
              <w:rPr>
                <w:rFonts w:ascii="標楷體" w:eastAsia="標楷體" w:hAnsi="標楷體"/>
              </w:rPr>
            </w:pPr>
            <w:r w:rsidRPr="001009D7">
              <w:rPr>
                <w:rFonts w:ascii="標楷體" w:eastAsia="標楷體" w:hAnsi="標楷體" w:hint="eastAsia"/>
              </w:rPr>
              <w:t>01:他行代償</w:t>
            </w:r>
          </w:p>
          <w:p w14:paraId="33D79019" w14:textId="77777777" w:rsidR="007E1D14" w:rsidRPr="001009D7" w:rsidRDefault="007E1D14" w:rsidP="0026408A">
            <w:pPr>
              <w:rPr>
                <w:rFonts w:ascii="標楷體" w:eastAsia="標楷體" w:hAnsi="標楷體"/>
              </w:rPr>
            </w:pPr>
            <w:r w:rsidRPr="001009D7">
              <w:rPr>
                <w:rFonts w:ascii="標楷體" w:eastAsia="標楷體" w:hAnsi="標楷體" w:hint="eastAsia"/>
              </w:rPr>
              <w:t>02:家人代償</w:t>
            </w:r>
          </w:p>
          <w:p w14:paraId="6FBFDE6E" w14:textId="77777777" w:rsidR="007E1D14" w:rsidRPr="001009D7" w:rsidRDefault="007E1D14" w:rsidP="0026408A">
            <w:pPr>
              <w:rPr>
                <w:rFonts w:ascii="標楷體" w:eastAsia="標楷體" w:hAnsi="標楷體"/>
              </w:rPr>
            </w:pPr>
            <w:r w:rsidRPr="001009D7">
              <w:rPr>
                <w:rFonts w:ascii="標楷體" w:eastAsia="標楷體" w:hAnsi="標楷體" w:hint="eastAsia"/>
              </w:rPr>
              <w:t>03:內部代償</w:t>
            </w:r>
          </w:p>
          <w:p w14:paraId="2EC50983" w14:textId="77777777" w:rsidR="007E1D14" w:rsidRPr="001009D7" w:rsidRDefault="007E1D14" w:rsidP="0026408A">
            <w:pPr>
              <w:rPr>
                <w:rFonts w:ascii="標楷體" w:eastAsia="標楷體" w:hAnsi="標楷體"/>
              </w:rPr>
            </w:pPr>
            <w:r w:rsidRPr="001009D7">
              <w:rPr>
                <w:rFonts w:ascii="標楷體" w:eastAsia="標楷體" w:hAnsi="標楷體" w:hint="eastAsia"/>
              </w:rPr>
              <w:lastRenderedPageBreak/>
              <w:t>04:房屋出售</w:t>
            </w:r>
          </w:p>
          <w:p w14:paraId="580AC1A0" w14:textId="77777777" w:rsidR="007E1D14" w:rsidRPr="001009D7" w:rsidRDefault="007E1D14" w:rsidP="0026408A">
            <w:pPr>
              <w:rPr>
                <w:rFonts w:ascii="標楷體" w:eastAsia="標楷體" w:hAnsi="標楷體"/>
              </w:rPr>
            </w:pPr>
            <w:r w:rsidRPr="001009D7">
              <w:rPr>
                <w:rFonts w:ascii="標楷體" w:eastAsia="標楷體" w:hAnsi="標楷體" w:hint="eastAsia"/>
              </w:rPr>
              <w:t>05:土地出售</w:t>
            </w:r>
          </w:p>
          <w:p w14:paraId="2FB30B91" w14:textId="77777777" w:rsidR="007E1D14" w:rsidRPr="001009D7" w:rsidRDefault="007E1D14" w:rsidP="0026408A">
            <w:pPr>
              <w:rPr>
                <w:rFonts w:ascii="標楷體" w:eastAsia="標楷體" w:hAnsi="標楷體"/>
              </w:rPr>
            </w:pPr>
            <w:r w:rsidRPr="001009D7">
              <w:rPr>
                <w:rFonts w:ascii="標楷體" w:eastAsia="標楷體" w:hAnsi="標楷體" w:hint="eastAsia"/>
              </w:rPr>
              <w:t>06:投資獲利</w:t>
            </w:r>
          </w:p>
          <w:p w14:paraId="02CF777F" w14:textId="77777777" w:rsidR="007E1D14" w:rsidRPr="001009D7" w:rsidRDefault="007E1D14" w:rsidP="0026408A">
            <w:pPr>
              <w:rPr>
                <w:rFonts w:ascii="標楷體" w:eastAsia="標楷體" w:hAnsi="標楷體"/>
              </w:rPr>
            </w:pPr>
            <w:r w:rsidRPr="001009D7">
              <w:rPr>
                <w:rFonts w:ascii="標楷體" w:eastAsia="標楷體" w:hAnsi="標楷體" w:hint="eastAsia"/>
              </w:rPr>
              <w:t>07:保險滿期金</w:t>
            </w:r>
          </w:p>
          <w:p w14:paraId="6C27F0FE" w14:textId="77777777" w:rsidR="007E1D14" w:rsidRPr="001009D7" w:rsidRDefault="007E1D14" w:rsidP="0026408A">
            <w:pPr>
              <w:rPr>
                <w:rFonts w:ascii="標楷體" w:eastAsia="標楷體" w:hAnsi="標楷體"/>
              </w:rPr>
            </w:pPr>
            <w:r w:rsidRPr="001009D7">
              <w:rPr>
                <w:rFonts w:ascii="標楷體" w:eastAsia="標楷體" w:hAnsi="標楷體" w:hint="eastAsia"/>
              </w:rPr>
              <w:t>08:退休金</w:t>
            </w:r>
          </w:p>
          <w:p w14:paraId="53552068" w14:textId="77777777" w:rsidR="007E1D14" w:rsidRPr="001009D7" w:rsidRDefault="007E1D14" w:rsidP="0026408A">
            <w:pPr>
              <w:rPr>
                <w:rFonts w:ascii="標楷體" w:eastAsia="標楷體" w:hAnsi="標楷體"/>
              </w:rPr>
            </w:pPr>
            <w:r w:rsidRPr="001009D7">
              <w:rPr>
                <w:rFonts w:ascii="標楷體" w:eastAsia="標楷體" w:hAnsi="標楷體" w:hint="eastAsia"/>
              </w:rPr>
              <w:t>09:存款</w:t>
            </w:r>
          </w:p>
          <w:p w14:paraId="03C9285A" w14:textId="77777777" w:rsidR="007E1D14" w:rsidRPr="001009D7" w:rsidRDefault="007E1D14" w:rsidP="0026408A">
            <w:pPr>
              <w:rPr>
                <w:rFonts w:ascii="標楷體" w:eastAsia="標楷體" w:hAnsi="標楷體"/>
              </w:rPr>
            </w:pPr>
            <w:r w:rsidRPr="001009D7">
              <w:rPr>
                <w:rFonts w:ascii="標楷體" w:eastAsia="標楷體" w:hAnsi="標楷體" w:hint="eastAsia"/>
              </w:rPr>
              <w:t>10:不願告知</w:t>
            </w:r>
          </w:p>
          <w:p w14:paraId="571DADC1" w14:textId="77777777" w:rsidR="007E1D14" w:rsidRPr="001009D7" w:rsidRDefault="007E1D14" w:rsidP="0026408A">
            <w:pPr>
              <w:rPr>
                <w:rFonts w:ascii="標楷體" w:eastAsia="標楷體" w:hAnsi="標楷體"/>
              </w:rPr>
            </w:pPr>
            <w:r w:rsidRPr="001009D7">
              <w:rPr>
                <w:rFonts w:ascii="標楷體" w:eastAsia="標楷體" w:hAnsi="標楷體" w:hint="eastAsia"/>
              </w:rPr>
              <w:t>11:其他</w:t>
            </w:r>
          </w:p>
        </w:tc>
      </w:tr>
      <w:tr w:rsidR="007E1D14" w:rsidRPr="001009D7" w14:paraId="52E4451B" w14:textId="77777777" w:rsidTr="007E1D14">
        <w:trPr>
          <w:trHeight w:val="291"/>
          <w:jc w:val="center"/>
        </w:trPr>
        <w:tc>
          <w:tcPr>
            <w:tcW w:w="666" w:type="dxa"/>
          </w:tcPr>
          <w:p w14:paraId="11BB249F" w14:textId="77777777" w:rsidR="007E1D14" w:rsidRPr="001009D7" w:rsidRDefault="007E1D14" w:rsidP="0026408A">
            <w:pPr>
              <w:rPr>
                <w:rFonts w:ascii="標楷體" w:eastAsia="標楷體" w:hAnsi="標楷體"/>
              </w:rPr>
            </w:pPr>
            <w:r w:rsidRPr="001009D7">
              <w:rPr>
                <w:rFonts w:ascii="標楷體" w:eastAsia="標楷體" w:hAnsi="標楷體" w:hint="eastAsia"/>
              </w:rPr>
              <w:lastRenderedPageBreak/>
              <w:t>9</w:t>
            </w:r>
          </w:p>
        </w:tc>
        <w:tc>
          <w:tcPr>
            <w:tcW w:w="2163" w:type="dxa"/>
          </w:tcPr>
          <w:p w14:paraId="5378A846"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代償銀行     </w:t>
            </w:r>
          </w:p>
        </w:tc>
        <w:tc>
          <w:tcPr>
            <w:tcW w:w="1296" w:type="dxa"/>
          </w:tcPr>
          <w:p w14:paraId="56DC6E54" w14:textId="6C4FB59E" w:rsidR="007E1D14" w:rsidRPr="009D589F" w:rsidRDefault="00B66B19" w:rsidP="0026408A">
            <w:pPr>
              <w:rPr>
                <w:rFonts w:ascii="標楷體" w:eastAsia="標楷體" w:hAnsi="標楷體"/>
                <w:color w:val="000000" w:themeColor="text1"/>
                <w:rPrChange w:id="1037" w:author="智誠 楊" w:date="2021-04-07T22:11:00Z">
                  <w:rPr>
                    <w:rFonts w:ascii="標楷體" w:eastAsia="標楷體" w:hAnsi="標楷體"/>
                    <w:color w:val="FF0000"/>
                  </w:rPr>
                </w:rPrChange>
              </w:rPr>
            </w:pPr>
            <w:r w:rsidRPr="009D589F">
              <w:rPr>
                <w:rFonts w:ascii="標楷體" w:eastAsia="標楷體" w:hAnsi="標楷體"/>
                <w:color w:val="000000" w:themeColor="text1"/>
                <w:rPrChange w:id="1038" w:author="智誠 楊" w:date="2021-04-07T22:11:00Z">
                  <w:rPr>
                    <w:rFonts w:ascii="標楷體" w:eastAsia="標楷體" w:hAnsi="標楷體"/>
                    <w:color w:val="FF0000"/>
                  </w:rPr>
                </w:rPrChange>
              </w:rPr>
              <w:t>X(</w:t>
            </w:r>
            <w:ins w:id="1039" w:author="智誠 楊" w:date="2021-04-07T22:09:00Z">
              <w:r w:rsidR="009D589F" w:rsidRPr="009D589F">
                <w:rPr>
                  <w:rFonts w:ascii="標楷體" w:eastAsia="標楷體" w:hAnsi="標楷體"/>
                  <w:color w:val="000000" w:themeColor="text1"/>
                  <w:rPrChange w:id="1040" w:author="智誠 楊" w:date="2021-04-07T22:11:00Z">
                    <w:rPr>
                      <w:rFonts w:ascii="標楷體" w:eastAsia="標楷體" w:hAnsi="標楷體"/>
                      <w:color w:val="FF0000"/>
                    </w:rPr>
                  </w:rPrChange>
                </w:rPr>
                <w:t>1</w:t>
              </w:r>
            </w:ins>
            <w:del w:id="1041" w:author="智誠 楊" w:date="2021-04-07T22:09:00Z">
              <w:r w:rsidRPr="009D589F" w:rsidDel="009D589F">
                <w:rPr>
                  <w:rFonts w:ascii="標楷體" w:eastAsia="標楷體" w:hAnsi="標楷體"/>
                  <w:color w:val="000000" w:themeColor="text1"/>
                  <w:rPrChange w:id="1042" w:author="智誠 楊" w:date="2021-04-07T22:11:00Z">
                    <w:rPr>
                      <w:rFonts w:ascii="標楷體" w:eastAsia="標楷體" w:hAnsi="標楷體"/>
                      <w:color w:val="FF0000"/>
                    </w:rPr>
                  </w:rPrChange>
                </w:rPr>
                <w:delText>2</w:delText>
              </w:r>
            </w:del>
            <w:r w:rsidRPr="009D589F">
              <w:rPr>
                <w:rFonts w:ascii="標楷體" w:eastAsia="標楷體" w:hAnsi="標楷體"/>
                <w:color w:val="000000" w:themeColor="text1"/>
                <w:rPrChange w:id="1043" w:author="智誠 楊" w:date="2021-04-07T22:11:00Z">
                  <w:rPr>
                    <w:rFonts w:ascii="標楷體" w:eastAsia="標楷體" w:hAnsi="標楷體"/>
                    <w:color w:val="FF0000"/>
                  </w:rPr>
                </w:rPrChange>
              </w:rPr>
              <w:t>0)</w:t>
            </w:r>
          </w:p>
        </w:tc>
        <w:tc>
          <w:tcPr>
            <w:tcW w:w="1076" w:type="dxa"/>
          </w:tcPr>
          <w:p w14:paraId="618171BE" w14:textId="77777777" w:rsidR="007E1D14" w:rsidRPr="001009D7" w:rsidRDefault="007E1D14" w:rsidP="0026408A">
            <w:pPr>
              <w:rPr>
                <w:rFonts w:ascii="標楷體" w:eastAsia="標楷體" w:hAnsi="標楷體"/>
              </w:rPr>
            </w:pPr>
          </w:p>
        </w:tc>
        <w:tc>
          <w:tcPr>
            <w:tcW w:w="1266" w:type="dxa"/>
          </w:tcPr>
          <w:p w14:paraId="3DF56F13" w14:textId="77777777" w:rsidR="007E1D14" w:rsidRPr="001009D7" w:rsidRDefault="007E1D14" w:rsidP="0026408A">
            <w:pPr>
              <w:rPr>
                <w:rFonts w:ascii="標楷體" w:eastAsia="標楷體" w:hAnsi="標楷體"/>
              </w:rPr>
            </w:pPr>
          </w:p>
        </w:tc>
        <w:tc>
          <w:tcPr>
            <w:tcW w:w="782" w:type="dxa"/>
          </w:tcPr>
          <w:p w14:paraId="0BB2F8B5" w14:textId="77777777" w:rsidR="007E1D14" w:rsidRPr="001009D7" w:rsidRDefault="007E1D14" w:rsidP="0026408A">
            <w:pPr>
              <w:rPr>
                <w:rFonts w:ascii="標楷體" w:eastAsia="標楷體" w:hAnsi="標楷體"/>
              </w:rPr>
            </w:pPr>
          </w:p>
        </w:tc>
        <w:tc>
          <w:tcPr>
            <w:tcW w:w="576" w:type="dxa"/>
          </w:tcPr>
          <w:p w14:paraId="6BFBF232" w14:textId="77777777" w:rsidR="007E1D14" w:rsidRPr="001009D7" w:rsidRDefault="007E1D14" w:rsidP="0026408A">
            <w:pPr>
              <w:rPr>
                <w:rFonts w:ascii="標楷體" w:eastAsia="標楷體" w:hAnsi="標楷體"/>
              </w:rPr>
            </w:pPr>
          </w:p>
        </w:tc>
        <w:tc>
          <w:tcPr>
            <w:tcW w:w="2895" w:type="dxa"/>
          </w:tcPr>
          <w:p w14:paraId="3B875C14" w14:textId="77777777" w:rsidR="007E1D14" w:rsidRPr="001009D7" w:rsidRDefault="007E1D14" w:rsidP="0026408A">
            <w:pPr>
              <w:rPr>
                <w:rFonts w:ascii="標楷體" w:eastAsia="標楷體" w:hAnsi="標楷體"/>
              </w:rPr>
            </w:pPr>
            <w:r w:rsidRPr="001009D7">
              <w:rPr>
                <w:rFonts w:ascii="標楷體" w:eastAsia="標楷體" w:hAnsi="標楷體" w:hint="eastAsia"/>
              </w:rPr>
              <w:t>可不輸入</w:t>
            </w:r>
          </w:p>
        </w:tc>
      </w:tr>
      <w:tr w:rsidR="007E1D14" w:rsidRPr="001009D7" w14:paraId="00051AF0" w14:textId="77777777" w:rsidTr="007E1D14">
        <w:trPr>
          <w:trHeight w:val="291"/>
          <w:jc w:val="center"/>
        </w:trPr>
        <w:tc>
          <w:tcPr>
            <w:tcW w:w="666" w:type="dxa"/>
          </w:tcPr>
          <w:p w14:paraId="1A3BEE7C" w14:textId="77777777" w:rsidR="007E1D14" w:rsidRPr="001009D7" w:rsidRDefault="007E1D14" w:rsidP="0026408A">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2163" w:type="dxa"/>
          </w:tcPr>
          <w:p w14:paraId="0838BE14" w14:textId="77777777" w:rsidR="007E1D14" w:rsidRPr="001009D7" w:rsidRDefault="007E1D14" w:rsidP="0026408A">
            <w:pPr>
              <w:rPr>
                <w:rFonts w:ascii="標楷體" w:eastAsia="標楷體" w:hAnsi="標楷體"/>
              </w:rPr>
            </w:pPr>
            <w:r w:rsidRPr="00B66323">
              <w:rPr>
                <w:rFonts w:ascii="標楷體" w:eastAsia="標楷體" w:hAnsi="標楷體" w:hint="eastAsia"/>
              </w:rPr>
              <w:t>實際還款日期</w:t>
            </w:r>
          </w:p>
        </w:tc>
        <w:tc>
          <w:tcPr>
            <w:tcW w:w="1296" w:type="dxa"/>
          </w:tcPr>
          <w:p w14:paraId="03E0AD22" w14:textId="77777777" w:rsidR="007E1D14" w:rsidRPr="009D589F" w:rsidRDefault="007E1D14" w:rsidP="0026408A">
            <w:pPr>
              <w:rPr>
                <w:rFonts w:ascii="標楷體" w:eastAsia="標楷體" w:hAnsi="標楷體"/>
                <w:color w:val="000000" w:themeColor="text1"/>
                <w:rPrChange w:id="1044" w:author="智誠 楊" w:date="2021-04-07T22:11:00Z">
                  <w:rPr>
                    <w:rFonts w:ascii="標楷體" w:eastAsia="標楷體" w:hAnsi="標楷體"/>
                  </w:rPr>
                </w:rPrChange>
              </w:rPr>
            </w:pPr>
            <w:r w:rsidRPr="009D589F">
              <w:rPr>
                <w:rFonts w:ascii="標楷體" w:eastAsia="標楷體" w:hAnsi="標楷體"/>
                <w:color w:val="000000" w:themeColor="text1"/>
                <w:rPrChange w:id="1045" w:author="智誠 楊" w:date="2021-04-07T22:11:00Z">
                  <w:rPr>
                    <w:rFonts w:ascii="標楷體" w:eastAsia="標楷體" w:hAnsi="標楷體"/>
                  </w:rPr>
                </w:rPrChange>
              </w:rPr>
              <w:t>999/99/99</w:t>
            </w:r>
          </w:p>
        </w:tc>
        <w:tc>
          <w:tcPr>
            <w:tcW w:w="1076" w:type="dxa"/>
          </w:tcPr>
          <w:p w14:paraId="5D5E96BD" w14:textId="77777777" w:rsidR="007E1D14" w:rsidRPr="001009D7" w:rsidRDefault="007E1D14" w:rsidP="0026408A">
            <w:pPr>
              <w:rPr>
                <w:rFonts w:ascii="標楷體" w:eastAsia="標楷體" w:hAnsi="標楷體"/>
              </w:rPr>
            </w:pPr>
          </w:p>
        </w:tc>
        <w:tc>
          <w:tcPr>
            <w:tcW w:w="1266" w:type="dxa"/>
          </w:tcPr>
          <w:p w14:paraId="10C9C301" w14:textId="77777777" w:rsidR="007E1D14" w:rsidRPr="001009D7" w:rsidRDefault="007E1D14" w:rsidP="0026408A">
            <w:pPr>
              <w:rPr>
                <w:rFonts w:ascii="標楷體" w:eastAsia="標楷體" w:hAnsi="標楷體"/>
              </w:rPr>
            </w:pPr>
          </w:p>
        </w:tc>
        <w:tc>
          <w:tcPr>
            <w:tcW w:w="782" w:type="dxa"/>
          </w:tcPr>
          <w:p w14:paraId="274AB7E2" w14:textId="77777777" w:rsidR="007E1D14" w:rsidRPr="001009D7" w:rsidRDefault="007E1D14" w:rsidP="0026408A">
            <w:pPr>
              <w:rPr>
                <w:rFonts w:ascii="標楷體" w:eastAsia="標楷體" w:hAnsi="標楷體"/>
              </w:rPr>
            </w:pPr>
          </w:p>
        </w:tc>
        <w:tc>
          <w:tcPr>
            <w:tcW w:w="576" w:type="dxa"/>
          </w:tcPr>
          <w:p w14:paraId="787D2D9E" w14:textId="77777777" w:rsidR="007E1D14" w:rsidRPr="001009D7" w:rsidRDefault="007E1D14" w:rsidP="0026408A">
            <w:pPr>
              <w:rPr>
                <w:rFonts w:ascii="標楷體" w:eastAsia="標楷體" w:hAnsi="標楷體"/>
              </w:rPr>
            </w:pPr>
          </w:p>
        </w:tc>
        <w:tc>
          <w:tcPr>
            <w:tcW w:w="2895" w:type="dxa"/>
          </w:tcPr>
          <w:p w14:paraId="754C0267" w14:textId="77777777" w:rsidR="007E1D14" w:rsidRPr="001009D7" w:rsidRDefault="007E1D14" w:rsidP="0026408A">
            <w:pPr>
              <w:rPr>
                <w:rFonts w:ascii="標楷體" w:eastAsia="標楷體" w:hAnsi="標楷體"/>
              </w:rPr>
            </w:pPr>
            <w:r w:rsidRPr="001009D7">
              <w:rPr>
                <w:rFonts w:ascii="標楷體" w:eastAsia="標楷體" w:hAnsi="標楷體" w:hint="eastAsia"/>
              </w:rPr>
              <w:t>可不輸入</w:t>
            </w:r>
          </w:p>
        </w:tc>
      </w:tr>
      <w:tr w:rsidR="007E1D14" w:rsidRPr="001009D7" w14:paraId="3F824481" w14:textId="77777777" w:rsidTr="007E1D14">
        <w:trPr>
          <w:trHeight w:val="291"/>
          <w:jc w:val="center"/>
        </w:trPr>
        <w:tc>
          <w:tcPr>
            <w:tcW w:w="666" w:type="dxa"/>
          </w:tcPr>
          <w:p w14:paraId="5EE723DB" w14:textId="77777777" w:rsidR="007E1D14" w:rsidRPr="001009D7" w:rsidRDefault="007E1D14" w:rsidP="0026408A">
            <w:pPr>
              <w:rPr>
                <w:rFonts w:ascii="標楷體" w:eastAsia="標楷體" w:hAnsi="標楷體"/>
              </w:rPr>
            </w:pPr>
            <w:r w:rsidRPr="001009D7">
              <w:rPr>
                <w:rFonts w:ascii="標楷體" w:eastAsia="標楷體" w:hAnsi="標楷體" w:hint="eastAsia"/>
              </w:rPr>
              <w:t>1</w:t>
            </w:r>
            <w:r>
              <w:rPr>
                <w:rFonts w:ascii="標楷體" w:eastAsia="標楷體" w:hAnsi="標楷體"/>
              </w:rPr>
              <w:t>1</w:t>
            </w:r>
          </w:p>
        </w:tc>
        <w:tc>
          <w:tcPr>
            <w:tcW w:w="2163" w:type="dxa"/>
          </w:tcPr>
          <w:p w14:paraId="64576B04" w14:textId="77777777" w:rsidR="007E1D14" w:rsidRPr="001009D7" w:rsidRDefault="007E1D14" w:rsidP="0026408A">
            <w:pPr>
              <w:rPr>
                <w:rFonts w:ascii="標楷體" w:eastAsia="標楷體" w:hAnsi="標楷體"/>
              </w:rPr>
            </w:pPr>
            <w:r w:rsidRPr="001009D7">
              <w:rPr>
                <w:rFonts w:ascii="標楷體" w:eastAsia="標楷體" w:hAnsi="標楷體" w:hint="eastAsia"/>
              </w:rPr>
              <w:t xml:space="preserve">其他說明     </w:t>
            </w:r>
          </w:p>
        </w:tc>
        <w:tc>
          <w:tcPr>
            <w:tcW w:w="1296" w:type="dxa"/>
          </w:tcPr>
          <w:p w14:paraId="08B153B8" w14:textId="5C8C6C60" w:rsidR="007E1D14" w:rsidRPr="009D589F" w:rsidRDefault="007E1D14" w:rsidP="0026408A">
            <w:pPr>
              <w:rPr>
                <w:rFonts w:ascii="標楷體" w:eastAsia="標楷體" w:hAnsi="標楷體"/>
                <w:color w:val="000000" w:themeColor="text1"/>
                <w:rPrChange w:id="1046" w:author="智誠 楊" w:date="2021-04-07T22:11:00Z">
                  <w:rPr>
                    <w:rFonts w:ascii="標楷體" w:eastAsia="標楷體" w:hAnsi="標楷體"/>
                    <w:color w:val="FF0000"/>
                  </w:rPr>
                </w:rPrChange>
              </w:rPr>
            </w:pPr>
            <w:r w:rsidRPr="009D589F">
              <w:rPr>
                <w:rFonts w:ascii="標楷體" w:eastAsia="標楷體" w:hAnsi="標楷體"/>
                <w:color w:val="000000" w:themeColor="text1"/>
                <w:rPrChange w:id="1047" w:author="智誠 楊" w:date="2021-04-07T22:11:00Z">
                  <w:rPr>
                    <w:rFonts w:ascii="標楷體" w:eastAsia="標楷體" w:hAnsi="標楷體"/>
                    <w:color w:val="FF0000"/>
                  </w:rPr>
                </w:rPrChange>
              </w:rPr>
              <w:t>X(</w:t>
            </w:r>
            <w:ins w:id="1048" w:author="智誠 楊" w:date="2021-04-07T22:09:00Z">
              <w:r w:rsidR="009D589F" w:rsidRPr="009D589F">
                <w:rPr>
                  <w:rFonts w:ascii="標楷體" w:eastAsia="標楷體" w:hAnsi="標楷體"/>
                  <w:color w:val="000000" w:themeColor="text1"/>
                  <w:rPrChange w:id="1049" w:author="智誠 楊" w:date="2021-04-07T22:11:00Z">
                    <w:rPr>
                      <w:rFonts w:ascii="標楷體" w:eastAsia="標楷體" w:hAnsi="標楷體"/>
                      <w:color w:val="FF0000"/>
                    </w:rPr>
                  </w:rPrChange>
                </w:rPr>
                <w:t>30</w:t>
              </w:r>
            </w:ins>
            <w:del w:id="1050" w:author="智誠 楊" w:date="2021-04-07T22:09:00Z">
              <w:r w:rsidR="00B66B19" w:rsidRPr="009D589F" w:rsidDel="009D589F">
                <w:rPr>
                  <w:rFonts w:ascii="標楷體" w:eastAsia="標楷體" w:hAnsi="標楷體"/>
                  <w:color w:val="000000" w:themeColor="text1"/>
                  <w:rPrChange w:id="1051" w:author="智誠 楊" w:date="2021-04-07T22:11:00Z">
                    <w:rPr>
                      <w:rFonts w:ascii="標楷體" w:eastAsia="標楷體" w:hAnsi="標楷體"/>
                      <w:color w:val="FF0000"/>
                    </w:rPr>
                  </w:rPrChange>
                </w:rPr>
                <w:delText>12</w:delText>
              </w:r>
              <w:r w:rsidRPr="009D589F" w:rsidDel="009D589F">
                <w:rPr>
                  <w:rFonts w:ascii="標楷體" w:eastAsia="標楷體" w:hAnsi="標楷體"/>
                  <w:color w:val="000000" w:themeColor="text1"/>
                  <w:rPrChange w:id="1052" w:author="智誠 楊" w:date="2021-04-07T22:11:00Z">
                    <w:rPr>
                      <w:rFonts w:ascii="標楷體" w:eastAsia="標楷體" w:hAnsi="標楷體"/>
                      <w:color w:val="FF0000"/>
                    </w:rPr>
                  </w:rPrChange>
                </w:rPr>
                <w:delText>0</w:delText>
              </w:r>
            </w:del>
            <w:r w:rsidRPr="009D589F">
              <w:rPr>
                <w:rFonts w:ascii="標楷體" w:eastAsia="標楷體" w:hAnsi="標楷體"/>
                <w:color w:val="000000" w:themeColor="text1"/>
                <w:rPrChange w:id="1053" w:author="智誠 楊" w:date="2021-04-07T22:11:00Z">
                  <w:rPr>
                    <w:rFonts w:ascii="標楷體" w:eastAsia="標楷體" w:hAnsi="標楷體"/>
                    <w:color w:val="FF0000"/>
                  </w:rPr>
                </w:rPrChange>
              </w:rPr>
              <w:t>)</w:t>
            </w:r>
          </w:p>
        </w:tc>
        <w:tc>
          <w:tcPr>
            <w:tcW w:w="1076" w:type="dxa"/>
          </w:tcPr>
          <w:p w14:paraId="15E57677" w14:textId="77777777" w:rsidR="007E1D14" w:rsidRPr="001009D7" w:rsidRDefault="007E1D14" w:rsidP="0026408A">
            <w:pPr>
              <w:rPr>
                <w:rFonts w:ascii="標楷體" w:eastAsia="標楷體" w:hAnsi="標楷體"/>
              </w:rPr>
            </w:pPr>
          </w:p>
        </w:tc>
        <w:tc>
          <w:tcPr>
            <w:tcW w:w="1266" w:type="dxa"/>
          </w:tcPr>
          <w:p w14:paraId="1EFE64AF" w14:textId="77777777" w:rsidR="007E1D14" w:rsidRPr="001009D7" w:rsidRDefault="007E1D14" w:rsidP="0026408A">
            <w:pPr>
              <w:rPr>
                <w:rFonts w:ascii="標楷體" w:eastAsia="標楷體" w:hAnsi="標楷體"/>
              </w:rPr>
            </w:pPr>
          </w:p>
        </w:tc>
        <w:tc>
          <w:tcPr>
            <w:tcW w:w="782" w:type="dxa"/>
          </w:tcPr>
          <w:p w14:paraId="206962EB" w14:textId="77777777" w:rsidR="007E1D14" w:rsidRPr="001009D7" w:rsidRDefault="007E1D14" w:rsidP="0026408A">
            <w:pPr>
              <w:rPr>
                <w:rFonts w:ascii="標楷體" w:eastAsia="標楷體" w:hAnsi="標楷體"/>
              </w:rPr>
            </w:pPr>
          </w:p>
        </w:tc>
        <w:tc>
          <w:tcPr>
            <w:tcW w:w="576" w:type="dxa"/>
          </w:tcPr>
          <w:p w14:paraId="0604A6F1" w14:textId="77777777" w:rsidR="007E1D14" w:rsidRPr="001009D7" w:rsidRDefault="007E1D14" w:rsidP="0026408A">
            <w:pPr>
              <w:rPr>
                <w:rFonts w:ascii="標楷體" w:eastAsia="標楷體" w:hAnsi="標楷體"/>
              </w:rPr>
            </w:pPr>
          </w:p>
        </w:tc>
        <w:tc>
          <w:tcPr>
            <w:tcW w:w="2895" w:type="dxa"/>
          </w:tcPr>
          <w:p w14:paraId="7B852FA8" w14:textId="77777777" w:rsidR="007E1D14" w:rsidRPr="001009D7" w:rsidRDefault="007E1D14" w:rsidP="0026408A">
            <w:pPr>
              <w:rPr>
                <w:rFonts w:ascii="標楷體" w:eastAsia="標楷體" w:hAnsi="標楷體"/>
              </w:rPr>
            </w:pPr>
            <w:r w:rsidRPr="001009D7">
              <w:rPr>
                <w:rFonts w:ascii="標楷體" w:eastAsia="標楷體" w:hAnsi="標楷體" w:hint="eastAsia"/>
              </w:rPr>
              <w:t>可不輸入</w:t>
            </w:r>
          </w:p>
        </w:tc>
      </w:tr>
      <w:tr w:rsidR="007E1D14" w:rsidRPr="001009D7" w14:paraId="41421F6E" w14:textId="77777777" w:rsidTr="007E1D14">
        <w:trPr>
          <w:trHeight w:val="291"/>
          <w:jc w:val="center"/>
        </w:trPr>
        <w:tc>
          <w:tcPr>
            <w:tcW w:w="666" w:type="dxa"/>
          </w:tcPr>
          <w:p w14:paraId="038AE81A" w14:textId="77777777" w:rsidR="007E1D14" w:rsidRPr="001009D7" w:rsidRDefault="007E1D14" w:rsidP="0026408A">
            <w:pPr>
              <w:rPr>
                <w:rFonts w:ascii="標楷體" w:eastAsia="標楷體" w:hAnsi="標楷體"/>
              </w:rPr>
            </w:pPr>
          </w:p>
        </w:tc>
        <w:tc>
          <w:tcPr>
            <w:tcW w:w="2163" w:type="dxa"/>
          </w:tcPr>
          <w:p w14:paraId="02F6DBC1" w14:textId="77777777" w:rsidR="007E1D14" w:rsidRPr="001009D7" w:rsidRDefault="007E1D14" w:rsidP="0026408A">
            <w:pPr>
              <w:rPr>
                <w:rFonts w:ascii="標楷體" w:eastAsia="標楷體" w:hAnsi="標楷體"/>
              </w:rPr>
            </w:pPr>
          </w:p>
        </w:tc>
        <w:tc>
          <w:tcPr>
            <w:tcW w:w="1296" w:type="dxa"/>
          </w:tcPr>
          <w:p w14:paraId="53593854" w14:textId="77777777" w:rsidR="007E1D14" w:rsidRPr="001009D7" w:rsidRDefault="007E1D14" w:rsidP="0026408A">
            <w:pPr>
              <w:rPr>
                <w:rFonts w:ascii="標楷體" w:eastAsia="標楷體" w:hAnsi="標楷體"/>
              </w:rPr>
            </w:pPr>
          </w:p>
        </w:tc>
        <w:tc>
          <w:tcPr>
            <w:tcW w:w="1076" w:type="dxa"/>
          </w:tcPr>
          <w:p w14:paraId="20D2D7B8" w14:textId="77777777" w:rsidR="007E1D14" w:rsidRPr="001009D7" w:rsidRDefault="007E1D14" w:rsidP="0026408A">
            <w:pPr>
              <w:rPr>
                <w:rFonts w:ascii="標楷體" w:eastAsia="標楷體" w:hAnsi="標楷體"/>
              </w:rPr>
            </w:pPr>
          </w:p>
        </w:tc>
        <w:tc>
          <w:tcPr>
            <w:tcW w:w="1266" w:type="dxa"/>
          </w:tcPr>
          <w:p w14:paraId="53AA7939" w14:textId="77777777" w:rsidR="007E1D14" w:rsidRPr="001009D7" w:rsidRDefault="007E1D14" w:rsidP="0026408A">
            <w:pPr>
              <w:rPr>
                <w:rFonts w:ascii="標楷體" w:eastAsia="標楷體" w:hAnsi="標楷體"/>
              </w:rPr>
            </w:pPr>
          </w:p>
        </w:tc>
        <w:tc>
          <w:tcPr>
            <w:tcW w:w="782" w:type="dxa"/>
          </w:tcPr>
          <w:p w14:paraId="4DF94F35" w14:textId="77777777" w:rsidR="007E1D14" w:rsidRPr="001009D7" w:rsidRDefault="007E1D14" w:rsidP="0026408A">
            <w:pPr>
              <w:rPr>
                <w:rFonts w:ascii="標楷體" w:eastAsia="標楷體" w:hAnsi="標楷體"/>
              </w:rPr>
            </w:pPr>
          </w:p>
        </w:tc>
        <w:tc>
          <w:tcPr>
            <w:tcW w:w="576" w:type="dxa"/>
          </w:tcPr>
          <w:p w14:paraId="70607360" w14:textId="77777777" w:rsidR="007E1D14" w:rsidRPr="001009D7" w:rsidRDefault="007E1D14" w:rsidP="0026408A">
            <w:pPr>
              <w:rPr>
                <w:rFonts w:ascii="標楷體" w:eastAsia="標楷體" w:hAnsi="標楷體"/>
              </w:rPr>
            </w:pPr>
          </w:p>
        </w:tc>
        <w:tc>
          <w:tcPr>
            <w:tcW w:w="2895" w:type="dxa"/>
          </w:tcPr>
          <w:p w14:paraId="3F3722E2" w14:textId="77777777" w:rsidR="007E1D14" w:rsidRPr="001009D7" w:rsidRDefault="007E1D14" w:rsidP="0026408A">
            <w:pPr>
              <w:rPr>
                <w:rFonts w:ascii="標楷體" w:eastAsia="標楷體" w:hAnsi="標楷體"/>
              </w:rPr>
            </w:pPr>
          </w:p>
        </w:tc>
      </w:tr>
    </w:tbl>
    <w:p w14:paraId="20BC84F2" w14:textId="77777777" w:rsidR="00C95828" w:rsidRPr="00362205" w:rsidRDefault="00C95828">
      <w:pPr>
        <w:pStyle w:val="a"/>
        <w:numPr>
          <w:ilvl w:val="0"/>
          <w:numId w:val="0"/>
        </w:numPr>
        <w:ind w:left="2465"/>
        <w:pPrChange w:id="1054" w:author="智誠 楊" w:date="2021-04-08T11:23:00Z">
          <w:pPr>
            <w:pStyle w:val="a"/>
            <w:numPr>
              <w:numId w:val="0"/>
            </w:numPr>
            <w:ind w:left="0" w:firstLine="0"/>
          </w:pPr>
        </w:pPrChange>
      </w:pPr>
    </w:p>
    <w:p w14:paraId="7B45046A" w14:textId="77777777" w:rsidR="007E1D14" w:rsidRDefault="007E1D14" w:rsidP="007E1D14">
      <w:pPr>
        <w:tabs>
          <w:tab w:val="left" w:pos="788"/>
        </w:tabs>
        <w:rPr>
          <w:rFonts w:ascii="標楷體" w:eastAsia="標楷體" w:hAnsi="標楷體"/>
        </w:rPr>
      </w:pPr>
    </w:p>
    <w:p w14:paraId="21C741CF" w14:textId="77777777" w:rsidR="00C95828" w:rsidRPr="00362205" w:rsidRDefault="00C95828" w:rsidP="00C95828">
      <w:pPr>
        <w:rPr>
          <w:rFonts w:ascii="標楷體" w:eastAsia="標楷體" w:hAnsi="標楷體"/>
        </w:rPr>
      </w:pPr>
      <w:r>
        <w:rPr>
          <w:rFonts w:ascii="標楷體" w:eastAsia="標楷體" w:hAnsi="標楷體"/>
        </w:rPr>
        <w:br w:type="page"/>
      </w:r>
    </w:p>
    <w:p w14:paraId="743459DE" w14:textId="295F0070" w:rsidR="00C95828" w:rsidRPr="00197760" w:rsidRDefault="00C95828" w:rsidP="00C95828">
      <w:pPr>
        <w:pStyle w:val="3"/>
        <w:numPr>
          <w:ilvl w:val="2"/>
          <w:numId w:val="1"/>
        </w:numPr>
        <w:rPr>
          <w:rFonts w:ascii="標楷體" w:hAnsi="標楷體"/>
          <w:szCs w:val="32"/>
        </w:rPr>
      </w:pPr>
      <w:r>
        <w:rPr>
          <w:rFonts w:ascii="標楷體" w:hAnsi="標楷體" w:hint="eastAsia"/>
        </w:rPr>
        <w:lastRenderedPageBreak/>
        <w:t>L8923</w:t>
      </w:r>
      <w:r w:rsidRPr="001009D7">
        <w:rPr>
          <w:rFonts w:ascii="標楷體" w:hAnsi="標楷體" w:cs="新細明體" w:hint="eastAsia"/>
          <w:kern w:val="0"/>
          <w:lang w:val="zh-TW"/>
        </w:rPr>
        <w:t>疑似洗錢交易訪談</w:t>
      </w:r>
      <w:ins w:id="1055" w:author="智誠 楊" w:date="2021-04-07T22:14:00Z">
        <w:r w:rsidR="00DA15B9">
          <w:rPr>
            <w:rFonts w:ascii="標楷體" w:hAnsi="標楷體" w:cs="新細明體" w:hint="eastAsia"/>
            <w:kern w:val="0"/>
            <w:lang w:val="zh-TW"/>
          </w:rPr>
          <w:t>紀錄</w:t>
        </w:r>
      </w:ins>
      <w:r w:rsidRPr="0032625B">
        <w:rPr>
          <w:rFonts w:ascii="標楷體" w:hAnsi="標楷體" w:cs="新細明體" w:hint="eastAsia"/>
          <w:kern w:val="0"/>
          <w:szCs w:val="32"/>
          <w:lang w:val="zh-TW"/>
        </w:rPr>
        <w:t>查詢</w:t>
      </w:r>
    </w:p>
    <w:p w14:paraId="17689848" w14:textId="77777777" w:rsidR="00C95828" w:rsidRPr="00362205" w:rsidRDefault="00C95828">
      <w:pPr>
        <w:pStyle w:val="a"/>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95828" w:rsidRPr="00362205" w14:paraId="66479567"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22A6B4BC" w14:textId="77777777" w:rsidR="00C95828" w:rsidRPr="00362205" w:rsidRDefault="00C95828" w:rsidP="0026408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705B13" w14:textId="5F4DC797" w:rsidR="00C95828" w:rsidRDefault="00C95828" w:rsidP="0026408A">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ins w:id="1056" w:author="智誠 楊" w:date="2021-04-07T22:14:00Z">
              <w:r w:rsidR="00DA15B9">
                <w:rPr>
                  <w:rFonts w:ascii="標楷體" w:eastAsia="標楷體" w:hAnsi="標楷體" w:cs="新細明體" w:hint="eastAsia"/>
                  <w:kern w:val="0"/>
                  <w:lang w:val="zh-TW"/>
                </w:rPr>
                <w:t>紀錄</w:t>
              </w:r>
            </w:ins>
            <w:r w:rsidRPr="00C3472A">
              <w:rPr>
                <w:rFonts w:ascii="標楷體" w:eastAsia="標楷體" w:hAnsi="標楷體" w:cs="新細明體" w:hint="eastAsia"/>
                <w:kern w:val="0"/>
                <w:lang w:val="zh-TW"/>
              </w:rPr>
              <w:t>查詢</w:t>
            </w:r>
          </w:p>
          <w:p w14:paraId="2162CC62" w14:textId="77777777" w:rsidR="00C95828" w:rsidRPr="00362205" w:rsidRDefault="00BC6268" w:rsidP="00BC6268">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w:t>
            </w:r>
          </w:p>
        </w:tc>
      </w:tr>
      <w:tr w:rsidR="00C95828" w:rsidRPr="00362205" w14:paraId="352BB36B" w14:textId="77777777" w:rsidTr="0026408A">
        <w:trPr>
          <w:trHeight w:val="277"/>
        </w:trPr>
        <w:tc>
          <w:tcPr>
            <w:tcW w:w="1548" w:type="dxa"/>
            <w:tcBorders>
              <w:top w:val="single" w:sz="8" w:space="0" w:color="000000"/>
              <w:bottom w:val="single" w:sz="8" w:space="0" w:color="000000"/>
              <w:right w:val="single" w:sz="8" w:space="0" w:color="000000"/>
            </w:tcBorders>
            <w:shd w:val="clear" w:color="auto" w:fill="F3F3F3"/>
          </w:tcPr>
          <w:p w14:paraId="633B8D66" w14:textId="77777777" w:rsidR="00C95828" w:rsidRPr="00362205" w:rsidRDefault="00C95828" w:rsidP="0026408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EAC5AFE" w14:textId="77777777" w:rsidR="00C95828" w:rsidRPr="00362205" w:rsidRDefault="00C95828" w:rsidP="0026408A">
            <w:pPr>
              <w:rPr>
                <w:rFonts w:ascii="標楷體" w:eastAsia="標楷體" w:hAnsi="標楷體"/>
              </w:rPr>
            </w:pPr>
          </w:p>
        </w:tc>
      </w:tr>
      <w:tr w:rsidR="00C95828" w:rsidRPr="00362205" w14:paraId="58273302" w14:textId="77777777" w:rsidTr="0026408A">
        <w:trPr>
          <w:trHeight w:val="773"/>
        </w:trPr>
        <w:tc>
          <w:tcPr>
            <w:tcW w:w="1548" w:type="dxa"/>
            <w:tcBorders>
              <w:top w:val="single" w:sz="8" w:space="0" w:color="000000"/>
              <w:bottom w:val="single" w:sz="8" w:space="0" w:color="000000"/>
              <w:right w:val="single" w:sz="8" w:space="0" w:color="000000"/>
            </w:tcBorders>
            <w:shd w:val="clear" w:color="auto" w:fill="F3F3F3"/>
          </w:tcPr>
          <w:p w14:paraId="688ECE22" w14:textId="77777777" w:rsidR="00C95828" w:rsidRPr="00362205" w:rsidRDefault="00C95828" w:rsidP="0026408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986EC61" w14:textId="77777777" w:rsidR="00C95828" w:rsidRPr="00362205" w:rsidRDefault="00C95828" w:rsidP="0026408A">
            <w:pPr>
              <w:rPr>
                <w:rFonts w:ascii="標楷體" w:eastAsia="標楷體" w:hAnsi="標楷體"/>
              </w:rPr>
            </w:pPr>
          </w:p>
        </w:tc>
      </w:tr>
      <w:tr w:rsidR="00C95828" w:rsidRPr="00362205" w14:paraId="19FFCD01" w14:textId="77777777" w:rsidTr="0026408A">
        <w:trPr>
          <w:trHeight w:val="321"/>
        </w:trPr>
        <w:tc>
          <w:tcPr>
            <w:tcW w:w="1548" w:type="dxa"/>
            <w:tcBorders>
              <w:top w:val="single" w:sz="8" w:space="0" w:color="000000"/>
              <w:bottom w:val="single" w:sz="8" w:space="0" w:color="000000"/>
              <w:right w:val="single" w:sz="8" w:space="0" w:color="000000"/>
            </w:tcBorders>
            <w:shd w:val="clear" w:color="auto" w:fill="F3F3F3"/>
          </w:tcPr>
          <w:p w14:paraId="72DCB189" w14:textId="77777777" w:rsidR="00C95828" w:rsidRPr="00362205" w:rsidRDefault="00C95828" w:rsidP="0026408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93BE7F" w14:textId="77777777" w:rsidR="00C95828" w:rsidRPr="00362205" w:rsidRDefault="00C95828" w:rsidP="0026408A">
            <w:pPr>
              <w:rPr>
                <w:rFonts w:ascii="標楷體" w:eastAsia="標楷體" w:hAnsi="標楷體"/>
              </w:rPr>
            </w:pPr>
          </w:p>
        </w:tc>
      </w:tr>
      <w:tr w:rsidR="00C95828" w:rsidRPr="00362205" w14:paraId="0D254A7E" w14:textId="77777777" w:rsidTr="0026408A">
        <w:trPr>
          <w:trHeight w:val="1311"/>
        </w:trPr>
        <w:tc>
          <w:tcPr>
            <w:tcW w:w="1548" w:type="dxa"/>
            <w:tcBorders>
              <w:top w:val="single" w:sz="8" w:space="0" w:color="000000"/>
              <w:bottom w:val="single" w:sz="8" w:space="0" w:color="000000"/>
              <w:right w:val="single" w:sz="8" w:space="0" w:color="000000"/>
            </w:tcBorders>
            <w:shd w:val="clear" w:color="auto" w:fill="F3F3F3"/>
          </w:tcPr>
          <w:p w14:paraId="0568620E" w14:textId="77777777" w:rsidR="00C95828" w:rsidRPr="00362205" w:rsidRDefault="00C95828" w:rsidP="0026408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0865987" w14:textId="77777777" w:rsidR="00C95828" w:rsidRPr="00362205" w:rsidRDefault="00C95828" w:rsidP="0026408A">
            <w:pPr>
              <w:rPr>
                <w:rFonts w:ascii="標楷體" w:eastAsia="標楷體" w:hAnsi="標楷體"/>
              </w:rPr>
            </w:pPr>
          </w:p>
        </w:tc>
      </w:tr>
      <w:tr w:rsidR="00C95828" w:rsidRPr="00362205" w14:paraId="49FF980E"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6AA76AF5" w14:textId="77777777" w:rsidR="00C95828" w:rsidRPr="00362205" w:rsidRDefault="00C95828" w:rsidP="0026408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3BF3922" w14:textId="77777777" w:rsidR="00C95828" w:rsidRPr="00362205" w:rsidRDefault="00C95828" w:rsidP="0026408A">
            <w:pPr>
              <w:rPr>
                <w:rFonts w:ascii="標楷體" w:eastAsia="標楷體" w:hAnsi="標楷體"/>
              </w:rPr>
            </w:pPr>
          </w:p>
        </w:tc>
      </w:tr>
      <w:tr w:rsidR="00C95828" w:rsidRPr="00362205" w14:paraId="01F57EAD" w14:textId="77777777" w:rsidTr="0026408A">
        <w:trPr>
          <w:trHeight w:val="358"/>
        </w:trPr>
        <w:tc>
          <w:tcPr>
            <w:tcW w:w="1548" w:type="dxa"/>
            <w:tcBorders>
              <w:top w:val="single" w:sz="8" w:space="0" w:color="000000"/>
              <w:bottom w:val="single" w:sz="8" w:space="0" w:color="000000"/>
              <w:right w:val="single" w:sz="8" w:space="0" w:color="000000"/>
            </w:tcBorders>
            <w:shd w:val="clear" w:color="auto" w:fill="F3F3F3"/>
          </w:tcPr>
          <w:p w14:paraId="6D792E98" w14:textId="77777777" w:rsidR="00C95828" w:rsidRPr="00362205" w:rsidRDefault="00C95828" w:rsidP="0026408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FD716E" w14:textId="77777777" w:rsidR="00C95828" w:rsidRPr="00362205" w:rsidRDefault="00C95828" w:rsidP="0026408A">
            <w:pPr>
              <w:rPr>
                <w:rFonts w:ascii="標楷體" w:eastAsia="標楷體" w:hAnsi="標楷體"/>
              </w:rPr>
            </w:pPr>
          </w:p>
        </w:tc>
      </w:tr>
      <w:tr w:rsidR="00C95828" w:rsidRPr="00362205" w14:paraId="6B03F409" w14:textId="77777777" w:rsidTr="0026408A">
        <w:trPr>
          <w:trHeight w:val="278"/>
        </w:trPr>
        <w:tc>
          <w:tcPr>
            <w:tcW w:w="1548" w:type="dxa"/>
            <w:tcBorders>
              <w:top w:val="single" w:sz="8" w:space="0" w:color="000000"/>
              <w:bottom w:val="single" w:sz="8" w:space="0" w:color="000000"/>
              <w:right w:val="single" w:sz="8" w:space="0" w:color="000000"/>
            </w:tcBorders>
            <w:shd w:val="clear" w:color="auto" w:fill="F3F3F3"/>
          </w:tcPr>
          <w:p w14:paraId="42097409" w14:textId="77777777" w:rsidR="00C95828" w:rsidRPr="00362205" w:rsidRDefault="00C95828" w:rsidP="0026408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FB55828" w14:textId="77777777" w:rsidR="00C95828" w:rsidRPr="00362205" w:rsidRDefault="00C95828" w:rsidP="0026408A">
            <w:pPr>
              <w:rPr>
                <w:rFonts w:ascii="標楷體" w:eastAsia="標楷體" w:hAnsi="標楷體"/>
              </w:rPr>
            </w:pPr>
          </w:p>
        </w:tc>
      </w:tr>
    </w:tbl>
    <w:p w14:paraId="11B5E0B4" w14:textId="77777777" w:rsidR="00C95828" w:rsidRPr="00362205" w:rsidRDefault="00C95828" w:rsidP="00C95828">
      <w:pPr>
        <w:rPr>
          <w:rFonts w:ascii="標楷體" w:eastAsia="標楷體" w:hAnsi="標楷體"/>
        </w:rPr>
      </w:pPr>
    </w:p>
    <w:p w14:paraId="097A0E5E" w14:textId="77777777" w:rsidR="00C95828" w:rsidRPr="00362205" w:rsidRDefault="00C95828" w:rsidP="00C95828">
      <w:pPr>
        <w:rPr>
          <w:rFonts w:ascii="標楷體" w:eastAsia="標楷體" w:hAnsi="標楷體"/>
        </w:rPr>
      </w:pPr>
    </w:p>
    <w:p w14:paraId="2A85EFBC" w14:textId="77777777" w:rsidR="00C95828" w:rsidRPr="00362205" w:rsidRDefault="00C95828" w:rsidP="00C95828">
      <w:pPr>
        <w:rPr>
          <w:rFonts w:ascii="標楷體" w:eastAsia="標楷體" w:hAnsi="標楷體"/>
        </w:rPr>
      </w:pPr>
    </w:p>
    <w:p w14:paraId="6F4AD2FD" w14:textId="77777777" w:rsidR="00C95828" w:rsidRPr="00362205" w:rsidRDefault="00C95828" w:rsidP="00C95828">
      <w:pPr>
        <w:rPr>
          <w:rFonts w:ascii="標楷體" w:eastAsia="標楷體" w:hAnsi="標楷體"/>
        </w:rPr>
      </w:pPr>
    </w:p>
    <w:p w14:paraId="248D2FFE" w14:textId="77777777" w:rsidR="00C95828" w:rsidRPr="00362205" w:rsidRDefault="00C95828" w:rsidP="00C95828">
      <w:pPr>
        <w:rPr>
          <w:rFonts w:ascii="標楷體" w:eastAsia="標楷體" w:hAnsi="標楷體"/>
        </w:rPr>
      </w:pPr>
    </w:p>
    <w:p w14:paraId="5776F552" w14:textId="77777777" w:rsidR="00C95828" w:rsidRPr="00362205" w:rsidRDefault="00C95828" w:rsidP="00C95828">
      <w:pPr>
        <w:rPr>
          <w:rFonts w:ascii="標楷體" w:eastAsia="標楷體" w:hAnsi="標楷體"/>
        </w:rPr>
      </w:pPr>
    </w:p>
    <w:p w14:paraId="09AE20A9" w14:textId="77777777" w:rsidR="00C95828" w:rsidRPr="00362205" w:rsidRDefault="00C95828" w:rsidP="00C95828">
      <w:pPr>
        <w:rPr>
          <w:rFonts w:ascii="標楷體" w:eastAsia="標楷體" w:hAnsi="標楷體"/>
        </w:rPr>
      </w:pPr>
    </w:p>
    <w:p w14:paraId="7827AD03" w14:textId="77777777" w:rsidR="00C95828" w:rsidRPr="00362205" w:rsidRDefault="00C95828" w:rsidP="00C95828">
      <w:pPr>
        <w:rPr>
          <w:rFonts w:ascii="標楷體" w:eastAsia="標楷體" w:hAnsi="標楷體"/>
        </w:rPr>
      </w:pPr>
      <w:r w:rsidRPr="00362205">
        <w:rPr>
          <w:rFonts w:ascii="標楷體" w:eastAsia="標楷體" w:hAnsi="標楷體"/>
        </w:rPr>
        <w:br w:type="page"/>
      </w:r>
    </w:p>
    <w:p w14:paraId="25254015" w14:textId="77777777" w:rsidR="00C95828" w:rsidRPr="00362205" w:rsidRDefault="00C95828">
      <w:pPr>
        <w:pStyle w:val="a"/>
      </w:pPr>
      <w:r w:rsidRPr="00362205">
        <w:lastRenderedPageBreak/>
        <w:t>UI</w:t>
      </w:r>
      <w:r w:rsidRPr="00362205">
        <w:t>畫面</w:t>
      </w:r>
    </w:p>
    <w:p w14:paraId="21182000"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輸入畫面：</w:t>
      </w:r>
    </w:p>
    <w:p w14:paraId="35906695" w14:textId="6748303C" w:rsidR="00C95828" w:rsidRPr="00362205" w:rsidRDefault="00176A56" w:rsidP="00C1641A">
      <w:pPr>
        <w:pStyle w:val="42"/>
        <w:spacing w:after="72"/>
        <w:ind w:leftChars="0" w:left="0"/>
        <w:rPr>
          <w:rFonts w:ascii="標楷體" w:hAnsi="標楷體"/>
        </w:rPr>
      </w:pPr>
      <w:del w:id="1057" w:author="智誠 楊" w:date="2021-04-07T22:15:00Z">
        <w:r w:rsidDel="00DA15B9">
          <w:rPr>
            <w:rFonts w:ascii="標楷體" w:hAnsi="標楷體"/>
            <w:noProof/>
          </w:rPr>
          <w:drawing>
            <wp:inline distT="0" distB="0" distL="0" distR="0" wp14:anchorId="30A31D77" wp14:editId="154E3269">
              <wp:extent cx="6661150" cy="1327150"/>
              <wp:effectExtent l="0" t="0" r="6350" b="635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61150" cy="1327150"/>
                      </a:xfrm>
                      <a:prstGeom prst="rect">
                        <a:avLst/>
                      </a:prstGeom>
                      <a:noFill/>
                      <a:ln>
                        <a:noFill/>
                      </a:ln>
                    </pic:spPr>
                  </pic:pic>
                </a:graphicData>
              </a:graphic>
            </wp:inline>
          </w:drawing>
        </w:r>
      </w:del>
      <w:ins w:id="1058" w:author="智誠 楊" w:date="2021-04-07T22:15:00Z">
        <w:r w:rsidR="00DA15B9" w:rsidRPr="00DA15B9">
          <w:rPr>
            <w:rFonts w:ascii="標楷體" w:hAnsi="標楷體"/>
            <w:noProof/>
          </w:rPr>
          <w:drawing>
            <wp:inline distT="0" distB="0" distL="0" distR="0" wp14:anchorId="576F4B4E" wp14:editId="1AA998DB">
              <wp:extent cx="6479540" cy="135636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356360"/>
                      </a:xfrm>
                      <a:prstGeom prst="rect">
                        <a:avLst/>
                      </a:prstGeom>
                    </pic:spPr>
                  </pic:pic>
                </a:graphicData>
              </a:graphic>
            </wp:inline>
          </w:drawing>
        </w:r>
      </w:ins>
      <w:r w:rsidR="00C1641A" w:rsidRPr="00C1641A">
        <w:rPr>
          <w:rFonts w:ascii="標楷體" w:hAnsi="標楷體"/>
          <w:noProof/>
        </w:rPr>
        <w:t xml:space="preserve"> </w:t>
      </w:r>
      <w:r w:rsidR="00C1641A" w:rsidRPr="00C1641A">
        <w:rPr>
          <w:noProof/>
        </w:rPr>
        <w:t xml:space="preserve"> </w:t>
      </w:r>
    </w:p>
    <w:p w14:paraId="7FBC4003" w14:textId="77777777" w:rsidR="00C95828" w:rsidRPr="00362205" w:rsidRDefault="00C95828" w:rsidP="00C95828">
      <w:pPr>
        <w:pStyle w:val="42"/>
        <w:spacing w:after="72"/>
        <w:ind w:left="1133"/>
        <w:rPr>
          <w:rFonts w:ascii="標楷體" w:hAnsi="標楷體"/>
        </w:rPr>
      </w:pPr>
      <w:r w:rsidRPr="00362205">
        <w:rPr>
          <w:rFonts w:ascii="標楷體" w:hAnsi="標楷體" w:hint="eastAsia"/>
        </w:rPr>
        <w:t>輸出畫面：</w:t>
      </w:r>
    </w:p>
    <w:p w14:paraId="73F0A3C7" w14:textId="1E1CE551" w:rsidR="0022705B" w:rsidRDefault="00DA15B9">
      <w:pPr>
        <w:pStyle w:val="a"/>
        <w:numPr>
          <w:ilvl w:val="0"/>
          <w:numId w:val="0"/>
        </w:numPr>
        <w:rPr>
          <w:noProof/>
        </w:rPr>
      </w:pPr>
      <w:ins w:id="1059" w:author="智誠 楊" w:date="2021-04-07T22:15:00Z">
        <w:r w:rsidRPr="00DA15B9">
          <w:rPr>
            <w:noProof/>
          </w:rPr>
          <w:drawing>
            <wp:inline distT="0" distB="0" distL="0" distR="0" wp14:anchorId="55960ABF" wp14:editId="7A854231">
              <wp:extent cx="6479540" cy="137096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370965"/>
                      </a:xfrm>
                      <a:prstGeom prst="rect">
                        <a:avLst/>
                      </a:prstGeom>
                    </pic:spPr>
                  </pic:pic>
                </a:graphicData>
              </a:graphic>
            </wp:inline>
          </w:drawing>
        </w:r>
      </w:ins>
      <w:del w:id="1060" w:author="智誠 楊" w:date="2021-04-07T22:15:00Z">
        <w:r w:rsidR="0022705B" w:rsidRPr="0022705B" w:rsidDel="00DA15B9">
          <w:rPr>
            <w:noProof/>
          </w:rPr>
          <w:delText xml:space="preserve"> </w:delText>
        </w:r>
        <w:r w:rsidR="0022705B" w:rsidRPr="0022705B" w:rsidDel="00DA15B9">
          <w:rPr>
            <w:rFonts w:ascii="標楷體" w:hAnsi="標楷體"/>
            <w:noProof/>
          </w:rPr>
          <w:drawing>
            <wp:inline distT="0" distB="0" distL="0" distR="0" wp14:anchorId="41650AD3" wp14:editId="4DC2B14B">
              <wp:extent cx="6692401" cy="211074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692401" cy="2110740"/>
                      </a:xfrm>
                      <a:prstGeom prst="rect">
                        <a:avLst/>
                      </a:prstGeom>
                    </pic:spPr>
                  </pic:pic>
                </a:graphicData>
              </a:graphic>
            </wp:inline>
          </w:drawing>
        </w:r>
        <w:r w:rsidR="0022705B" w:rsidRPr="0022705B" w:rsidDel="00DA15B9">
          <w:rPr>
            <w:noProof/>
          </w:rPr>
          <w:delText xml:space="preserve"> </w:delText>
        </w:r>
        <w:r w:rsidR="0022705B" w:rsidRPr="0022705B" w:rsidDel="00DA15B9">
          <w:rPr>
            <w:noProof/>
          </w:rPr>
          <w:drawing>
            <wp:inline distT="0" distB="0" distL="0" distR="0" wp14:anchorId="7B8BDCE8" wp14:editId="6300A338">
              <wp:extent cx="2232660" cy="174816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32853" cy="1748319"/>
                      </a:xfrm>
                      <a:prstGeom prst="rect">
                        <a:avLst/>
                      </a:prstGeom>
                    </pic:spPr>
                  </pic:pic>
                </a:graphicData>
              </a:graphic>
            </wp:inline>
          </w:drawing>
        </w:r>
      </w:del>
    </w:p>
    <w:p w14:paraId="71C810B0" w14:textId="77777777" w:rsidR="00C95828" w:rsidRPr="00743087" w:rsidRDefault="0022705B">
      <w:pPr>
        <w:pStyle w:val="a"/>
        <w:pPrChange w:id="1061" w:author="智誠 楊" w:date="2021-04-07T21:43:00Z">
          <w:pPr>
            <w:pStyle w:val="a"/>
            <w:numPr>
              <w:numId w:val="0"/>
            </w:numPr>
            <w:ind w:left="0" w:firstLine="0"/>
          </w:pPr>
        </w:pPrChange>
      </w:pPr>
      <w:r w:rsidRPr="0022705B">
        <w:t xml:space="preserve"> </w:t>
      </w:r>
    </w:p>
    <w:p w14:paraId="23351278" w14:textId="77777777" w:rsidR="00C95828" w:rsidRPr="00362205" w:rsidRDefault="00BC6268">
      <w:pPr>
        <w:pStyle w:val="a"/>
      </w:pPr>
      <w:r>
        <w:rPr>
          <w:rFonts w:hint="eastAsia"/>
        </w:rPr>
        <w:t>輸入</w:t>
      </w:r>
      <w:r w:rsidR="00C95828" w:rsidRPr="0036220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2329"/>
        <w:gridCol w:w="1296"/>
        <w:gridCol w:w="987"/>
        <w:gridCol w:w="1241"/>
        <w:gridCol w:w="713"/>
        <w:gridCol w:w="576"/>
        <w:gridCol w:w="2720"/>
      </w:tblGrid>
      <w:tr w:rsidR="00BC6268" w:rsidRPr="00362205" w14:paraId="69DD4EC0" w14:textId="77777777" w:rsidTr="00B66B19">
        <w:trPr>
          <w:trHeight w:val="388"/>
          <w:jc w:val="center"/>
        </w:trPr>
        <w:tc>
          <w:tcPr>
            <w:tcW w:w="558" w:type="dxa"/>
            <w:vMerge w:val="restart"/>
          </w:tcPr>
          <w:p w14:paraId="46125A0A" w14:textId="77777777" w:rsidR="00BC6268" w:rsidRPr="00362205" w:rsidRDefault="00BC6268" w:rsidP="0026408A">
            <w:pPr>
              <w:rPr>
                <w:rFonts w:ascii="標楷體" w:eastAsia="標楷體" w:hAnsi="標楷體"/>
              </w:rPr>
            </w:pPr>
            <w:r w:rsidRPr="00362205">
              <w:rPr>
                <w:rFonts w:ascii="標楷體" w:eastAsia="標楷體" w:hAnsi="標楷體"/>
              </w:rPr>
              <w:t>序號</w:t>
            </w:r>
          </w:p>
        </w:tc>
        <w:tc>
          <w:tcPr>
            <w:tcW w:w="2329" w:type="dxa"/>
            <w:vMerge w:val="restart"/>
          </w:tcPr>
          <w:p w14:paraId="4915004F" w14:textId="77777777" w:rsidR="00BC6268" w:rsidRPr="00362205" w:rsidRDefault="00BC6268" w:rsidP="0026408A">
            <w:pPr>
              <w:rPr>
                <w:rFonts w:ascii="標楷體" w:eastAsia="標楷體" w:hAnsi="標楷體"/>
              </w:rPr>
            </w:pPr>
            <w:r w:rsidRPr="00362205">
              <w:rPr>
                <w:rFonts w:ascii="標楷體" w:eastAsia="標楷體" w:hAnsi="標楷體"/>
              </w:rPr>
              <w:t>欄位</w:t>
            </w:r>
          </w:p>
        </w:tc>
        <w:tc>
          <w:tcPr>
            <w:tcW w:w="4813" w:type="dxa"/>
            <w:gridSpan w:val="5"/>
          </w:tcPr>
          <w:p w14:paraId="45B9A5E6" w14:textId="77777777" w:rsidR="00BC6268" w:rsidRPr="00362205" w:rsidRDefault="00BC6268" w:rsidP="00BC6268">
            <w:pPr>
              <w:jc w:val="center"/>
              <w:rPr>
                <w:rFonts w:ascii="標楷體" w:eastAsia="標楷體" w:hAnsi="標楷體"/>
              </w:rPr>
            </w:pPr>
            <w:r w:rsidRPr="00362205">
              <w:rPr>
                <w:rFonts w:ascii="標楷體" w:eastAsia="標楷體" w:hAnsi="標楷體"/>
              </w:rPr>
              <w:t>說明</w:t>
            </w:r>
          </w:p>
        </w:tc>
        <w:tc>
          <w:tcPr>
            <w:tcW w:w="2720" w:type="dxa"/>
            <w:vMerge w:val="restart"/>
          </w:tcPr>
          <w:p w14:paraId="7E1E422A" w14:textId="77777777" w:rsidR="00BC6268" w:rsidRPr="00362205" w:rsidRDefault="00BC6268" w:rsidP="0026408A">
            <w:pPr>
              <w:rPr>
                <w:rFonts w:ascii="標楷體" w:eastAsia="標楷體" w:hAnsi="標楷體"/>
              </w:rPr>
            </w:pPr>
            <w:r w:rsidRPr="00362205">
              <w:rPr>
                <w:rFonts w:ascii="標楷體" w:eastAsia="標楷體" w:hAnsi="標楷體"/>
              </w:rPr>
              <w:t>處理邏輯及注意事項</w:t>
            </w:r>
          </w:p>
        </w:tc>
      </w:tr>
      <w:tr w:rsidR="00BC6268" w:rsidRPr="00362205" w14:paraId="11CD400B" w14:textId="77777777" w:rsidTr="00B66B19">
        <w:trPr>
          <w:trHeight w:val="244"/>
          <w:jc w:val="center"/>
        </w:trPr>
        <w:tc>
          <w:tcPr>
            <w:tcW w:w="558" w:type="dxa"/>
            <w:vMerge/>
          </w:tcPr>
          <w:p w14:paraId="6A230193" w14:textId="77777777" w:rsidR="00BC6268" w:rsidRPr="00362205" w:rsidRDefault="00BC6268" w:rsidP="0026408A">
            <w:pPr>
              <w:rPr>
                <w:rFonts w:ascii="標楷體" w:eastAsia="標楷體" w:hAnsi="標楷體"/>
              </w:rPr>
            </w:pPr>
          </w:p>
        </w:tc>
        <w:tc>
          <w:tcPr>
            <w:tcW w:w="2329" w:type="dxa"/>
            <w:vMerge/>
          </w:tcPr>
          <w:p w14:paraId="5C005ED5" w14:textId="77777777" w:rsidR="00BC6268" w:rsidRPr="00362205" w:rsidRDefault="00BC6268" w:rsidP="0026408A">
            <w:pPr>
              <w:rPr>
                <w:rFonts w:ascii="標楷體" w:eastAsia="標楷體" w:hAnsi="標楷體"/>
              </w:rPr>
            </w:pPr>
          </w:p>
        </w:tc>
        <w:tc>
          <w:tcPr>
            <w:tcW w:w="1296" w:type="dxa"/>
          </w:tcPr>
          <w:p w14:paraId="154309F1" w14:textId="77777777" w:rsidR="00BC6268" w:rsidRPr="00362205" w:rsidRDefault="00BC6268" w:rsidP="0026408A">
            <w:pPr>
              <w:rPr>
                <w:rFonts w:ascii="標楷體" w:eastAsia="標楷體" w:hAnsi="標楷體"/>
              </w:rPr>
            </w:pPr>
            <w:r>
              <w:rPr>
                <w:rFonts w:eastAsia="標楷體" w:hint="eastAsia"/>
              </w:rPr>
              <w:t>資料型態長度</w:t>
            </w:r>
          </w:p>
        </w:tc>
        <w:tc>
          <w:tcPr>
            <w:tcW w:w="987" w:type="dxa"/>
          </w:tcPr>
          <w:p w14:paraId="47E11FFE" w14:textId="77777777" w:rsidR="00BC6268" w:rsidRPr="00362205" w:rsidRDefault="00BC6268" w:rsidP="0026408A">
            <w:pPr>
              <w:rPr>
                <w:rFonts w:ascii="標楷體" w:eastAsia="標楷體" w:hAnsi="標楷體"/>
              </w:rPr>
            </w:pPr>
            <w:r w:rsidRPr="00362205">
              <w:rPr>
                <w:rFonts w:ascii="標楷體" w:eastAsia="標楷體" w:hAnsi="標楷體"/>
              </w:rPr>
              <w:t>預設值</w:t>
            </w:r>
          </w:p>
        </w:tc>
        <w:tc>
          <w:tcPr>
            <w:tcW w:w="1241" w:type="dxa"/>
          </w:tcPr>
          <w:p w14:paraId="22952B04" w14:textId="77777777" w:rsidR="00BC6268" w:rsidRPr="00362205" w:rsidRDefault="00BC6268" w:rsidP="0026408A">
            <w:pPr>
              <w:rPr>
                <w:rFonts w:ascii="標楷體" w:eastAsia="標楷體" w:hAnsi="標楷體"/>
              </w:rPr>
            </w:pPr>
            <w:r w:rsidRPr="00362205">
              <w:rPr>
                <w:rFonts w:ascii="標楷體" w:eastAsia="標楷體" w:hAnsi="標楷體"/>
              </w:rPr>
              <w:t>選單內容</w:t>
            </w:r>
          </w:p>
        </w:tc>
        <w:tc>
          <w:tcPr>
            <w:tcW w:w="713" w:type="dxa"/>
          </w:tcPr>
          <w:p w14:paraId="4FA006D4" w14:textId="77777777" w:rsidR="00BC6268" w:rsidRPr="00362205" w:rsidRDefault="00BC6268" w:rsidP="0026408A">
            <w:pPr>
              <w:rPr>
                <w:rFonts w:ascii="標楷體" w:eastAsia="標楷體" w:hAnsi="標楷體"/>
              </w:rPr>
            </w:pPr>
            <w:r w:rsidRPr="00362205">
              <w:rPr>
                <w:rFonts w:ascii="標楷體" w:eastAsia="標楷體" w:hAnsi="標楷體"/>
              </w:rPr>
              <w:t>必填</w:t>
            </w:r>
          </w:p>
        </w:tc>
        <w:tc>
          <w:tcPr>
            <w:tcW w:w="576" w:type="dxa"/>
          </w:tcPr>
          <w:p w14:paraId="4932CCB4" w14:textId="77777777" w:rsidR="00BC6268" w:rsidRPr="00362205" w:rsidRDefault="00BC6268" w:rsidP="0026408A">
            <w:pPr>
              <w:rPr>
                <w:rFonts w:ascii="標楷體" w:eastAsia="標楷體" w:hAnsi="標楷體"/>
              </w:rPr>
            </w:pPr>
            <w:r w:rsidRPr="00362205">
              <w:rPr>
                <w:rFonts w:ascii="標楷體" w:eastAsia="標楷體" w:hAnsi="標楷體"/>
              </w:rPr>
              <w:t>R/W</w:t>
            </w:r>
          </w:p>
        </w:tc>
        <w:tc>
          <w:tcPr>
            <w:tcW w:w="2720" w:type="dxa"/>
            <w:vMerge/>
          </w:tcPr>
          <w:p w14:paraId="3CE3FF7D" w14:textId="77777777" w:rsidR="00BC6268" w:rsidRPr="00362205" w:rsidRDefault="00BC6268" w:rsidP="0026408A">
            <w:pPr>
              <w:rPr>
                <w:rFonts w:ascii="標楷體" w:eastAsia="標楷體" w:hAnsi="標楷體"/>
              </w:rPr>
            </w:pPr>
          </w:p>
        </w:tc>
      </w:tr>
      <w:tr w:rsidR="00BC6268" w:rsidRPr="00362205" w14:paraId="0C5CACEF" w14:textId="77777777" w:rsidTr="00B66B19">
        <w:trPr>
          <w:trHeight w:val="244"/>
          <w:jc w:val="center"/>
        </w:trPr>
        <w:tc>
          <w:tcPr>
            <w:tcW w:w="558" w:type="dxa"/>
          </w:tcPr>
          <w:p w14:paraId="0A1EB37A" w14:textId="77777777" w:rsidR="00BC6268" w:rsidRPr="00362205" w:rsidRDefault="00BC6268" w:rsidP="0026408A">
            <w:pPr>
              <w:rPr>
                <w:rFonts w:ascii="標楷體" w:eastAsia="標楷體" w:hAnsi="標楷體"/>
              </w:rPr>
            </w:pPr>
            <w:r w:rsidRPr="00362205">
              <w:rPr>
                <w:rFonts w:ascii="標楷體" w:eastAsia="標楷體" w:hAnsi="標楷體" w:hint="eastAsia"/>
              </w:rPr>
              <w:t>1.</w:t>
            </w:r>
          </w:p>
        </w:tc>
        <w:tc>
          <w:tcPr>
            <w:tcW w:w="2329" w:type="dxa"/>
          </w:tcPr>
          <w:p w14:paraId="56D7FBC0" w14:textId="77777777" w:rsidR="00BC6268" w:rsidRPr="00362205" w:rsidRDefault="00BC6268" w:rsidP="0026408A">
            <w:pPr>
              <w:rPr>
                <w:rFonts w:ascii="標楷體" w:eastAsia="標楷體" w:hAnsi="標楷體"/>
              </w:rPr>
            </w:pPr>
            <w:r w:rsidRPr="00FF0CBD">
              <w:rPr>
                <w:rFonts w:ascii="標楷體" w:eastAsia="標楷體" w:hAnsi="標楷體" w:hint="eastAsia"/>
              </w:rPr>
              <w:t>訪談</w:t>
            </w:r>
            <w:r w:rsidRPr="00362205">
              <w:rPr>
                <w:rFonts w:ascii="標楷體" w:eastAsia="標楷體" w:hAnsi="標楷體" w:cs="新細明體" w:hint="eastAsia"/>
              </w:rPr>
              <w:t>起日</w:t>
            </w:r>
          </w:p>
        </w:tc>
        <w:tc>
          <w:tcPr>
            <w:tcW w:w="1296" w:type="dxa"/>
          </w:tcPr>
          <w:p w14:paraId="36E1E9F0" w14:textId="77777777" w:rsidR="00BC6268" w:rsidRPr="00362205" w:rsidRDefault="00BC6268" w:rsidP="00247A6D">
            <w:pPr>
              <w:rPr>
                <w:rFonts w:ascii="標楷體" w:eastAsia="標楷體" w:hAnsi="標楷體" w:cs="新細明體"/>
              </w:rPr>
            </w:pPr>
            <w:r w:rsidRPr="000670F5">
              <w:rPr>
                <w:rFonts w:ascii="標楷體" w:eastAsia="標楷體" w:hAnsi="標楷體" w:hint="eastAsia"/>
              </w:rPr>
              <w:t>999/99/99</w:t>
            </w:r>
          </w:p>
        </w:tc>
        <w:tc>
          <w:tcPr>
            <w:tcW w:w="987" w:type="dxa"/>
          </w:tcPr>
          <w:p w14:paraId="13D87954" w14:textId="77777777" w:rsidR="00BC6268" w:rsidRPr="00362205" w:rsidRDefault="00BC6268" w:rsidP="0026408A">
            <w:pPr>
              <w:rPr>
                <w:rFonts w:ascii="標楷體" w:eastAsia="標楷體" w:hAnsi="標楷體"/>
              </w:rPr>
            </w:pPr>
            <w:r w:rsidRPr="00362205">
              <w:rPr>
                <w:rFonts w:ascii="標楷體" w:eastAsia="標楷體" w:hAnsi="標楷體" w:cs="新細明體" w:hint="eastAsia"/>
              </w:rPr>
              <w:t>本營業日</w:t>
            </w:r>
          </w:p>
        </w:tc>
        <w:tc>
          <w:tcPr>
            <w:tcW w:w="1241" w:type="dxa"/>
          </w:tcPr>
          <w:p w14:paraId="72B33686" w14:textId="77777777" w:rsidR="00BC6268" w:rsidRPr="00362205" w:rsidRDefault="00BC6268" w:rsidP="0026408A">
            <w:pPr>
              <w:rPr>
                <w:rFonts w:ascii="標楷體" w:eastAsia="標楷體" w:hAnsi="標楷體"/>
              </w:rPr>
            </w:pPr>
          </w:p>
        </w:tc>
        <w:tc>
          <w:tcPr>
            <w:tcW w:w="713" w:type="dxa"/>
          </w:tcPr>
          <w:p w14:paraId="603F968F" w14:textId="77777777" w:rsidR="00BC6268" w:rsidRPr="00362205" w:rsidRDefault="00BC6268" w:rsidP="0026408A">
            <w:pPr>
              <w:rPr>
                <w:rFonts w:ascii="標楷體" w:eastAsia="標楷體" w:hAnsi="標楷體"/>
              </w:rPr>
            </w:pPr>
            <w:r w:rsidRPr="00362205">
              <w:rPr>
                <w:rFonts w:ascii="標楷體" w:eastAsia="標楷體" w:hAnsi="標楷體" w:hint="eastAsia"/>
              </w:rPr>
              <w:t>V</w:t>
            </w:r>
          </w:p>
        </w:tc>
        <w:tc>
          <w:tcPr>
            <w:tcW w:w="576" w:type="dxa"/>
          </w:tcPr>
          <w:p w14:paraId="027FCABD" w14:textId="77777777" w:rsidR="00BC6268" w:rsidRPr="00362205" w:rsidRDefault="00BC6268" w:rsidP="0026408A">
            <w:pPr>
              <w:rPr>
                <w:rFonts w:ascii="標楷體" w:eastAsia="標楷體" w:hAnsi="標楷體"/>
              </w:rPr>
            </w:pPr>
          </w:p>
        </w:tc>
        <w:tc>
          <w:tcPr>
            <w:tcW w:w="2720" w:type="dxa"/>
          </w:tcPr>
          <w:p w14:paraId="7B915F84" w14:textId="5AA5D86C" w:rsidR="00BC6268" w:rsidRPr="00362205" w:rsidDel="00347D92" w:rsidRDefault="00BC6268" w:rsidP="0026408A">
            <w:pPr>
              <w:rPr>
                <w:del w:id="1062" w:author="智誠 楊" w:date="2021-04-07T22:18:00Z"/>
                <w:rFonts w:ascii="標楷體" w:eastAsia="標楷體" w:hAnsi="標楷體"/>
              </w:rPr>
            </w:pPr>
            <w:del w:id="1063" w:author="智誠 楊" w:date="2021-04-07T22:18:00Z">
              <w:r w:rsidRPr="00362205" w:rsidDel="00347D92">
                <w:rPr>
                  <w:rFonts w:ascii="標楷體" w:eastAsia="標楷體" w:hAnsi="標楷體" w:hint="eastAsia"/>
                </w:rPr>
                <w:delText>必須輸入，</w:delText>
              </w:r>
            </w:del>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p>
          <w:p w14:paraId="130A4744" w14:textId="233C2C16" w:rsidR="00BC6268" w:rsidRPr="001B222D" w:rsidRDefault="00C85960">
            <w:pPr>
              <w:rPr>
                <w:rFonts w:ascii="標楷體" w:eastAsia="標楷體" w:hAnsi="標楷體" w:cs="新細明體"/>
              </w:rPr>
              <w:pPrChange w:id="1064" w:author="智誠 楊" w:date="2021-04-07T22:18:00Z">
                <w:pPr>
                  <w:ind w:left="240" w:hangingChars="100" w:hanging="240"/>
                </w:pPr>
              </w:pPrChange>
            </w:pPr>
            <w:ins w:id="1065" w:author="智誠 楊" w:date="2021-04-08T11:22:00Z">
              <w:r>
                <w:rPr>
                  <w:rFonts w:ascii="標楷體" w:eastAsia="標楷體" w:hAnsi="標楷體" w:cs="新細明體" w:hint="eastAsia"/>
                </w:rPr>
                <w:t>訪</w:t>
              </w:r>
            </w:ins>
            <w:ins w:id="1066" w:author="智誠 楊" w:date="2021-04-07T22:17:00Z">
              <w:r w:rsidR="00DA15B9">
                <w:rPr>
                  <w:rFonts w:ascii="標楷體" w:eastAsia="標楷體" w:hAnsi="標楷體" w:cs="新細明體" w:hint="eastAsia"/>
                </w:rPr>
                <w:t>談日期</w:t>
              </w:r>
              <w:r w:rsidR="00347D92">
                <w:rPr>
                  <w:rFonts w:ascii="標楷體" w:eastAsia="標楷體" w:hAnsi="標楷體" w:cs="新細明體" w:hint="eastAsia"/>
                </w:rPr>
                <w:t>、還款日期擇一輸入</w:t>
              </w:r>
            </w:ins>
            <w:del w:id="1067" w:author="智誠 楊" w:date="2021-04-07T22:17:00Z">
              <w:r w:rsidR="00BC6268" w:rsidRPr="00362205" w:rsidDel="00DA15B9">
                <w:rPr>
                  <w:rFonts w:ascii="標楷體" w:eastAsia="標楷體" w:hAnsi="標楷體" w:cs="新細明體" w:hint="eastAsia"/>
                </w:rPr>
                <w:delText>不可</w:delText>
              </w:r>
              <w:r w:rsidR="00BC6268" w:rsidDel="00DA15B9">
                <w:rPr>
                  <w:rFonts w:ascii="標楷體" w:eastAsia="標楷體" w:hAnsi="標楷體" w:cs="新細明體" w:hint="eastAsia"/>
                </w:rPr>
                <w:delText>大</w:delText>
              </w:r>
              <w:r w:rsidR="00BC6268" w:rsidRPr="00362205" w:rsidDel="00DA15B9">
                <w:rPr>
                  <w:rFonts w:ascii="標楷體" w:eastAsia="標楷體" w:hAnsi="標楷體" w:cs="新細明體" w:hint="eastAsia"/>
                </w:rPr>
                <w:delText>於</w:delText>
              </w:r>
            </w:del>
            <w:ins w:id="1068" w:author="st1" w:date="2020-06-15T19:16:00Z">
              <w:del w:id="1069" w:author="智誠 楊" w:date="2021-04-07T22:17:00Z">
                <w:r w:rsidR="00107105" w:rsidRPr="00362205" w:rsidDel="00DA15B9">
                  <w:rPr>
                    <w:rFonts w:ascii="標楷體" w:eastAsia="標楷體" w:hAnsi="標楷體" w:cs="新細明體" w:hint="eastAsia"/>
                  </w:rPr>
                  <w:delText>本營業日</w:delText>
                </w:r>
              </w:del>
            </w:ins>
            <w:del w:id="1070" w:author="智誠 楊" w:date="2021-04-07T22:17:00Z">
              <w:r w:rsidR="00BC6268" w:rsidRPr="00FF0CBD" w:rsidDel="00DA15B9">
                <w:rPr>
                  <w:rFonts w:ascii="標楷體" w:eastAsia="標楷體" w:hAnsi="標楷體" w:hint="eastAsia"/>
                </w:rPr>
                <w:delText>訪談</w:delText>
              </w:r>
              <w:r w:rsidR="00BC6268" w:rsidRPr="00362205" w:rsidDel="00DA15B9">
                <w:rPr>
                  <w:rFonts w:ascii="標楷體" w:eastAsia="標楷體" w:hAnsi="標楷體" w:cs="新細明體" w:hint="eastAsia"/>
                </w:rPr>
                <w:delText>止日。</w:delText>
              </w:r>
            </w:del>
          </w:p>
        </w:tc>
      </w:tr>
      <w:tr w:rsidR="00BC6268" w:rsidRPr="00362205" w14:paraId="12C8344E" w14:textId="77777777" w:rsidTr="00B66B19">
        <w:trPr>
          <w:trHeight w:val="291"/>
          <w:jc w:val="center"/>
        </w:trPr>
        <w:tc>
          <w:tcPr>
            <w:tcW w:w="558" w:type="dxa"/>
          </w:tcPr>
          <w:p w14:paraId="5A630D43" w14:textId="77777777" w:rsidR="00BC6268" w:rsidRPr="00362205" w:rsidRDefault="00BC6268" w:rsidP="0026408A">
            <w:pPr>
              <w:rPr>
                <w:rFonts w:ascii="標楷體" w:eastAsia="標楷體" w:hAnsi="標楷體"/>
              </w:rPr>
            </w:pPr>
          </w:p>
        </w:tc>
        <w:tc>
          <w:tcPr>
            <w:tcW w:w="2329" w:type="dxa"/>
          </w:tcPr>
          <w:p w14:paraId="2500A546" w14:textId="77777777" w:rsidR="00BC6268" w:rsidRPr="00362205" w:rsidRDefault="00BC6268" w:rsidP="0026408A">
            <w:pPr>
              <w:rPr>
                <w:rFonts w:ascii="標楷體" w:eastAsia="標楷體" w:hAnsi="標楷體"/>
              </w:rPr>
            </w:pPr>
            <w:r w:rsidRPr="00FF0CBD">
              <w:rPr>
                <w:rFonts w:ascii="標楷體" w:eastAsia="標楷體" w:hAnsi="標楷體" w:hint="eastAsia"/>
              </w:rPr>
              <w:t>訪談</w:t>
            </w:r>
            <w:r w:rsidRPr="00362205">
              <w:rPr>
                <w:rFonts w:ascii="標楷體" w:eastAsia="標楷體" w:hAnsi="標楷體" w:cs="新細明體" w:hint="eastAsia"/>
              </w:rPr>
              <w:t>止日</w:t>
            </w:r>
          </w:p>
        </w:tc>
        <w:tc>
          <w:tcPr>
            <w:tcW w:w="1296" w:type="dxa"/>
          </w:tcPr>
          <w:p w14:paraId="24D1316B" w14:textId="77777777" w:rsidR="00BC6268" w:rsidRPr="00362205" w:rsidRDefault="00BC6268" w:rsidP="00247A6D">
            <w:pPr>
              <w:rPr>
                <w:rFonts w:ascii="標楷體" w:eastAsia="標楷體" w:hAnsi="標楷體" w:cs="新細明體"/>
              </w:rPr>
            </w:pPr>
            <w:r w:rsidRPr="000670F5">
              <w:rPr>
                <w:rFonts w:ascii="標楷體" w:eastAsia="標楷體" w:hAnsi="標楷體" w:hint="eastAsia"/>
              </w:rPr>
              <w:t>999/99/99</w:t>
            </w:r>
          </w:p>
        </w:tc>
        <w:tc>
          <w:tcPr>
            <w:tcW w:w="987" w:type="dxa"/>
          </w:tcPr>
          <w:p w14:paraId="08619830" w14:textId="77777777" w:rsidR="00BC6268" w:rsidRPr="00362205" w:rsidRDefault="00BC6268" w:rsidP="0026408A">
            <w:pPr>
              <w:rPr>
                <w:rFonts w:ascii="標楷體" w:eastAsia="標楷體" w:hAnsi="標楷體"/>
              </w:rPr>
            </w:pPr>
            <w:r w:rsidRPr="00362205">
              <w:rPr>
                <w:rFonts w:ascii="標楷體" w:eastAsia="標楷體" w:hAnsi="標楷體" w:cs="新細明體" w:hint="eastAsia"/>
              </w:rPr>
              <w:t>本營業日</w:t>
            </w:r>
          </w:p>
        </w:tc>
        <w:tc>
          <w:tcPr>
            <w:tcW w:w="1241" w:type="dxa"/>
          </w:tcPr>
          <w:p w14:paraId="23181366" w14:textId="77777777" w:rsidR="00BC6268" w:rsidRPr="00362205" w:rsidRDefault="00BC6268" w:rsidP="0026408A">
            <w:pPr>
              <w:rPr>
                <w:rFonts w:ascii="標楷體" w:eastAsia="標楷體" w:hAnsi="標楷體"/>
              </w:rPr>
            </w:pPr>
          </w:p>
        </w:tc>
        <w:tc>
          <w:tcPr>
            <w:tcW w:w="713" w:type="dxa"/>
          </w:tcPr>
          <w:p w14:paraId="6DACFF1A" w14:textId="77777777" w:rsidR="00BC6268" w:rsidRPr="00362205" w:rsidRDefault="00BC6268" w:rsidP="0026408A">
            <w:pPr>
              <w:rPr>
                <w:rFonts w:ascii="標楷體" w:eastAsia="標楷體" w:hAnsi="標楷體"/>
              </w:rPr>
            </w:pPr>
            <w:r w:rsidRPr="00362205">
              <w:rPr>
                <w:rFonts w:ascii="標楷體" w:eastAsia="標楷體" w:hAnsi="標楷體" w:hint="eastAsia"/>
              </w:rPr>
              <w:t>V</w:t>
            </w:r>
          </w:p>
        </w:tc>
        <w:tc>
          <w:tcPr>
            <w:tcW w:w="576" w:type="dxa"/>
          </w:tcPr>
          <w:p w14:paraId="20C37A7D" w14:textId="77777777" w:rsidR="00BC6268" w:rsidRPr="00362205" w:rsidRDefault="00BC6268" w:rsidP="0026408A">
            <w:pPr>
              <w:rPr>
                <w:rFonts w:ascii="標楷體" w:eastAsia="標楷體" w:hAnsi="標楷體"/>
              </w:rPr>
            </w:pPr>
          </w:p>
        </w:tc>
        <w:tc>
          <w:tcPr>
            <w:tcW w:w="2720" w:type="dxa"/>
          </w:tcPr>
          <w:p w14:paraId="063ED293" w14:textId="1F46E282" w:rsidR="00BC6268" w:rsidRPr="00362205" w:rsidDel="00347D92" w:rsidRDefault="00347D92" w:rsidP="0026408A">
            <w:pPr>
              <w:rPr>
                <w:del w:id="1071" w:author="智誠 楊" w:date="2021-04-07T22:18:00Z"/>
                <w:rFonts w:ascii="標楷體" w:eastAsia="標楷體" w:hAnsi="標楷體"/>
              </w:rPr>
            </w:pPr>
            <w:ins w:id="1072" w:author="智誠 楊" w:date="2021-04-07T22:18:00Z">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ins>
            <w:ins w:id="1073" w:author="智誠 楊" w:date="2021-04-08T11:22:00Z">
              <w:r w:rsidR="00C85960">
                <w:rPr>
                  <w:rFonts w:ascii="標楷體" w:eastAsia="標楷體" w:hAnsi="標楷體" w:cs="新細明體" w:hint="eastAsia"/>
                </w:rPr>
                <w:t>訪</w:t>
              </w:r>
            </w:ins>
            <w:ins w:id="1074" w:author="智誠 楊" w:date="2021-04-07T22:18:00Z">
              <w:r>
                <w:rPr>
                  <w:rFonts w:ascii="標楷體" w:eastAsia="標楷體" w:hAnsi="標楷體" w:cs="新細明體" w:hint="eastAsia"/>
                </w:rPr>
                <w:t>談日期、還款日期擇一輸入</w:t>
              </w:r>
            </w:ins>
            <w:del w:id="1075" w:author="智誠 楊" w:date="2021-04-07T22:18:00Z">
              <w:r w:rsidR="00BC6268" w:rsidRPr="00362205" w:rsidDel="00347D92">
                <w:rPr>
                  <w:rFonts w:ascii="標楷體" w:eastAsia="標楷體" w:hAnsi="標楷體" w:hint="eastAsia"/>
                </w:rPr>
                <w:delText>必須輸入，可</w:delText>
              </w:r>
              <w:r w:rsidR="00BC6268" w:rsidRPr="00362205" w:rsidDel="00347D92">
                <w:rPr>
                  <w:rFonts w:ascii="標楷體" w:eastAsia="標楷體" w:hAnsi="標楷體" w:hint="eastAsia"/>
                  <w:lang w:eastAsia="zh-HK"/>
                </w:rPr>
                <w:delText>修</w:delText>
              </w:r>
              <w:r w:rsidR="00BC6268" w:rsidRPr="00362205" w:rsidDel="00347D92">
                <w:rPr>
                  <w:rFonts w:ascii="標楷體" w:eastAsia="標楷體" w:hAnsi="標楷體" w:hint="eastAsia"/>
                </w:rPr>
                <w:delText>改，</w:delText>
              </w:r>
            </w:del>
          </w:p>
          <w:p w14:paraId="0E62E9C3" w14:textId="77777777" w:rsidR="00347D92" w:rsidRDefault="00347D92" w:rsidP="0026408A">
            <w:pPr>
              <w:rPr>
                <w:ins w:id="1076" w:author="智誠 楊" w:date="2021-04-07T22:18:00Z"/>
                <w:rFonts w:ascii="標楷體" w:eastAsia="標楷體" w:hAnsi="標楷體" w:cs="新細明體"/>
              </w:rPr>
            </w:pPr>
          </w:p>
          <w:p w14:paraId="3320F79E" w14:textId="6962CD17" w:rsidR="00BC6268" w:rsidRPr="006E3B5B" w:rsidRDefault="00BC6268" w:rsidP="0026408A">
            <w:pPr>
              <w:rPr>
                <w:rFonts w:ascii="標楷體" w:eastAsia="標楷體" w:hAnsi="標楷體"/>
              </w:rPr>
            </w:pPr>
            <w:r w:rsidRPr="00362205">
              <w:rPr>
                <w:rFonts w:ascii="標楷體" w:eastAsia="標楷體" w:hAnsi="標楷體" w:cs="新細明體" w:hint="eastAsia"/>
              </w:rPr>
              <w:t>不可小於</w:t>
            </w:r>
            <w:r w:rsidRPr="00FF0CBD">
              <w:rPr>
                <w:rFonts w:ascii="標楷體" w:eastAsia="標楷體" w:hAnsi="標楷體" w:hint="eastAsia"/>
              </w:rPr>
              <w:t>訪談</w:t>
            </w:r>
            <w:r w:rsidRPr="00362205">
              <w:rPr>
                <w:rFonts w:ascii="標楷體" w:eastAsia="標楷體" w:hAnsi="標楷體" w:cs="新細明體" w:hint="eastAsia"/>
              </w:rPr>
              <w:t>起日。</w:t>
            </w:r>
          </w:p>
        </w:tc>
      </w:tr>
      <w:tr w:rsidR="00BC6268" w:rsidRPr="00362205" w14:paraId="11B9322D" w14:textId="77777777" w:rsidTr="00B66B19">
        <w:trPr>
          <w:trHeight w:val="291"/>
          <w:jc w:val="center"/>
        </w:trPr>
        <w:tc>
          <w:tcPr>
            <w:tcW w:w="558" w:type="dxa"/>
          </w:tcPr>
          <w:p w14:paraId="258B47E3" w14:textId="77777777" w:rsidR="00BC6268" w:rsidRPr="00362205" w:rsidRDefault="00BC6268" w:rsidP="0026408A">
            <w:pPr>
              <w:rPr>
                <w:rFonts w:ascii="標楷體" w:eastAsia="標楷體" w:hAnsi="標楷體"/>
              </w:rPr>
            </w:pPr>
            <w:r>
              <w:rPr>
                <w:rFonts w:ascii="標楷體" w:eastAsia="標楷體" w:hAnsi="標楷體" w:hint="eastAsia"/>
              </w:rPr>
              <w:t>2</w:t>
            </w:r>
          </w:p>
        </w:tc>
        <w:tc>
          <w:tcPr>
            <w:tcW w:w="2329" w:type="dxa"/>
          </w:tcPr>
          <w:p w14:paraId="6B51A81A" w14:textId="77777777" w:rsidR="00BC6268" w:rsidRPr="00B27CEE" w:rsidRDefault="00BC6268" w:rsidP="0026408A">
            <w:pPr>
              <w:rPr>
                <w:rFonts w:ascii="標楷體" w:eastAsia="標楷體" w:hAnsi="標楷體"/>
              </w:rPr>
            </w:pPr>
            <w:r w:rsidRPr="002A63A7">
              <w:rPr>
                <w:rFonts w:ascii="標楷體" w:eastAsia="標楷體" w:hAnsi="標楷體" w:hint="eastAsia"/>
              </w:rPr>
              <w:t>還款</w:t>
            </w:r>
            <w:r w:rsidRPr="00B27CEE">
              <w:rPr>
                <w:rFonts w:ascii="標楷體" w:eastAsia="標楷體" w:hAnsi="標楷體" w:cs="新細明體" w:hint="eastAsia"/>
              </w:rPr>
              <w:t>起日</w:t>
            </w:r>
          </w:p>
        </w:tc>
        <w:tc>
          <w:tcPr>
            <w:tcW w:w="1296" w:type="dxa"/>
          </w:tcPr>
          <w:p w14:paraId="36AAE914" w14:textId="77777777" w:rsidR="00BC6268" w:rsidRPr="00362205" w:rsidRDefault="00BC6268" w:rsidP="00247A6D">
            <w:pPr>
              <w:rPr>
                <w:rFonts w:ascii="標楷體" w:eastAsia="標楷體" w:hAnsi="標楷體" w:cs="新細明體"/>
              </w:rPr>
            </w:pPr>
            <w:r w:rsidRPr="000670F5">
              <w:rPr>
                <w:rFonts w:ascii="標楷體" w:eastAsia="標楷體" w:hAnsi="標楷體" w:hint="eastAsia"/>
              </w:rPr>
              <w:t>999/99/99</w:t>
            </w:r>
          </w:p>
        </w:tc>
        <w:tc>
          <w:tcPr>
            <w:tcW w:w="987" w:type="dxa"/>
          </w:tcPr>
          <w:p w14:paraId="55BC7304" w14:textId="77777777" w:rsidR="00BC6268" w:rsidRPr="00B27CEE" w:rsidRDefault="00BC6268" w:rsidP="0026408A">
            <w:pPr>
              <w:rPr>
                <w:rFonts w:ascii="標楷體" w:eastAsia="標楷體" w:hAnsi="標楷體" w:cs="新細明體"/>
              </w:rPr>
            </w:pPr>
            <w:r w:rsidRPr="00B27CEE">
              <w:rPr>
                <w:rFonts w:ascii="標楷體" w:eastAsia="標楷體" w:hAnsi="標楷體" w:cs="新細明體" w:hint="eastAsia"/>
              </w:rPr>
              <w:t>本營業日</w:t>
            </w:r>
          </w:p>
        </w:tc>
        <w:tc>
          <w:tcPr>
            <w:tcW w:w="1241" w:type="dxa"/>
          </w:tcPr>
          <w:p w14:paraId="3995369F" w14:textId="77777777" w:rsidR="00BC6268" w:rsidRPr="00B27CEE" w:rsidRDefault="00BC6268" w:rsidP="0026408A">
            <w:pPr>
              <w:rPr>
                <w:rFonts w:ascii="標楷體" w:eastAsia="標楷體" w:hAnsi="標楷體"/>
              </w:rPr>
            </w:pPr>
          </w:p>
        </w:tc>
        <w:tc>
          <w:tcPr>
            <w:tcW w:w="713" w:type="dxa"/>
          </w:tcPr>
          <w:p w14:paraId="2C5D4742" w14:textId="77777777" w:rsidR="00BC6268" w:rsidRPr="00B27CEE" w:rsidRDefault="00BC6268" w:rsidP="0026408A">
            <w:pPr>
              <w:rPr>
                <w:rFonts w:ascii="標楷體" w:eastAsia="標楷體" w:hAnsi="標楷體"/>
              </w:rPr>
            </w:pPr>
            <w:r w:rsidRPr="00B27CEE">
              <w:rPr>
                <w:rFonts w:ascii="標楷體" w:eastAsia="標楷體" w:hAnsi="標楷體" w:hint="eastAsia"/>
              </w:rPr>
              <w:t>V</w:t>
            </w:r>
          </w:p>
        </w:tc>
        <w:tc>
          <w:tcPr>
            <w:tcW w:w="576" w:type="dxa"/>
          </w:tcPr>
          <w:p w14:paraId="11836C1F" w14:textId="77777777" w:rsidR="00BC6268" w:rsidRPr="00B27CEE" w:rsidRDefault="00BC6268" w:rsidP="0026408A">
            <w:pPr>
              <w:rPr>
                <w:rFonts w:ascii="標楷體" w:eastAsia="標楷體" w:hAnsi="標楷體"/>
              </w:rPr>
            </w:pPr>
          </w:p>
        </w:tc>
        <w:tc>
          <w:tcPr>
            <w:tcW w:w="2720" w:type="dxa"/>
          </w:tcPr>
          <w:p w14:paraId="79D79D20" w14:textId="43684E45" w:rsidR="00BC6268" w:rsidRPr="00B27CEE" w:rsidDel="00347D92" w:rsidRDefault="00347D92" w:rsidP="0026408A">
            <w:pPr>
              <w:rPr>
                <w:del w:id="1077" w:author="智誠 楊" w:date="2021-04-07T22:18:00Z"/>
                <w:rFonts w:ascii="標楷體" w:eastAsia="標楷體" w:hAnsi="標楷體"/>
              </w:rPr>
            </w:pPr>
            <w:ins w:id="1078" w:author="智誠 楊" w:date="2021-04-07T22:18:00Z">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ins>
            <w:ins w:id="1079" w:author="智誠 楊" w:date="2021-04-08T11:22:00Z">
              <w:r w:rsidR="00C85960">
                <w:rPr>
                  <w:rFonts w:ascii="標楷體" w:eastAsia="標楷體" w:hAnsi="標楷體" w:cs="新細明體" w:hint="eastAsia"/>
                </w:rPr>
                <w:t>訪</w:t>
              </w:r>
            </w:ins>
            <w:ins w:id="1080" w:author="智誠 楊" w:date="2021-04-07T22:18:00Z">
              <w:r>
                <w:rPr>
                  <w:rFonts w:ascii="標楷體" w:eastAsia="標楷體" w:hAnsi="標楷體" w:cs="新細明體" w:hint="eastAsia"/>
                </w:rPr>
                <w:t>談日期、還款日期擇一輸入</w:t>
              </w:r>
            </w:ins>
            <w:del w:id="1081" w:author="智誠 楊" w:date="2021-04-07T22:18:00Z">
              <w:r w:rsidR="00BC6268" w:rsidRPr="00B27CEE" w:rsidDel="00347D92">
                <w:rPr>
                  <w:rFonts w:ascii="標楷體" w:eastAsia="標楷體" w:hAnsi="標楷體" w:hint="eastAsia"/>
                </w:rPr>
                <w:delText>必須輸入，可</w:delText>
              </w:r>
              <w:r w:rsidR="00BC6268" w:rsidRPr="00B27CEE" w:rsidDel="00347D92">
                <w:rPr>
                  <w:rFonts w:ascii="標楷體" w:eastAsia="標楷體" w:hAnsi="標楷體" w:hint="eastAsia"/>
                  <w:lang w:eastAsia="zh-HK"/>
                </w:rPr>
                <w:delText>修</w:delText>
              </w:r>
              <w:r w:rsidR="00BC6268" w:rsidRPr="00B27CEE" w:rsidDel="00347D92">
                <w:rPr>
                  <w:rFonts w:ascii="標楷體" w:eastAsia="標楷體" w:hAnsi="標楷體" w:hint="eastAsia"/>
                </w:rPr>
                <w:delText>改，</w:delText>
              </w:r>
            </w:del>
          </w:p>
          <w:p w14:paraId="5FB3D9D9" w14:textId="11835413" w:rsidR="00BC6268" w:rsidRPr="00B27CEE" w:rsidRDefault="00BC6268" w:rsidP="0026408A">
            <w:pPr>
              <w:rPr>
                <w:rFonts w:ascii="標楷體" w:eastAsia="標楷體" w:hAnsi="標楷體"/>
              </w:rPr>
            </w:pPr>
            <w:del w:id="1082" w:author="智誠 楊" w:date="2021-04-07T22:17:00Z">
              <w:r w:rsidRPr="00B27CEE" w:rsidDel="00DA15B9">
                <w:rPr>
                  <w:rFonts w:ascii="標楷體" w:eastAsia="標楷體" w:hAnsi="標楷體" w:cs="新細明體" w:hint="eastAsia"/>
                </w:rPr>
                <w:delText>不可大於</w:delText>
              </w:r>
            </w:del>
            <w:ins w:id="1083" w:author="st1" w:date="2020-06-15T19:16:00Z">
              <w:del w:id="1084" w:author="智誠 楊" w:date="2021-04-07T22:17:00Z">
                <w:r w:rsidR="00107105" w:rsidRPr="00362205" w:rsidDel="00DA15B9">
                  <w:rPr>
                    <w:rFonts w:ascii="標楷體" w:eastAsia="標楷體" w:hAnsi="標楷體" w:cs="新細明體" w:hint="eastAsia"/>
                  </w:rPr>
                  <w:delText>本營業日</w:delText>
                </w:r>
              </w:del>
            </w:ins>
            <w:del w:id="1085" w:author="智誠 楊" w:date="2021-04-07T22:17:00Z">
              <w:r w:rsidRPr="002A63A7" w:rsidDel="00DA15B9">
                <w:rPr>
                  <w:rFonts w:ascii="標楷體" w:eastAsia="標楷體" w:hAnsi="標楷體" w:hint="eastAsia"/>
                </w:rPr>
                <w:delText>還款</w:delText>
              </w:r>
              <w:r w:rsidRPr="00B27CEE" w:rsidDel="00DA15B9">
                <w:rPr>
                  <w:rFonts w:ascii="標楷體" w:eastAsia="標楷體" w:hAnsi="標楷體" w:cs="新細明體" w:hint="eastAsia"/>
                </w:rPr>
                <w:delText>止日。</w:delText>
              </w:r>
            </w:del>
          </w:p>
        </w:tc>
      </w:tr>
      <w:tr w:rsidR="00BC6268" w:rsidRPr="00362205" w14:paraId="744CBA40" w14:textId="77777777" w:rsidTr="00B66B19">
        <w:trPr>
          <w:trHeight w:val="291"/>
          <w:jc w:val="center"/>
        </w:trPr>
        <w:tc>
          <w:tcPr>
            <w:tcW w:w="558" w:type="dxa"/>
          </w:tcPr>
          <w:p w14:paraId="08C6A1BF" w14:textId="77777777" w:rsidR="00BC6268" w:rsidRPr="00362205" w:rsidRDefault="00BC6268" w:rsidP="0026408A">
            <w:pPr>
              <w:rPr>
                <w:rFonts w:ascii="標楷體" w:eastAsia="標楷體" w:hAnsi="標楷體"/>
              </w:rPr>
            </w:pPr>
          </w:p>
        </w:tc>
        <w:tc>
          <w:tcPr>
            <w:tcW w:w="2329" w:type="dxa"/>
          </w:tcPr>
          <w:p w14:paraId="4737D51B" w14:textId="77777777" w:rsidR="00BC6268" w:rsidRPr="00B27CEE" w:rsidRDefault="00BC6268" w:rsidP="0026408A">
            <w:pPr>
              <w:rPr>
                <w:rFonts w:ascii="標楷體" w:eastAsia="標楷體" w:hAnsi="標楷體"/>
              </w:rPr>
            </w:pPr>
            <w:r w:rsidRPr="002A63A7">
              <w:rPr>
                <w:rFonts w:ascii="標楷體" w:eastAsia="標楷體" w:hAnsi="標楷體" w:hint="eastAsia"/>
              </w:rPr>
              <w:t>還款</w:t>
            </w:r>
            <w:r w:rsidRPr="00B27CEE">
              <w:rPr>
                <w:rFonts w:ascii="標楷體" w:eastAsia="標楷體" w:hAnsi="標楷體" w:cs="新細明體" w:hint="eastAsia"/>
              </w:rPr>
              <w:t>止日</w:t>
            </w:r>
          </w:p>
        </w:tc>
        <w:tc>
          <w:tcPr>
            <w:tcW w:w="1296" w:type="dxa"/>
          </w:tcPr>
          <w:p w14:paraId="43F759E7" w14:textId="77777777" w:rsidR="00BC6268" w:rsidRPr="00362205" w:rsidRDefault="00BC6268" w:rsidP="00247A6D">
            <w:pPr>
              <w:rPr>
                <w:rFonts w:ascii="標楷體" w:eastAsia="標楷體" w:hAnsi="標楷體" w:cs="新細明體"/>
              </w:rPr>
            </w:pPr>
            <w:r w:rsidRPr="000670F5">
              <w:rPr>
                <w:rFonts w:ascii="標楷體" w:eastAsia="標楷體" w:hAnsi="標楷體" w:hint="eastAsia"/>
              </w:rPr>
              <w:t>999/99/99</w:t>
            </w:r>
          </w:p>
        </w:tc>
        <w:tc>
          <w:tcPr>
            <w:tcW w:w="987" w:type="dxa"/>
          </w:tcPr>
          <w:p w14:paraId="0340DEBE" w14:textId="77777777" w:rsidR="00BC6268" w:rsidRPr="00B27CEE" w:rsidRDefault="00BC6268" w:rsidP="0026408A">
            <w:pPr>
              <w:rPr>
                <w:rFonts w:ascii="標楷體" w:eastAsia="標楷體" w:hAnsi="標楷體" w:cs="新細明體"/>
              </w:rPr>
            </w:pPr>
            <w:r w:rsidRPr="00B27CEE">
              <w:rPr>
                <w:rFonts w:ascii="標楷體" w:eastAsia="標楷體" w:hAnsi="標楷體" w:cs="新細明體" w:hint="eastAsia"/>
              </w:rPr>
              <w:t>本營業日</w:t>
            </w:r>
          </w:p>
        </w:tc>
        <w:tc>
          <w:tcPr>
            <w:tcW w:w="1241" w:type="dxa"/>
          </w:tcPr>
          <w:p w14:paraId="6AADE11C" w14:textId="77777777" w:rsidR="00BC6268" w:rsidRPr="00B27CEE" w:rsidRDefault="00BC6268" w:rsidP="0026408A">
            <w:pPr>
              <w:rPr>
                <w:rFonts w:ascii="標楷體" w:eastAsia="標楷體" w:hAnsi="標楷體"/>
              </w:rPr>
            </w:pPr>
          </w:p>
        </w:tc>
        <w:tc>
          <w:tcPr>
            <w:tcW w:w="713" w:type="dxa"/>
          </w:tcPr>
          <w:p w14:paraId="2BA1D0F5" w14:textId="77777777" w:rsidR="00BC6268" w:rsidRPr="00B27CEE" w:rsidRDefault="00BC6268" w:rsidP="0026408A">
            <w:pPr>
              <w:rPr>
                <w:rFonts w:ascii="標楷體" w:eastAsia="標楷體" w:hAnsi="標楷體"/>
              </w:rPr>
            </w:pPr>
            <w:r w:rsidRPr="00B27CEE">
              <w:rPr>
                <w:rFonts w:ascii="標楷體" w:eastAsia="標楷體" w:hAnsi="標楷體" w:hint="eastAsia"/>
              </w:rPr>
              <w:t>V</w:t>
            </w:r>
          </w:p>
        </w:tc>
        <w:tc>
          <w:tcPr>
            <w:tcW w:w="576" w:type="dxa"/>
          </w:tcPr>
          <w:p w14:paraId="79DA130E" w14:textId="77777777" w:rsidR="00BC6268" w:rsidRPr="00B27CEE" w:rsidRDefault="00BC6268" w:rsidP="0026408A">
            <w:pPr>
              <w:rPr>
                <w:rFonts w:ascii="標楷體" w:eastAsia="標楷體" w:hAnsi="標楷體"/>
              </w:rPr>
            </w:pPr>
          </w:p>
        </w:tc>
        <w:tc>
          <w:tcPr>
            <w:tcW w:w="2720" w:type="dxa"/>
          </w:tcPr>
          <w:p w14:paraId="3E19E7F0" w14:textId="1993B040" w:rsidR="00BC6268" w:rsidRPr="00B27CEE" w:rsidDel="00347D92" w:rsidRDefault="00347D92" w:rsidP="0026408A">
            <w:pPr>
              <w:rPr>
                <w:del w:id="1086" w:author="智誠 楊" w:date="2021-04-07T22:18:00Z"/>
                <w:rFonts w:ascii="標楷體" w:eastAsia="標楷體" w:hAnsi="標楷體"/>
              </w:rPr>
            </w:pPr>
            <w:ins w:id="1087" w:author="智誠 楊" w:date="2021-04-07T22:18:00Z">
              <w:r w:rsidRPr="00362205">
                <w:rPr>
                  <w:rFonts w:ascii="標楷體" w:eastAsia="標楷體" w:hAnsi="標楷體" w:hint="eastAsia"/>
                </w:rPr>
                <w:t>可</w:t>
              </w:r>
              <w:r w:rsidRPr="00362205">
                <w:rPr>
                  <w:rFonts w:ascii="標楷體" w:eastAsia="標楷體" w:hAnsi="標楷體" w:hint="eastAsia"/>
                  <w:lang w:eastAsia="zh-HK"/>
                </w:rPr>
                <w:t>修</w:t>
              </w:r>
              <w:r w:rsidRPr="00362205">
                <w:rPr>
                  <w:rFonts w:ascii="標楷體" w:eastAsia="標楷體" w:hAnsi="標楷體" w:hint="eastAsia"/>
                </w:rPr>
                <w:t>改，</w:t>
              </w:r>
            </w:ins>
            <w:ins w:id="1088" w:author="智誠 楊" w:date="2021-04-08T11:22:00Z">
              <w:r w:rsidR="00C85960">
                <w:rPr>
                  <w:rFonts w:ascii="標楷體" w:eastAsia="標楷體" w:hAnsi="標楷體" w:cs="新細明體" w:hint="eastAsia"/>
                </w:rPr>
                <w:t>訪</w:t>
              </w:r>
            </w:ins>
            <w:ins w:id="1089" w:author="智誠 楊" w:date="2021-04-07T22:18:00Z">
              <w:r>
                <w:rPr>
                  <w:rFonts w:ascii="標楷體" w:eastAsia="標楷體" w:hAnsi="標楷體" w:cs="新細明體" w:hint="eastAsia"/>
                </w:rPr>
                <w:t>談日期、還款日期擇一輸入</w:t>
              </w:r>
            </w:ins>
            <w:del w:id="1090" w:author="智誠 楊" w:date="2021-04-07T22:18:00Z">
              <w:r w:rsidR="00BC6268" w:rsidRPr="00B27CEE" w:rsidDel="00347D92">
                <w:rPr>
                  <w:rFonts w:ascii="標楷體" w:eastAsia="標楷體" w:hAnsi="標楷體" w:hint="eastAsia"/>
                </w:rPr>
                <w:delText>必須輸入，可</w:delText>
              </w:r>
              <w:r w:rsidR="00BC6268" w:rsidRPr="00B27CEE" w:rsidDel="00347D92">
                <w:rPr>
                  <w:rFonts w:ascii="標楷體" w:eastAsia="標楷體" w:hAnsi="標楷體" w:hint="eastAsia"/>
                  <w:lang w:eastAsia="zh-HK"/>
                </w:rPr>
                <w:delText>修</w:delText>
              </w:r>
              <w:r w:rsidR="00BC6268" w:rsidRPr="00B27CEE" w:rsidDel="00347D92">
                <w:rPr>
                  <w:rFonts w:ascii="標楷體" w:eastAsia="標楷體" w:hAnsi="標楷體" w:hint="eastAsia"/>
                </w:rPr>
                <w:delText>改，</w:delText>
              </w:r>
            </w:del>
          </w:p>
          <w:p w14:paraId="71B59F52" w14:textId="77777777" w:rsidR="00347D92" w:rsidRDefault="00347D92" w:rsidP="0026408A">
            <w:pPr>
              <w:rPr>
                <w:ins w:id="1091" w:author="智誠 楊" w:date="2021-04-07T22:18:00Z"/>
                <w:rFonts w:ascii="標楷體" w:eastAsia="標楷體" w:hAnsi="標楷體" w:cs="新細明體"/>
              </w:rPr>
            </w:pPr>
          </w:p>
          <w:p w14:paraId="02E3B2BD" w14:textId="55BA9366" w:rsidR="00BC6268" w:rsidRPr="00B27CEE" w:rsidRDefault="00BC6268" w:rsidP="0026408A">
            <w:pPr>
              <w:rPr>
                <w:rFonts w:ascii="標楷體" w:eastAsia="標楷體" w:hAnsi="標楷體"/>
              </w:rPr>
            </w:pPr>
            <w:r w:rsidRPr="00B27CEE">
              <w:rPr>
                <w:rFonts w:ascii="標楷體" w:eastAsia="標楷體" w:hAnsi="標楷體" w:cs="新細明體" w:hint="eastAsia"/>
              </w:rPr>
              <w:t>不可小於</w:t>
            </w:r>
            <w:r w:rsidRPr="002A63A7">
              <w:rPr>
                <w:rFonts w:ascii="標楷體" w:eastAsia="標楷體" w:hAnsi="標楷體" w:hint="eastAsia"/>
              </w:rPr>
              <w:t>還款</w:t>
            </w:r>
            <w:r w:rsidRPr="00B27CEE">
              <w:rPr>
                <w:rFonts w:ascii="標楷體" w:eastAsia="標楷體" w:hAnsi="標楷體" w:cs="新細明體" w:hint="eastAsia"/>
              </w:rPr>
              <w:t>起日。</w:t>
            </w:r>
          </w:p>
        </w:tc>
      </w:tr>
    </w:tbl>
    <w:p w14:paraId="3E920EEE" w14:textId="0350E425" w:rsidR="00917E77" w:rsidDel="00347D92" w:rsidRDefault="00917E77" w:rsidP="00917E77">
      <w:pPr>
        <w:rPr>
          <w:del w:id="1092" w:author="智誠 楊" w:date="2021-04-07T22:19:00Z"/>
          <w:rFonts w:ascii="標楷體" w:eastAsia="標楷體" w:hAnsi="標楷體"/>
          <w:color w:val="FF0000"/>
        </w:rPr>
      </w:pPr>
      <w:del w:id="1093" w:author="智誠 楊" w:date="2021-04-07T22:19:00Z">
        <w:r w:rsidRPr="00FF693A" w:rsidDel="00347D92">
          <w:rPr>
            <w:rFonts w:ascii="標楷體" w:eastAsia="標楷體" w:hAnsi="標楷體" w:hint="eastAsia"/>
            <w:color w:val="FF0000"/>
            <w:lang w:eastAsia="zh-HK"/>
          </w:rPr>
          <w:delText>待修改</w:delText>
        </w:r>
        <w:r w:rsidRPr="00FF693A" w:rsidDel="00347D92">
          <w:rPr>
            <w:rFonts w:ascii="標楷體" w:eastAsia="標楷體" w:hAnsi="標楷體" w:hint="eastAsia"/>
            <w:color w:val="FF0000"/>
          </w:rPr>
          <w:delText xml:space="preserve"> : </w:delText>
        </w:r>
      </w:del>
    </w:p>
    <w:p w14:paraId="04539D9A" w14:textId="739C6E2E" w:rsidR="00917E77" w:rsidRPr="00FF693A" w:rsidDel="00347D92" w:rsidRDefault="00917E77" w:rsidP="00917E77">
      <w:pPr>
        <w:pStyle w:val="af9"/>
        <w:numPr>
          <w:ilvl w:val="0"/>
          <w:numId w:val="31"/>
        </w:numPr>
        <w:spacing w:line="276" w:lineRule="auto"/>
        <w:ind w:leftChars="0"/>
        <w:rPr>
          <w:del w:id="1094" w:author="智誠 楊" w:date="2021-04-07T22:19:00Z"/>
          <w:rFonts w:ascii="標楷體" w:eastAsia="標楷體" w:hAnsi="標楷體"/>
          <w:color w:val="FF0000"/>
          <w:lang w:eastAsia="zh-HK"/>
        </w:rPr>
      </w:pPr>
      <w:del w:id="1095" w:author="智誠 楊" w:date="2021-04-07T22:19:00Z">
        <w:r w:rsidRPr="00FF693A" w:rsidDel="00347D92">
          <w:rPr>
            <w:rFonts w:ascii="標楷體" w:eastAsia="標楷體" w:hAnsi="標楷體" w:hint="eastAsia"/>
            <w:color w:val="FF0000"/>
          </w:rPr>
          <w:delText>[代償銀行]</w:delText>
        </w:r>
        <w:r w:rsidRPr="00FF693A" w:rsidDel="00347D92">
          <w:rPr>
            <w:rFonts w:ascii="標楷體" w:eastAsia="標楷體" w:hAnsi="標楷體" w:hint="eastAsia"/>
            <w:color w:val="FF0000"/>
            <w:lang w:eastAsia="zh-HK"/>
          </w:rPr>
          <w:delText>欄位修改為輸入10個中文字。</w:delText>
        </w:r>
      </w:del>
    </w:p>
    <w:p w14:paraId="16D1C7F5" w14:textId="23132737" w:rsidR="00917E77" w:rsidRPr="00FF693A" w:rsidDel="00347D92" w:rsidRDefault="00917E77" w:rsidP="00917E77">
      <w:pPr>
        <w:pStyle w:val="af9"/>
        <w:numPr>
          <w:ilvl w:val="0"/>
          <w:numId w:val="31"/>
        </w:numPr>
        <w:spacing w:line="276" w:lineRule="auto"/>
        <w:ind w:leftChars="0"/>
        <w:rPr>
          <w:del w:id="1096" w:author="智誠 楊" w:date="2021-04-07T22:19:00Z"/>
          <w:rFonts w:ascii="標楷體" w:eastAsia="標楷體" w:hAnsi="標楷體"/>
          <w:color w:val="FF0000"/>
          <w:lang w:eastAsia="zh-HK"/>
        </w:rPr>
      </w:pPr>
      <w:del w:id="1097" w:author="智誠 楊" w:date="2021-04-07T22:19:00Z">
        <w:r w:rsidRPr="00FF693A" w:rsidDel="00347D92">
          <w:rPr>
            <w:rFonts w:ascii="標楷體" w:eastAsia="標楷體" w:hAnsi="標楷體" w:hint="eastAsia"/>
            <w:color w:val="FF0000"/>
          </w:rPr>
          <w:delText>[年收入]</w:delText>
        </w:r>
        <w:r w:rsidRPr="00FF693A" w:rsidDel="00347D92">
          <w:rPr>
            <w:rFonts w:ascii="標楷體" w:eastAsia="標楷體" w:hAnsi="標楷體" w:hint="eastAsia"/>
            <w:color w:val="FF0000"/>
            <w:lang w:eastAsia="zh-HK"/>
          </w:rPr>
          <w:delText>欄位修改為輸入30個中文字。</w:delText>
        </w:r>
      </w:del>
    </w:p>
    <w:p w14:paraId="08F0BF86" w14:textId="3AB42893" w:rsidR="00917E77" w:rsidRPr="00FF693A" w:rsidDel="00347D92" w:rsidRDefault="00917E77" w:rsidP="00917E77">
      <w:pPr>
        <w:pStyle w:val="af9"/>
        <w:numPr>
          <w:ilvl w:val="0"/>
          <w:numId w:val="31"/>
        </w:numPr>
        <w:spacing w:line="276" w:lineRule="auto"/>
        <w:ind w:leftChars="0"/>
        <w:rPr>
          <w:del w:id="1098" w:author="智誠 楊" w:date="2021-04-07T22:19:00Z"/>
          <w:rFonts w:ascii="標楷體" w:eastAsia="標楷體" w:hAnsi="標楷體"/>
          <w:color w:val="FF0000"/>
          <w:lang w:eastAsia="zh-HK"/>
        </w:rPr>
      </w:pPr>
      <w:del w:id="1099" w:author="智誠 楊" w:date="2021-04-07T22:19:00Z">
        <w:r w:rsidRPr="00FF693A" w:rsidDel="00347D92">
          <w:rPr>
            <w:rFonts w:ascii="標楷體" w:eastAsia="標楷體" w:hAnsi="標楷體" w:hint="eastAsia"/>
            <w:color w:val="FF0000"/>
          </w:rPr>
          <w:delText>[其他說明]</w:delText>
        </w:r>
        <w:r w:rsidRPr="00FF693A" w:rsidDel="00347D92">
          <w:rPr>
            <w:rFonts w:ascii="標楷體" w:eastAsia="標楷體" w:hAnsi="標楷體" w:hint="eastAsia"/>
            <w:color w:val="FF0000"/>
            <w:lang w:eastAsia="zh-HK"/>
          </w:rPr>
          <w:delText>欄位修改為輸入60個中文字。</w:delText>
        </w:r>
      </w:del>
    </w:p>
    <w:p w14:paraId="16F03007" w14:textId="5B4745CD" w:rsidR="00917E77" w:rsidRPr="00396081" w:rsidDel="00347D92" w:rsidRDefault="005A39B6" w:rsidP="005903F5">
      <w:pPr>
        <w:pStyle w:val="af9"/>
        <w:numPr>
          <w:ilvl w:val="0"/>
          <w:numId w:val="31"/>
        </w:numPr>
        <w:spacing w:line="276" w:lineRule="auto"/>
        <w:ind w:leftChars="0"/>
        <w:rPr>
          <w:del w:id="1100" w:author="智誠 楊" w:date="2021-04-07T22:19:00Z"/>
          <w:rFonts w:ascii="標楷體" w:hAnsi="標楷體"/>
          <w:color w:val="FF0000"/>
        </w:rPr>
      </w:pPr>
      <w:del w:id="1101" w:author="智誠 楊" w:date="2021-04-07T22:19:00Z">
        <w:r w:rsidRPr="005903F5" w:rsidDel="00347D92">
          <w:rPr>
            <w:rFonts w:ascii="標楷體" w:eastAsia="標楷體" w:hAnsi="標楷體" w:hint="eastAsia"/>
            <w:color w:val="FF0000"/>
          </w:rPr>
          <w:delText>當有訪談記錄修改時，顯示</w:delText>
        </w:r>
        <w:r w:rsidRPr="005903F5" w:rsidDel="00347D92">
          <w:rPr>
            <w:rFonts w:ascii="標楷體" w:eastAsia="標楷體" w:hAnsi="標楷體" w:hint="eastAsia"/>
            <w:color w:val="FF0000"/>
            <w:bdr w:val="single" w:sz="4" w:space="0" w:color="auto"/>
          </w:rPr>
          <w:delText>歷程</w:delText>
        </w:r>
        <w:r w:rsidRPr="005903F5" w:rsidDel="00347D92">
          <w:rPr>
            <w:rFonts w:ascii="標楷體" w:eastAsia="標楷體" w:hAnsi="標楷體" w:hint="eastAsia"/>
            <w:color w:val="FF0000"/>
          </w:rPr>
          <w:delText>按鈕，連結</w:delText>
        </w:r>
        <w:r w:rsidRPr="005903F5" w:rsidDel="00347D92">
          <w:rPr>
            <w:rFonts w:ascii="標楷體" w:eastAsia="標楷體" w:hAnsi="標楷體"/>
            <w:color w:val="FF0000"/>
          </w:rPr>
          <w:delText>[L6932資料變更交易查詢]。</w:delText>
        </w:r>
      </w:del>
    </w:p>
    <w:p w14:paraId="176F46CD" w14:textId="5EBB98F5" w:rsidR="00BC6268" w:rsidDel="00347D92" w:rsidRDefault="00BC6268">
      <w:pPr>
        <w:pStyle w:val="a"/>
        <w:rPr>
          <w:del w:id="1102" w:author="智誠 楊" w:date="2021-04-07T22:19:00Z"/>
        </w:rPr>
      </w:pPr>
      <w:del w:id="1103" w:author="智誠 楊" w:date="2021-04-07T22:19:00Z">
        <w:r w:rsidDel="00347D92">
          <w:rPr>
            <w:rFonts w:hint="eastAsia"/>
          </w:rPr>
          <w:delText>輸出</w:delText>
        </w:r>
        <w:r w:rsidRPr="003972CE" w:rsidDel="00347D92">
          <w:delText>畫面資料說明</w:delText>
        </w:r>
      </w:del>
    </w:p>
    <w:p w14:paraId="5003E30F" w14:textId="77777777" w:rsidR="00C95828" w:rsidRPr="00F75F68" w:rsidRDefault="00C95828" w:rsidP="00C95828">
      <w:pPr>
        <w:rPr>
          <w:rFonts w:ascii="標楷體" w:eastAsia="標楷體" w:hAnsi="標楷體"/>
        </w:rPr>
      </w:pPr>
    </w:p>
    <w:p w14:paraId="4919432E" w14:textId="0BCC4957" w:rsidR="00C85960" w:rsidRPr="00C85960" w:rsidRDefault="00C95828" w:rsidP="00C95828">
      <w:pPr>
        <w:pStyle w:val="3"/>
        <w:numPr>
          <w:ilvl w:val="2"/>
          <w:numId w:val="1"/>
        </w:numPr>
        <w:rPr>
          <w:ins w:id="1104" w:author="智誠 楊" w:date="2021-04-08T11:14:00Z"/>
          <w:rFonts w:ascii="標楷體" w:hAnsi="標楷體"/>
          <w:rPrChange w:id="1105" w:author="智誠 楊" w:date="2021-04-08T11:14:00Z">
            <w:rPr>
              <w:ins w:id="1106" w:author="智誠 楊" w:date="2021-04-08T11:14:00Z"/>
            </w:rPr>
          </w:rPrChange>
        </w:rPr>
      </w:pPr>
      <w:r>
        <w:br w:type="page"/>
      </w:r>
      <w:ins w:id="1107" w:author="智誠 楊" w:date="2021-04-08T11:14:00Z">
        <w:r w:rsidR="00C85960">
          <w:rPr>
            <w:rFonts w:hint="eastAsia"/>
          </w:rPr>
          <w:lastRenderedPageBreak/>
          <w:t>L</w:t>
        </w:r>
        <w:r w:rsidR="00C85960">
          <w:t>8924</w:t>
        </w:r>
        <w:r w:rsidR="00C85960" w:rsidRPr="00086CF9">
          <w:rPr>
            <w:rFonts w:ascii="標楷體" w:hAnsi="標楷體" w:hint="eastAsia"/>
          </w:rPr>
          <w:t>疑似洗錢資料變更查詢</w:t>
        </w:r>
      </w:ins>
    </w:p>
    <w:p w14:paraId="7132032A" w14:textId="77777777" w:rsidR="00C85960" w:rsidRPr="00362205" w:rsidRDefault="00C85960">
      <w:pPr>
        <w:pStyle w:val="a"/>
        <w:numPr>
          <w:ilvl w:val="0"/>
          <w:numId w:val="73"/>
        </w:numPr>
        <w:rPr>
          <w:ins w:id="1108" w:author="智誠 楊" w:date="2021-04-08T11:15:00Z"/>
        </w:rPr>
        <w:pPrChange w:id="1109" w:author="智誠 楊" w:date="2021-04-08T11:15:00Z">
          <w:pPr>
            <w:pStyle w:val="a"/>
            <w:numPr>
              <w:numId w:val="1"/>
            </w:numPr>
            <w:tabs>
              <w:tab w:val="num" w:pos="1134"/>
            </w:tabs>
            <w:ind w:left="1134" w:hanging="1134"/>
          </w:pPr>
        </w:pPrChange>
      </w:pPr>
      <w:ins w:id="1110" w:author="智誠 楊" w:date="2021-04-08T11:15:00Z">
        <w:r w:rsidRPr="00362205">
          <w:t>功能說明</w:t>
        </w:r>
      </w:ins>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85960" w:rsidRPr="00362205" w14:paraId="4AC97433" w14:textId="77777777" w:rsidTr="00560F67">
        <w:trPr>
          <w:trHeight w:val="277"/>
          <w:ins w:id="1111"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26B04F5B" w14:textId="77777777" w:rsidR="00C85960" w:rsidRPr="00362205" w:rsidRDefault="00C85960" w:rsidP="00560F67">
            <w:pPr>
              <w:rPr>
                <w:ins w:id="1112" w:author="智誠 楊" w:date="2021-04-08T11:15:00Z"/>
                <w:rFonts w:ascii="標楷體" w:eastAsia="標楷體" w:hAnsi="標楷體"/>
              </w:rPr>
            </w:pPr>
            <w:ins w:id="1113" w:author="智誠 楊" w:date="2021-04-08T11:15:00Z">
              <w:r w:rsidRPr="00362205">
                <w:rPr>
                  <w:rFonts w:ascii="標楷體" w:eastAsia="標楷體" w:hAnsi="標楷體"/>
                </w:rPr>
                <w:t xml:space="preserve">功能名稱 </w:t>
              </w:r>
            </w:ins>
          </w:p>
        </w:tc>
        <w:tc>
          <w:tcPr>
            <w:tcW w:w="6318" w:type="dxa"/>
            <w:tcBorders>
              <w:top w:val="single" w:sz="8" w:space="0" w:color="000000"/>
              <w:left w:val="single" w:sz="8" w:space="0" w:color="000000"/>
              <w:bottom w:val="single" w:sz="8" w:space="0" w:color="000000"/>
            </w:tcBorders>
          </w:tcPr>
          <w:p w14:paraId="72A8F312" w14:textId="77777777" w:rsidR="00C85960" w:rsidRDefault="00C85960" w:rsidP="00560F67">
            <w:pPr>
              <w:rPr>
                <w:ins w:id="1114" w:author="智誠 楊" w:date="2021-04-08T11:16:00Z"/>
                <w:rFonts w:ascii="標楷體" w:eastAsia="標楷體" w:hAnsi="標楷體"/>
              </w:rPr>
            </w:pPr>
            <w:ins w:id="1115" w:author="智誠 楊" w:date="2021-04-08T11:16:00Z">
              <w:r w:rsidRPr="00086CF9">
                <w:rPr>
                  <w:rFonts w:ascii="標楷體" w:eastAsia="標楷體" w:hAnsi="標楷體" w:hint="eastAsia"/>
                </w:rPr>
                <w:t>疑似洗錢資料變更查詢</w:t>
              </w:r>
            </w:ins>
          </w:p>
          <w:p w14:paraId="46B51401" w14:textId="77777777" w:rsidR="00C85960" w:rsidRDefault="00C85960" w:rsidP="00560F67">
            <w:pPr>
              <w:rPr>
                <w:ins w:id="1116" w:author="智誠 楊" w:date="2021-04-08T11:17:00Z"/>
                <w:rFonts w:ascii="標楷體" w:eastAsia="標楷體" w:hAnsi="標楷體" w:cs="新細明體"/>
                <w:kern w:val="0"/>
                <w:lang w:val="zh-TW"/>
              </w:rPr>
            </w:pPr>
            <w:ins w:id="1117" w:author="智誠 楊" w:date="2021-04-08T11:15:00Z">
              <w:r>
                <w:rPr>
                  <w:rFonts w:ascii="標楷體" w:eastAsia="標楷體" w:hAnsi="標楷體" w:cs="新細明體" w:hint="eastAsia"/>
                  <w:kern w:val="0"/>
                  <w:lang w:val="zh-TW"/>
                </w:rPr>
                <w:t>查詢</w:t>
              </w:r>
            </w:ins>
          </w:p>
          <w:p w14:paraId="798B04F7" w14:textId="32782876" w:rsidR="00C85960" w:rsidRDefault="00C85960" w:rsidP="00560F67">
            <w:pPr>
              <w:rPr>
                <w:ins w:id="1118" w:author="智誠 楊" w:date="2021-04-08T11:17:00Z"/>
                <w:rFonts w:ascii="標楷體" w:eastAsia="標楷體" w:hAnsi="標楷體" w:cs="新細明體"/>
                <w:kern w:val="0"/>
                <w:lang w:val="zh-TW" w:eastAsia="zh-HK"/>
              </w:rPr>
            </w:pPr>
            <w:ins w:id="1119" w:author="智誠 楊" w:date="2021-04-08T11:16:00Z">
              <w:r>
                <w:rPr>
                  <w:rFonts w:ascii="標楷體" w:eastAsia="標楷體" w:hAnsi="標楷體" w:cs="新細明體" w:hint="eastAsia"/>
                  <w:kern w:val="0"/>
                  <w:lang w:val="zh-TW" w:eastAsia="zh-HK"/>
                </w:rPr>
                <w:t>L</w:t>
              </w:r>
              <w:r>
                <w:rPr>
                  <w:rFonts w:ascii="標楷體" w:eastAsia="標楷體" w:hAnsi="標楷體" w:cs="新細明體"/>
                  <w:kern w:val="0"/>
                  <w:lang w:val="zh-TW" w:eastAsia="zh-HK"/>
                </w:rPr>
                <w:t>8203</w:t>
              </w:r>
            </w:ins>
            <w:ins w:id="1120" w:author="智誠 楊" w:date="2021-04-08T11:17:00Z">
              <w:r>
                <w:rPr>
                  <w:rFonts w:ascii="標楷體" w:eastAsia="標楷體" w:hAnsi="標楷體" w:cs="新細明體" w:hint="eastAsia"/>
                  <w:kern w:val="0"/>
                  <w:lang w:val="zh-TW" w:eastAsia="zh-HK"/>
                </w:rPr>
                <w:t>疑似洗錢交易合理性維護</w:t>
              </w:r>
            </w:ins>
          </w:p>
          <w:p w14:paraId="17F434C5" w14:textId="77777777" w:rsidR="00C85960" w:rsidRDefault="00C85960" w:rsidP="00560F67">
            <w:pPr>
              <w:rPr>
                <w:ins w:id="1121" w:author="智誠 楊" w:date="2021-04-08T11:17:00Z"/>
                <w:rFonts w:ascii="標楷體" w:eastAsia="標楷體" w:hAnsi="標楷體"/>
              </w:rPr>
            </w:pPr>
            <w:ins w:id="1122" w:author="智誠 楊" w:date="2021-04-08T11:17:00Z">
              <w:r>
                <w:rPr>
                  <w:rFonts w:ascii="標楷體" w:eastAsia="標楷體" w:hAnsi="標楷體" w:hint="eastAsia"/>
                </w:rPr>
                <w:t>L</w:t>
              </w:r>
              <w:r>
                <w:rPr>
                  <w:rFonts w:ascii="標楷體" w:eastAsia="標楷體" w:hAnsi="標楷體"/>
                </w:rPr>
                <w:t>8204</w:t>
              </w:r>
              <w:r>
                <w:rPr>
                  <w:rFonts w:ascii="標楷體" w:eastAsia="標楷體" w:hAnsi="標楷體" w:hint="eastAsia"/>
                </w:rPr>
                <w:t>疑似洗錢交易訪談紀錄維護</w:t>
              </w:r>
            </w:ins>
          </w:p>
          <w:p w14:paraId="5AE97F67" w14:textId="14A60F55" w:rsidR="00C85960" w:rsidRPr="00362205" w:rsidRDefault="00C85960" w:rsidP="00560F67">
            <w:pPr>
              <w:rPr>
                <w:ins w:id="1123" w:author="智誠 楊" w:date="2021-04-08T11:15:00Z"/>
                <w:rFonts w:ascii="標楷體" w:eastAsia="標楷體" w:hAnsi="標楷體"/>
              </w:rPr>
            </w:pPr>
            <w:ins w:id="1124" w:author="智誠 楊" w:date="2021-04-08T11:17:00Z">
              <w:r>
                <w:rPr>
                  <w:rFonts w:ascii="標楷體" w:eastAsia="標楷體" w:hAnsi="標楷體" w:hint="eastAsia"/>
                </w:rPr>
                <w:t>交易變更紀錄</w:t>
              </w:r>
            </w:ins>
          </w:p>
        </w:tc>
      </w:tr>
      <w:tr w:rsidR="00C85960" w:rsidRPr="00362205" w14:paraId="58AF1E62" w14:textId="77777777" w:rsidTr="00560F67">
        <w:trPr>
          <w:trHeight w:val="277"/>
          <w:ins w:id="1125"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2D7BA3F1" w14:textId="77777777" w:rsidR="00C85960" w:rsidRPr="00362205" w:rsidRDefault="00C85960" w:rsidP="00560F67">
            <w:pPr>
              <w:rPr>
                <w:ins w:id="1126" w:author="智誠 楊" w:date="2021-04-08T11:15:00Z"/>
                <w:rFonts w:ascii="標楷體" w:eastAsia="標楷體" w:hAnsi="標楷體"/>
              </w:rPr>
            </w:pPr>
            <w:ins w:id="1127" w:author="智誠 楊" w:date="2021-04-08T11:15:00Z">
              <w:r w:rsidRPr="00362205">
                <w:rPr>
                  <w:rFonts w:ascii="標楷體" w:eastAsia="標楷體" w:hAnsi="標楷體"/>
                </w:rPr>
                <w:t>進入條件</w:t>
              </w:r>
            </w:ins>
          </w:p>
        </w:tc>
        <w:tc>
          <w:tcPr>
            <w:tcW w:w="6318" w:type="dxa"/>
            <w:tcBorders>
              <w:top w:val="single" w:sz="8" w:space="0" w:color="000000"/>
              <w:left w:val="single" w:sz="8" w:space="0" w:color="000000"/>
              <w:bottom w:val="single" w:sz="8" w:space="0" w:color="000000"/>
            </w:tcBorders>
          </w:tcPr>
          <w:p w14:paraId="7B4D1F1A" w14:textId="77777777" w:rsidR="00C85960" w:rsidRPr="00362205" w:rsidRDefault="00C85960" w:rsidP="00560F67">
            <w:pPr>
              <w:rPr>
                <w:ins w:id="1128" w:author="智誠 楊" w:date="2021-04-08T11:15:00Z"/>
                <w:rFonts w:ascii="標楷體" w:eastAsia="標楷體" w:hAnsi="標楷體"/>
              </w:rPr>
            </w:pPr>
          </w:p>
        </w:tc>
      </w:tr>
      <w:tr w:rsidR="00C85960" w:rsidRPr="00362205" w14:paraId="4AE29ED8" w14:textId="77777777" w:rsidTr="00560F67">
        <w:trPr>
          <w:trHeight w:val="773"/>
          <w:ins w:id="1129"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512D6BD8" w14:textId="77777777" w:rsidR="00C85960" w:rsidRPr="00362205" w:rsidRDefault="00C85960" w:rsidP="00560F67">
            <w:pPr>
              <w:rPr>
                <w:ins w:id="1130" w:author="智誠 楊" w:date="2021-04-08T11:15:00Z"/>
                <w:rFonts w:ascii="標楷體" w:eastAsia="標楷體" w:hAnsi="標楷體"/>
              </w:rPr>
            </w:pPr>
            <w:ins w:id="1131" w:author="智誠 楊" w:date="2021-04-08T11:15:00Z">
              <w:r w:rsidRPr="00362205">
                <w:rPr>
                  <w:rFonts w:ascii="標楷體" w:eastAsia="標楷體" w:hAnsi="標楷體"/>
                </w:rPr>
                <w:t xml:space="preserve">基本流程 </w:t>
              </w:r>
            </w:ins>
          </w:p>
        </w:tc>
        <w:tc>
          <w:tcPr>
            <w:tcW w:w="6318" w:type="dxa"/>
            <w:tcBorders>
              <w:top w:val="single" w:sz="8" w:space="0" w:color="000000"/>
              <w:left w:val="single" w:sz="8" w:space="0" w:color="000000"/>
              <w:bottom w:val="single" w:sz="8" w:space="0" w:color="000000"/>
            </w:tcBorders>
          </w:tcPr>
          <w:p w14:paraId="568F19EE" w14:textId="77777777" w:rsidR="00C85960" w:rsidRPr="00362205" w:rsidRDefault="00C85960" w:rsidP="00560F67">
            <w:pPr>
              <w:rPr>
                <w:ins w:id="1132" w:author="智誠 楊" w:date="2021-04-08T11:15:00Z"/>
                <w:rFonts w:ascii="標楷體" w:eastAsia="標楷體" w:hAnsi="標楷體"/>
              </w:rPr>
            </w:pPr>
          </w:p>
        </w:tc>
      </w:tr>
      <w:tr w:rsidR="00C85960" w:rsidRPr="00362205" w14:paraId="3EE4912F" w14:textId="77777777" w:rsidTr="00560F67">
        <w:trPr>
          <w:trHeight w:val="321"/>
          <w:ins w:id="1133"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72F4A712" w14:textId="77777777" w:rsidR="00C85960" w:rsidRPr="00362205" w:rsidRDefault="00C85960" w:rsidP="00560F67">
            <w:pPr>
              <w:rPr>
                <w:ins w:id="1134" w:author="智誠 楊" w:date="2021-04-08T11:15:00Z"/>
                <w:rFonts w:ascii="標楷體" w:eastAsia="標楷體" w:hAnsi="標楷體"/>
              </w:rPr>
            </w:pPr>
            <w:ins w:id="1135" w:author="智誠 楊" w:date="2021-04-08T11:15:00Z">
              <w:r w:rsidRPr="00362205">
                <w:rPr>
                  <w:rFonts w:ascii="標楷體" w:eastAsia="標楷體" w:hAnsi="標楷體"/>
                </w:rPr>
                <w:t>選用流程</w:t>
              </w:r>
            </w:ins>
          </w:p>
        </w:tc>
        <w:tc>
          <w:tcPr>
            <w:tcW w:w="6318" w:type="dxa"/>
            <w:tcBorders>
              <w:top w:val="single" w:sz="8" w:space="0" w:color="000000"/>
              <w:left w:val="single" w:sz="8" w:space="0" w:color="000000"/>
              <w:bottom w:val="single" w:sz="8" w:space="0" w:color="000000"/>
            </w:tcBorders>
          </w:tcPr>
          <w:p w14:paraId="2EBA5F3E" w14:textId="77777777" w:rsidR="00C85960" w:rsidRPr="00362205" w:rsidRDefault="00C85960" w:rsidP="00560F67">
            <w:pPr>
              <w:rPr>
                <w:ins w:id="1136" w:author="智誠 楊" w:date="2021-04-08T11:15:00Z"/>
                <w:rFonts w:ascii="標楷體" w:eastAsia="標楷體" w:hAnsi="標楷體"/>
              </w:rPr>
            </w:pPr>
          </w:p>
        </w:tc>
      </w:tr>
      <w:tr w:rsidR="00C85960" w:rsidRPr="00362205" w14:paraId="30CF6C66" w14:textId="77777777" w:rsidTr="00560F67">
        <w:trPr>
          <w:trHeight w:val="1311"/>
          <w:ins w:id="1137"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61A292BC" w14:textId="77777777" w:rsidR="00C85960" w:rsidRPr="00362205" w:rsidRDefault="00C85960" w:rsidP="00560F67">
            <w:pPr>
              <w:rPr>
                <w:ins w:id="1138" w:author="智誠 楊" w:date="2021-04-08T11:15:00Z"/>
                <w:rFonts w:ascii="標楷體" w:eastAsia="標楷體" w:hAnsi="標楷體"/>
              </w:rPr>
            </w:pPr>
            <w:ins w:id="1139" w:author="智誠 楊" w:date="2021-04-08T11:15:00Z">
              <w:r w:rsidRPr="00362205">
                <w:rPr>
                  <w:rFonts w:ascii="標楷體" w:eastAsia="標楷體" w:hAnsi="標楷體"/>
                </w:rPr>
                <w:t>例外流程</w:t>
              </w:r>
            </w:ins>
          </w:p>
        </w:tc>
        <w:tc>
          <w:tcPr>
            <w:tcW w:w="6318" w:type="dxa"/>
            <w:tcBorders>
              <w:top w:val="single" w:sz="8" w:space="0" w:color="000000"/>
              <w:left w:val="single" w:sz="8" w:space="0" w:color="000000"/>
              <w:bottom w:val="single" w:sz="8" w:space="0" w:color="000000"/>
            </w:tcBorders>
          </w:tcPr>
          <w:p w14:paraId="34E42E42" w14:textId="77777777" w:rsidR="00C85960" w:rsidRPr="00362205" w:rsidRDefault="00C85960" w:rsidP="00560F67">
            <w:pPr>
              <w:rPr>
                <w:ins w:id="1140" w:author="智誠 楊" w:date="2021-04-08T11:15:00Z"/>
                <w:rFonts w:ascii="標楷體" w:eastAsia="標楷體" w:hAnsi="標楷體"/>
              </w:rPr>
            </w:pPr>
          </w:p>
        </w:tc>
      </w:tr>
      <w:tr w:rsidR="00C85960" w:rsidRPr="00362205" w14:paraId="5775C29B" w14:textId="77777777" w:rsidTr="00560F67">
        <w:trPr>
          <w:trHeight w:val="278"/>
          <w:ins w:id="1141"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207E5767" w14:textId="77777777" w:rsidR="00C85960" w:rsidRPr="00362205" w:rsidRDefault="00C85960" w:rsidP="00560F67">
            <w:pPr>
              <w:rPr>
                <w:ins w:id="1142" w:author="智誠 楊" w:date="2021-04-08T11:15:00Z"/>
                <w:rFonts w:ascii="標楷體" w:eastAsia="標楷體" w:hAnsi="標楷體"/>
              </w:rPr>
            </w:pPr>
            <w:ins w:id="1143" w:author="智誠 楊" w:date="2021-04-08T11:15:00Z">
              <w:r w:rsidRPr="00362205">
                <w:rPr>
                  <w:rFonts w:ascii="標楷體" w:eastAsia="標楷體" w:hAnsi="標楷體"/>
                </w:rPr>
                <w:t xml:space="preserve">執行後狀況 </w:t>
              </w:r>
            </w:ins>
          </w:p>
        </w:tc>
        <w:tc>
          <w:tcPr>
            <w:tcW w:w="6318" w:type="dxa"/>
            <w:tcBorders>
              <w:top w:val="single" w:sz="8" w:space="0" w:color="000000"/>
              <w:left w:val="single" w:sz="8" w:space="0" w:color="000000"/>
              <w:bottom w:val="single" w:sz="8" w:space="0" w:color="000000"/>
            </w:tcBorders>
          </w:tcPr>
          <w:p w14:paraId="29EBD5CC" w14:textId="77777777" w:rsidR="00C85960" w:rsidRPr="00362205" w:rsidRDefault="00C85960" w:rsidP="00560F67">
            <w:pPr>
              <w:rPr>
                <w:ins w:id="1144" w:author="智誠 楊" w:date="2021-04-08T11:15:00Z"/>
                <w:rFonts w:ascii="標楷體" w:eastAsia="標楷體" w:hAnsi="標楷體"/>
              </w:rPr>
            </w:pPr>
          </w:p>
        </w:tc>
      </w:tr>
      <w:tr w:rsidR="00C85960" w:rsidRPr="00362205" w14:paraId="1CBDD85E" w14:textId="77777777" w:rsidTr="00560F67">
        <w:trPr>
          <w:trHeight w:val="358"/>
          <w:ins w:id="1145"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5BB7A9CB" w14:textId="77777777" w:rsidR="00C85960" w:rsidRPr="00362205" w:rsidRDefault="00C85960" w:rsidP="00560F67">
            <w:pPr>
              <w:rPr>
                <w:ins w:id="1146" w:author="智誠 楊" w:date="2021-04-08T11:15:00Z"/>
                <w:rFonts w:ascii="標楷體" w:eastAsia="標楷體" w:hAnsi="標楷體"/>
              </w:rPr>
            </w:pPr>
            <w:ins w:id="1147" w:author="智誠 楊" w:date="2021-04-08T11:15:00Z">
              <w:r w:rsidRPr="00362205">
                <w:rPr>
                  <w:rFonts w:ascii="標楷體" w:eastAsia="標楷體" w:hAnsi="標楷體"/>
                </w:rPr>
                <w:t>特別需求</w:t>
              </w:r>
            </w:ins>
          </w:p>
        </w:tc>
        <w:tc>
          <w:tcPr>
            <w:tcW w:w="6318" w:type="dxa"/>
            <w:tcBorders>
              <w:top w:val="single" w:sz="8" w:space="0" w:color="000000"/>
              <w:left w:val="single" w:sz="8" w:space="0" w:color="000000"/>
              <w:bottom w:val="single" w:sz="8" w:space="0" w:color="000000"/>
            </w:tcBorders>
          </w:tcPr>
          <w:p w14:paraId="2FF9C9C2" w14:textId="77777777" w:rsidR="00C85960" w:rsidRPr="00362205" w:rsidRDefault="00C85960" w:rsidP="00560F67">
            <w:pPr>
              <w:rPr>
                <w:ins w:id="1148" w:author="智誠 楊" w:date="2021-04-08T11:15:00Z"/>
                <w:rFonts w:ascii="標楷體" w:eastAsia="標楷體" w:hAnsi="標楷體"/>
              </w:rPr>
            </w:pPr>
          </w:p>
        </w:tc>
      </w:tr>
      <w:tr w:rsidR="00C85960" w:rsidRPr="00362205" w14:paraId="31E8E6AA" w14:textId="77777777" w:rsidTr="00560F67">
        <w:trPr>
          <w:trHeight w:val="278"/>
          <w:ins w:id="1149" w:author="智誠 楊" w:date="2021-04-08T11:15:00Z"/>
        </w:trPr>
        <w:tc>
          <w:tcPr>
            <w:tcW w:w="1548" w:type="dxa"/>
            <w:tcBorders>
              <w:top w:val="single" w:sz="8" w:space="0" w:color="000000"/>
              <w:bottom w:val="single" w:sz="8" w:space="0" w:color="000000"/>
              <w:right w:val="single" w:sz="8" w:space="0" w:color="000000"/>
            </w:tcBorders>
            <w:shd w:val="clear" w:color="auto" w:fill="F3F3F3"/>
          </w:tcPr>
          <w:p w14:paraId="3A224D2A" w14:textId="77777777" w:rsidR="00C85960" w:rsidRPr="00362205" w:rsidRDefault="00C85960" w:rsidP="00560F67">
            <w:pPr>
              <w:rPr>
                <w:ins w:id="1150" w:author="智誠 楊" w:date="2021-04-08T11:15:00Z"/>
                <w:rFonts w:ascii="標楷體" w:eastAsia="標楷體" w:hAnsi="標楷體"/>
              </w:rPr>
            </w:pPr>
            <w:ins w:id="1151" w:author="智誠 楊" w:date="2021-04-08T11:15:00Z">
              <w:r w:rsidRPr="00362205">
                <w:rPr>
                  <w:rFonts w:ascii="標楷體" w:eastAsia="標楷體" w:hAnsi="標楷體"/>
                </w:rPr>
                <w:t xml:space="preserve">參考 </w:t>
              </w:r>
            </w:ins>
          </w:p>
        </w:tc>
        <w:tc>
          <w:tcPr>
            <w:tcW w:w="6318" w:type="dxa"/>
            <w:tcBorders>
              <w:top w:val="single" w:sz="8" w:space="0" w:color="000000"/>
              <w:left w:val="single" w:sz="8" w:space="0" w:color="000000"/>
              <w:bottom w:val="single" w:sz="8" w:space="0" w:color="000000"/>
            </w:tcBorders>
          </w:tcPr>
          <w:p w14:paraId="50F714E1" w14:textId="77777777" w:rsidR="00C85960" w:rsidRPr="00362205" w:rsidRDefault="00C85960" w:rsidP="00560F67">
            <w:pPr>
              <w:rPr>
                <w:ins w:id="1152" w:author="智誠 楊" w:date="2021-04-08T11:15:00Z"/>
                <w:rFonts w:ascii="標楷體" w:eastAsia="標楷體" w:hAnsi="標楷體"/>
              </w:rPr>
            </w:pPr>
          </w:p>
        </w:tc>
      </w:tr>
    </w:tbl>
    <w:p w14:paraId="0123ACD0" w14:textId="77777777" w:rsidR="00C85960" w:rsidRPr="00615D4B" w:rsidRDefault="00C85960" w:rsidP="00C85960">
      <w:pPr>
        <w:pStyle w:val="a"/>
        <w:rPr>
          <w:ins w:id="1153" w:author="智誠 楊" w:date="2021-04-08T11:18:00Z"/>
        </w:rPr>
      </w:pPr>
      <w:ins w:id="1154" w:author="智誠 楊" w:date="2021-04-08T11:18:00Z">
        <w:r w:rsidRPr="00615D4B">
          <w:t>UI</w:t>
        </w:r>
        <w:r w:rsidRPr="00615D4B">
          <w:t>畫面</w:t>
        </w:r>
      </w:ins>
    </w:p>
    <w:p w14:paraId="43ABD5D8" w14:textId="327CF5FD" w:rsidR="00C85960" w:rsidRDefault="00C85960" w:rsidP="00C85960">
      <w:pPr>
        <w:widowControl/>
        <w:ind w:left="567"/>
        <w:rPr>
          <w:ins w:id="1155" w:author="智誠 楊" w:date="2021-04-08T11:18:00Z"/>
          <w:rFonts w:ascii="標楷體" w:eastAsia="標楷體" w:hAnsi="標楷體"/>
        </w:rPr>
      </w:pPr>
      <w:ins w:id="1156" w:author="智誠 楊" w:date="2021-04-08T11:18:00Z">
        <w:r w:rsidRPr="00C85960">
          <w:rPr>
            <w:rFonts w:ascii="標楷體" w:eastAsia="標楷體" w:hAnsi="標楷體" w:hint="eastAsia"/>
            <w:rPrChange w:id="1157" w:author="智誠 楊" w:date="2021-04-08T11:18:00Z">
              <w:rPr>
                <w:rFonts w:hAnsi="標楷體" w:hint="eastAsia"/>
              </w:rPr>
            </w:rPrChange>
          </w:rPr>
          <w:t>輸入畫面：</w:t>
        </w:r>
      </w:ins>
    </w:p>
    <w:p w14:paraId="7EF5AA4C" w14:textId="3EEE9E9A" w:rsidR="00C85960" w:rsidRPr="00C85960" w:rsidRDefault="00C85960">
      <w:pPr>
        <w:widowControl/>
        <w:ind w:left="567"/>
        <w:rPr>
          <w:ins w:id="1158" w:author="智誠 楊" w:date="2021-04-08T11:14:00Z"/>
          <w:rFonts w:ascii="標楷體" w:eastAsia="標楷體" w:hAnsi="標楷體"/>
          <w:sz w:val="32"/>
          <w:szCs w:val="20"/>
          <w:rPrChange w:id="1159" w:author="智誠 楊" w:date="2021-04-08T11:18:00Z">
            <w:rPr>
              <w:ins w:id="1160" w:author="智誠 楊" w:date="2021-04-08T11:14:00Z"/>
              <w:rFonts w:eastAsia="標楷體"/>
              <w:sz w:val="32"/>
              <w:szCs w:val="20"/>
            </w:rPr>
          </w:rPrChange>
        </w:rPr>
        <w:pPrChange w:id="1161" w:author="智誠 楊" w:date="2021-04-08T11:18:00Z">
          <w:pPr>
            <w:widowControl/>
          </w:pPr>
        </w:pPrChange>
      </w:pPr>
      <w:ins w:id="1162" w:author="智誠 楊" w:date="2021-04-08T11:18:00Z">
        <w:r w:rsidRPr="00C85960">
          <w:rPr>
            <w:rFonts w:ascii="標楷體" w:eastAsia="標楷體" w:hAnsi="標楷體"/>
            <w:noProof/>
            <w:sz w:val="32"/>
            <w:szCs w:val="20"/>
          </w:rPr>
          <w:drawing>
            <wp:inline distT="0" distB="0" distL="0" distR="0" wp14:anchorId="634751FC" wp14:editId="59F3DC55">
              <wp:extent cx="6479540" cy="173228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732280"/>
                      </a:xfrm>
                      <a:prstGeom prst="rect">
                        <a:avLst/>
                      </a:prstGeom>
                    </pic:spPr>
                  </pic:pic>
                </a:graphicData>
              </a:graphic>
            </wp:inline>
          </w:drawing>
        </w:r>
      </w:ins>
    </w:p>
    <w:p w14:paraId="5774797E" w14:textId="2072DCF5" w:rsidR="00C85960" w:rsidRDefault="00C85960">
      <w:pPr>
        <w:widowControl/>
        <w:rPr>
          <w:ins w:id="1163" w:author="智誠 楊" w:date="2021-04-08T11:19:00Z"/>
          <w:rFonts w:ascii="標楷體" w:hAnsi="標楷體"/>
        </w:rPr>
      </w:pPr>
      <w:ins w:id="1164" w:author="智誠 楊" w:date="2021-04-08T11:15:00Z">
        <w:r>
          <w:rPr>
            <w:rFonts w:ascii="標楷體" w:hAnsi="標楷體"/>
          </w:rPr>
          <w:br w:type="page"/>
        </w:r>
      </w:ins>
    </w:p>
    <w:p w14:paraId="2D97B208" w14:textId="77777777" w:rsidR="00C85960" w:rsidRPr="003972CE" w:rsidRDefault="00C85960" w:rsidP="00C85960">
      <w:pPr>
        <w:pStyle w:val="a"/>
        <w:rPr>
          <w:ins w:id="1165" w:author="智誠 楊" w:date="2021-04-08T11:19:00Z"/>
        </w:rPr>
      </w:pPr>
      <w:ins w:id="1166" w:author="智誠 楊" w:date="2021-04-08T11:19:00Z">
        <w:r w:rsidRPr="00615D4B">
          <w:rPr>
            <w:rFonts w:hint="eastAsia"/>
          </w:rPr>
          <w:lastRenderedPageBreak/>
          <w:t>輸入</w:t>
        </w:r>
        <w:r w:rsidRPr="003972CE">
          <w:t>畫面資料說明</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599"/>
        <w:gridCol w:w="2016"/>
        <w:gridCol w:w="847"/>
        <w:gridCol w:w="1157"/>
        <w:gridCol w:w="640"/>
        <w:gridCol w:w="682"/>
        <w:gridCol w:w="3000"/>
      </w:tblGrid>
      <w:tr w:rsidR="00C85960" w:rsidRPr="00615D4B" w14:paraId="3A10655A" w14:textId="77777777" w:rsidTr="00560F67">
        <w:trPr>
          <w:trHeight w:val="388"/>
          <w:jc w:val="center"/>
          <w:ins w:id="1167" w:author="智誠 楊" w:date="2021-04-08T11:19:00Z"/>
        </w:trPr>
        <w:tc>
          <w:tcPr>
            <w:tcW w:w="482" w:type="dxa"/>
            <w:vMerge w:val="restart"/>
          </w:tcPr>
          <w:p w14:paraId="2F95ADC1" w14:textId="77777777" w:rsidR="00C85960" w:rsidRPr="00615D4B" w:rsidRDefault="00C85960" w:rsidP="00560F67">
            <w:pPr>
              <w:rPr>
                <w:ins w:id="1168" w:author="智誠 楊" w:date="2021-04-08T11:19:00Z"/>
                <w:rFonts w:ascii="標楷體" w:eastAsia="標楷體" w:hAnsi="標楷體"/>
              </w:rPr>
            </w:pPr>
            <w:ins w:id="1169" w:author="智誠 楊" w:date="2021-04-08T11:19:00Z">
              <w:r w:rsidRPr="00615D4B">
                <w:rPr>
                  <w:rFonts w:ascii="標楷體" w:eastAsia="標楷體" w:hAnsi="標楷體"/>
                </w:rPr>
                <w:t>序號</w:t>
              </w:r>
            </w:ins>
          </w:p>
        </w:tc>
        <w:tc>
          <w:tcPr>
            <w:tcW w:w="1753" w:type="dxa"/>
            <w:vMerge w:val="restart"/>
          </w:tcPr>
          <w:p w14:paraId="1C379E95" w14:textId="77777777" w:rsidR="00C85960" w:rsidRPr="00615D4B" w:rsidRDefault="00C85960" w:rsidP="00560F67">
            <w:pPr>
              <w:rPr>
                <w:ins w:id="1170" w:author="智誠 楊" w:date="2021-04-08T11:19:00Z"/>
                <w:rFonts w:ascii="標楷體" w:eastAsia="標楷體" w:hAnsi="標楷體"/>
              </w:rPr>
            </w:pPr>
            <w:ins w:id="1171" w:author="智誠 楊" w:date="2021-04-08T11:19:00Z">
              <w:r w:rsidRPr="00615D4B">
                <w:rPr>
                  <w:rFonts w:ascii="標楷體" w:eastAsia="標楷體" w:hAnsi="標楷體"/>
                </w:rPr>
                <w:t>欄位</w:t>
              </w:r>
            </w:ins>
          </w:p>
        </w:tc>
        <w:tc>
          <w:tcPr>
            <w:tcW w:w="4891" w:type="dxa"/>
            <w:gridSpan w:val="5"/>
          </w:tcPr>
          <w:p w14:paraId="1CCB68F6" w14:textId="77777777" w:rsidR="00C85960" w:rsidRPr="00615D4B" w:rsidRDefault="00C85960" w:rsidP="00560F67">
            <w:pPr>
              <w:jc w:val="center"/>
              <w:rPr>
                <w:ins w:id="1172" w:author="智誠 楊" w:date="2021-04-08T11:19:00Z"/>
                <w:rFonts w:ascii="標楷體" w:eastAsia="標楷體" w:hAnsi="標楷體"/>
              </w:rPr>
            </w:pPr>
            <w:ins w:id="1173" w:author="智誠 楊" w:date="2021-04-08T11:19:00Z">
              <w:r w:rsidRPr="00615D4B">
                <w:rPr>
                  <w:rFonts w:ascii="標楷體" w:eastAsia="標楷體" w:hAnsi="標楷體"/>
                </w:rPr>
                <w:t>說明</w:t>
              </w:r>
            </w:ins>
          </w:p>
        </w:tc>
        <w:tc>
          <w:tcPr>
            <w:tcW w:w="3294" w:type="dxa"/>
            <w:vMerge w:val="restart"/>
          </w:tcPr>
          <w:p w14:paraId="42866D00" w14:textId="77777777" w:rsidR="00C85960" w:rsidRPr="00615D4B" w:rsidRDefault="00C85960" w:rsidP="00560F67">
            <w:pPr>
              <w:rPr>
                <w:ins w:id="1174" w:author="智誠 楊" w:date="2021-04-08T11:19:00Z"/>
                <w:rFonts w:ascii="標楷體" w:eastAsia="標楷體" w:hAnsi="標楷體"/>
              </w:rPr>
            </w:pPr>
            <w:ins w:id="1175" w:author="智誠 楊" w:date="2021-04-08T11:19:00Z">
              <w:r w:rsidRPr="00615D4B">
                <w:rPr>
                  <w:rFonts w:ascii="標楷體" w:eastAsia="標楷體" w:hAnsi="標楷體"/>
                </w:rPr>
                <w:t>處理邏輯及注意事項</w:t>
              </w:r>
            </w:ins>
          </w:p>
        </w:tc>
      </w:tr>
      <w:tr w:rsidR="00C85960" w:rsidRPr="00615D4B" w14:paraId="7A265460" w14:textId="77777777" w:rsidTr="00560F67">
        <w:trPr>
          <w:trHeight w:val="244"/>
          <w:jc w:val="center"/>
          <w:ins w:id="1176" w:author="智誠 楊" w:date="2021-04-08T11:19:00Z"/>
        </w:trPr>
        <w:tc>
          <w:tcPr>
            <w:tcW w:w="482" w:type="dxa"/>
            <w:vMerge/>
          </w:tcPr>
          <w:p w14:paraId="220D0B0F" w14:textId="77777777" w:rsidR="00C85960" w:rsidRPr="00615D4B" w:rsidRDefault="00C85960" w:rsidP="00560F67">
            <w:pPr>
              <w:rPr>
                <w:ins w:id="1177" w:author="智誠 楊" w:date="2021-04-08T11:19:00Z"/>
                <w:rFonts w:ascii="標楷體" w:eastAsia="標楷體" w:hAnsi="標楷體"/>
              </w:rPr>
            </w:pPr>
          </w:p>
        </w:tc>
        <w:tc>
          <w:tcPr>
            <w:tcW w:w="1753" w:type="dxa"/>
            <w:vMerge/>
          </w:tcPr>
          <w:p w14:paraId="696DFE5C" w14:textId="77777777" w:rsidR="00C85960" w:rsidRPr="00615D4B" w:rsidRDefault="00C85960" w:rsidP="00560F67">
            <w:pPr>
              <w:rPr>
                <w:ins w:id="1178" w:author="智誠 楊" w:date="2021-04-08T11:19:00Z"/>
                <w:rFonts w:ascii="標楷體" w:eastAsia="標楷體" w:hAnsi="標楷體"/>
              </w:rPr>
            </w:pPr>
          </w:p>
        </w:tc>
        <w:tc>
          <w:tcPr>
            <w:tcW w:w="1380" w:type="dxa"/>
          </w:tcPr>
          <w:p w14:paraId="3BC40D4D" w14:textId="77777777" w:rsidR="00C85960" w:rsidRPr="00615D4B" w:rsidRDefault="00C85960" w:rsidP="00560F67">
            <w:pPr>
              <w:rPr>
                <w:ins w:id="1179" w:author="智誠 楊" w:date="2021-04-08T11:19:00Z"/>
                <w:rFonts w:ascii="標楷體" w:eastAsia="標楷體" w:hAnsi="標楷體"/>
              </w:rPr>
            </w:pPr>
            <w:ins w:id="1180" w:author="智誠 楊" w:date="2021-04-08T11:19:00Z">
              <w:r w:rsidRPr="00615D4B">
                <w:rPr>
                  <w:rFonts w:ascii="標楷體" w:eastAsia="標楷體" w:hAnsi="標楷體" w:hint="eastAsia"/>
                </w:rPr>
                <w:t>資料型態長度</w:t>
              </w:r>
            </w:ins>
          </w:p>
        </w:tc>
        <w:tc>
          <w:tcPr>
            <w:tcW w:w="899" w:type="dxa"/>
          </w:tcPr>
          <w:p w14:paraId="6B3F22CE" w14:textId="77777777" w:rsidR="00C85960" w:rsidRPr="00615D4B" w:rsidRDefault="00C85960" w:rsidP="00560F67">
            <w:pPr>
              <w:rPr>
                <w:ins w:id="1181" w:author="智誠 楊" w:date="2021-04-08T11:19:00Z"/>
                <w:rFonts w:ascii="標楷體" w:eastAsia="標楷體" w:hAnsi="標楷體"/>
              </w:rPr>
            </w:pPr>
            <w:ins w:id="1182" w:author="智誠 楊" w:date="2021-04-08T11:19:00Z">
              <w:r w:rsidRPr="00615D4B">
                <w:rPr>
                  <w:rFonts w:ascii="標楷體" w:eastAsia="標楷體" w:hAnsi="標楷體"/>
                </w:rPr>
                <w:t>預設值</w:t>
              </w:r>
            </w:ins>
          </w:p>
        </w:tc>
        <w:tc>
          <w:tcPr>
            <w:tcW w:w="1251" w:type="dxa"/>
          </w:tcPr>
          <w:p w14:paraId="70271EE3" w14:textId="77777777" w:rsidR="00C85960" w:rsidRPr="00615D4B" w:rsidRDefault="00C85960" w:rsidP="00560F67">
            <w:pPr>
              <w:rPr>
                <w:ins w:id="1183" w:author="智誠 楊" w:date="2021-04-08T11:19:00Z"/>
                <w:rFonts w:ascii="標楷體" w:eastAsia="標楷體" w:hAnsi="標楷體"/>
              </w:rPr>
            </w:pPr>
            <w:ins w:id="1184" w:author="智誠 楊" w:date="2021-04-08T11:19:00Z">
              <w:r w:rsidRPr="00615D4B">
                <w:rPr>
                  <w:rFonts w:ascii="標楷體" w:eastAsia="標楷體" w:hAnsi="標楷體"/>
                </w:rPr>
                <w:t>選單內容</w:t>
              </w:r>
            </w:ins>
          </w:p>
        </w:tc>
        <w:tc>
          <w:tcPr>
            <w:tcW w:w="665" w:type="dxa"/>
          </w:tcPr>
          <w:p w14:paraId="27D8D397" w14:textId="77777777" w:rsidR="00C85960" w:rsidRPr="00615D4B" w:rsidRDefault="00C85960" w:rsidP="00560F67">
            <w:pPr>
              <w:rPr>
                <w:ins w:id="1185" w:author="智誠 楊" w:date="2021-04-08T11:19:00Z"/>
                <w:rFonts w:ascii="標楷體" w:eastAsia="標楷體" w:hAnsi="標楷體"/>
              </w:rPr>
            </w:pPr>
            <w:ins w:id="1186" w:author="智誠 楊" w:date="2021-04-08T11:19:00Z">
              <w:r w:rsidRPr="00615D4B">
                <w:rPr>
                  <w:rFonts w:ascii="標楷體" w:eastAsia="標楷體" w:hAnsi="標楷體"/>
                </w:rPr>
                <w:t>必填</w:t>
              </w:r>
            </w:ins>
          </w:p>
        </w:tc>
        <w:tc>
          <w:tcPr>
            <w:tcW w:w="696" w:type="dxa"/>
          </w:tcPr>
          <w:p w14:paraId="443A1BB3" w14:textId="77777777" w:rsidR="00C85960" w:rsidRPr="00615D4B" w:rsidRDefault="00C85960" w:rsidP="00560F67">
            <w:pPr>
              <w:rPr>
                <w:ins w:id="1187" w:author="智誠 楊" w:date="2021-04-08T11:19:00Z"/>
                <w:rFonts w:ascii="標楷體" w:eastAsia="標楷體" w:hAnsi="標楷體"/>
              </w:rPr>
            </w:pPr>
            <w:ins w:id="1188" w:author="智誠 楊" w:date="2021-04-08T11:19:00Z">
              <w:r w:rsidRPr="00615D4B">
                <w:rPr>
                  <w:rFonts w:ascii="標楷體" w:eastAsia="標楷體" w:hAnsi="標楷體"/>
                </w:rPr>
                <w:t>R/W</w:t>
              </w:r>
            </w:ins>
          </w:p>
        </w:tc>
        <w:tc>
          <w:tcPr>
            <w:tcW w:w="3294" w:type="dxa"/>
            <w:vMerge/>
          </w:tcPr>
          <w:p w14:paraId="044585B0" w14:textId="77777777" w:rsidR="00C85960" w:rsidRPr="00615D4B" w:rsidRDefault="00C85960" w:rsidP="00560F67">
            <w:pPr>
              <w:rPr>
                <w:ins w:id="1189" w:author="智誠 楊" w:date="2021-04-08T11:19:00Z"/>
                <w:rFonts w:ascii="標楷體" w:eastAsia="標楷體" w:hAnsi="標楷體"/>
              </w:rPr>
            </w:pPr>
          </w:p>
        </w:tc>
      </w:tr>
      <w:tr w:rsidR="00C85960" w:rsidRPr="00615D4B" w14:paraId="5ECD5EB2" w14:textId="77777777" w:rsidTr="00560F67">
        <w:trPr>
          <w:trHeight w:val="291"/>
          <w:jc w:val="center"/>
          <w:ins w:id="1190" w:author="智誠 楊" w:date="2021-04-08T11:19:00Z"/>
        </w:trPr>
        <w:tc>
          <w:tcPr>
            <w:tcW w:w="482" w:type="dxa"/>
          </w:tcPr>
          <w:p w14:paraId="2B7FE3DB" w14:textId="77777777" w:rsidR="00C85960" w:rsidRPr="00615D4B" w:rsidRDefault="00C85960" w:rsidP="00560F67">
            <w:pPr>
              <w:rPr>
                <w:ins w:id="1191" w:author="智誠 楊" w:date="2021-04-08T11:19:00Z"/>
                <w:rFonts w:ascii="標楷體" w:eastAsia="標楷體" w:hAnsi="標楷體"/>
              </w:rPr>
            </w:pPr>
            <w:ins w:id="1192" w:author="智誠 楊" w:date="2021-04-08T11:19:00Z">
              <w:r w:rsidRPr="00615D4B">
                <w:rPr>
                  <w:rFonts w:ascii="標楷體" w:eastAsia="標楷體" w:hAnsi="標楷體" w:hint="eastAsia"/>
                </w:rPr>
                <w:t>1</w:t>
              </w:r>
            </w:ins>
          </w:p>
        </w:tc>
        <w:tc>
          <w:tcPr>
            <w:tcW w:w="1753" w:type="dxa"/>
          </w:tcPr>
          <w:p w14:paraId="6455217F" w14:textId="08A6E4CE" w:rsidR="00C85960" w:rsidRPr="00615D4B" w:rsidRDefault="00C85960" w:rsidP="00560F67">
            <w:pPr>
              <w:rPr>
                <w:ins w:id="1193" w:author="智誠 楊" w:date="2021-04-08T11:19:00Z"/>
                <w:rFonts w:ascii="標楷體" w:eastAsia="標楷體" w:hAnsi="標楷體"/>
              </w:rPr>
            </w:pPr>
            <w:ins w:id="1194" w:author="智誠 楊" w:date="2021-04-08T11:19:00Z">
              <w:r>
                <w:rPr>
                  <w:rFonts w:ascii="標楷體" w:eastAsia="標楷體" w:hAnsi="標楷體" w:hint="eastAsia"/>
                </w:rPr>
                <w:t>交易代號</w:t>
              </w:r>
            </w:ins>
          </w:p>
        </w:tc>
        <w:tc>
          <w:tcPr>
            <w:tcW w:w="1380" w:type="dxa"/>
          </w:tcPr>
          <w:p w14:paraId="30F2F648" w14:textId="44A0C957" w:rsidR="00C85960" w:rsidRPr="00615D4B" w:rsidRDefault="00C85960" w:rsidP="00560F67">
            <w:pPr>
              <w:rPr>
                <w:ins w:id="1195" w:author="智誠 楊" w:date="2021-04-08T11:19:00Z"/>
                <w:rFonts w:ascii="標楷體" w:eastAsia="標楷體" w:hAnsi="標楷體"/>
              </w:rPr>
            </w:pPr>
            <w:ins w:id="1196" w:author="智誠 楊" w:date="2021-04-08T11:19:00Z">
              <w:r w:rsidRPr="00615D4B">
                <w:rPr>
                  <w:rFonts w:ascii="標楷體" w:eastAsia="標楷體" w:hAnsi="標楷體" w:hint="eastAsia"/>
                </w:rPr>
                <w:t>9</w:t>
              </w:r>
              <w:r>
                <w:rPr>
                  <w:rFonts w:ascii="標楷體" w:eastAsia="標楷體" w:hAnsi="標楷體" w:hint="eastAsia"/>
                </w:rPr>
                <w:t>(1)</w:t>
              </w:r>
            </w:ins>
          </w:p>
        </w:tc>
        <w:tc>
          <w:tcPr>
            <w:tcW w:w="899" w:type="dxa"/>
          </w:tcPr>
          <w:p w14:paraId="73DEE645" w14:textId="77777777" w:rsidR="00C85960" w:rsidRPr="00615D4B" w:rsidRDefault="00C85960" w:rsidP="00560F67">
            <w:pPr>
              <w:rPr>
                <w:ins w:id="1197" w:author="智誠 楊" w:date="2021-04-08T11:19:00Z"/>
                <w:rFonts w:ascii="標楷體" w:eastAsia="標楷體" w:hAnsi="標楷體"/>
              </w:rPr>
            </w:pPr>
            <w:ins w:id="1198" w:author="智誠 楊" w:date="2021-04-08T11:19:00Z">
              <w:r w:rsidRPr="00615D4B">
                <w:rPr>
                  <w:rFonts w:ascii="標楷體" w:eastAsia="標楷體" w:hAnsi="標楷體" w:hint="eastAsia"/>
                </w:rPr>
                <w:t>營業日</w:t>
              </w:r>
            </w:ins>
          </w:p>
        </w:tc>
        <w:tc>
          <w:tcPr>
            <w:tcW w:w="1251" w:type="dxa"/>
          </w:tcPr>
          <w:p w14:paraId="4934D529" w14:textId="77777777" w:rsidR="00C85960" w:rsidRPr="00615D4B" w:rsidRDefault="00C85960" w:rsidP="00560F67">
            <w:pPr>
              <w:rPr>
                <w:ins w:id="1199" w:author="智誠 楊" w:date="2021-04-08T11:19:00Z"/>
                <w:rFonts w:ascii="標楷體" w:eastAsia="標楷體" w:hAnsi="標楷體"/>
              </w:rPr>
            </w:pPr>
          </w:p>
        </w:tc>
        <w:tc>
          <w:tcPr>
            <w:tcW w:w="665" w:type="dxa"/>
          </w:tcPr>
          <w:p w14:paraId="0AE2558C" w14:textId="77777777" w:rsidR="00C85960" w:rsidRPr="00615D4B" w:rsidRDefault="00C85960" w:rsidP="00560F67">
            <w:pPr>
              <w:rPr>
                <w:ins w:id="1200" w:author="智誠 楊" w:date="2021-04-08T11:19:00Z"/>
                <w:rFonts w:ascii="標楷體" w:eastAsia="標楷體" w:hAnsi="標楷體"/>
              </w:rPr>
            </w:pPr>
            <w:ins w:id="1201" w:author="智誠 楊" w:date="2021-04-08T11:19:00Z">
              <w:r w:rsidRPr="00615D4B">
                <w:rPr>
                  <w:rFonts w:ascii="標楷體" w:eastAsia="標楷體" w:hAnsi="標楷體" w:hint="eastAsia"/>
                </w:rPr>
                <w:t>V</w:t>
              </w:r>
            </w:ins>
          </w:p>
        </w:tc>
        <w:tc>
          <w:tcPr>
            <w:tcW w:w="696" w:type="dxa"/>
          </w:tcPr>
          <w:p w14:paraId="27F8928F" w14:textId="77777777" w:rsidR="00C85960" w:rsidRPr="00615D4B" w:rsidRDefault="00C85960" w:rsidP="00560F67">
            <w:pPr>
              <w:rPr>
                <w:ins w:id="1202" w:author="智誠 楊" w:date="2021-04-08T11:19:00Z"/>
                <w:rFonts w:ascii="標楷體" w:eastAsia="標楷體" w:hAnsi="標楷體"/>
              </w:rPr>
            </w:pPr>
          </w:p>
        </w:tc>
        <w:tc>
          <w:tcPr>
            <w:tcW w:w="3294" w:type="dxa"/>
          </w:tcPr>
          <w:p w14:paraId="4B4E1AB1" w14:textId="77777777" w:rsidR="00C85960" w:rsidRDefault="00C85960" w:rsidP="00560F67">
            <w:pPr>
              <w:rPr>
                <w:ins w:id="1203" w:author="智誠 楊" w:date="2021-04-08T11:19:00Z"/>
                <w:rFonts w:ascii="標楷體" w:eastAsia="標楷體" w:hAnsi="標楷體"/>
              </w:rPr>
            </w:pPr>
            <w:ins w:id="1204" w:author="智誠 楊" w:date="2021-04-08T11:19:00Z">
              <w:r>
                <w:rPr>
                  <w:rFonts w:ascii="標楷體" w:eastAsia="標楷體" w:hAnsi="標楷體" w:hint="eastAsia"/>
                </w:rPr>
                <w:t>必須輸入</w:t>
              </w:r>
            </w:ins>
          </w:p>
          <w:p w14:paraId="2BD3A846" w14:textId="77777777" w:rsidR="00C85960" w:rsidRDefault="00C85960" w:rsidP="00560F67">
            <w:pPr>
              <w:rPr>
                <w:ins w:id="1205" w:author="智誠 楊" w:date="2021-04-08T11:19:00Z"/>
                <w:rFonts w:ascii="標楷體" w:eastAsia="標楷體" w:hAnsi="標楷體"/>
              </w:rPr>
            </w:pPr>
            <w:ins w:id="1206" w:author="智誠 楊" w:date="2021-04-08T11:19:00Z">
              <w:r>
                <w:rPr>
                  <w:rFonts w:ascii="標楷體" w:eastAsia="標楷體" w:hAnsi="標楷體" w:hint="eastAsia"/>
                </w:rPr>
                <w:t>0:全部</w:t>
              </w:r>
            </w:ins>
          </w:p>
          <w:p w14:paraId="2EE8C3D8" w14:textId="77777777" w:rsidR="00C85960" w:rsidRDefault="00C85960" w:rsidP="00C85960">
            <w:pPr>
              <w:rPr>
                <w:ins w:id="1207" w:author="智誠 楊" w:date="2021-04-08T11:19:00Z"/>
                <w:rFonts w:ascii="標楷體" w:eastAsia="標楷體" w:hAnsi="標楷體" w:cs="新細明體"/>
                <w:kern w:val="0"/>
                <w:lang w:val="zh-TW" w:eastAsia="zh-HK"/>
              </w:rPr>
            </w:pPr>
            <w:ins w:id="1208" w:author="智誠 楊" w:date="2021-04-08T11:19:00Z">
              <w:r>
                <w:rPr>
                  <w:rFonts w:ascii="標楷體" w:eastAsia="標楷體" w:hAnsi="標楷體" w:hint="eastAsia"/>
                </w:rPr>
                <w:t>1:</w:t>
              </w:r>
              <w:r>
                <w:rPr>
                  <w:rFonts w:ascii="標楷體" w:eastAsia="標楷體" w:hAnsi="標楷體" w:cs="新細明體" w:hint="eastAsia"/>
                  <w:kern w:val="0"/>
                  <w:lang w:val="zh-TW" w:eastAsia="zh-HK"/>
                </w:rPr>
                <w:t xml:space="preserve"> L</w:t>
              </w:r>
              <w:r>
                <w:rPr>
                  <w:rFonts w:ascii="標楷體" w:eastAsia="標楷體" w:hAnsi="標楷體" w:cs="新細明體"/>
                  <w:kern w:val="0"/>
                  <w:lang w:val="zh-TW" w:eastAsia="zh-HK"/>
                </w:rPr>
                <w:t>8203</w:t>
              </w:r>
            </w:ins>
          </w:p>
          <w:p w14:paraId="5FC10503" w14:textId="057DD640" w:rsidR="00C85960" w:rsidRDefault="00C85960" w:rsidP="00C85960">
            <w:pPr>
              <w:rPr>
                <w:ins w:id="1209" w:author="智誠 楊" w:date="2021-04-08T11:19:00Z"/>
                <w:rFonts w:ascii="標楷體" w:eastAsia="標楷體" w:hAnsi="標楷體" w:cs="新細明體"/>
                <w:kern w:val="0"/>
                <w:lang w:val="zh-TW" w:eastAsia="zh-HK"/>
              </w:rPr>
            </w:pPr>
            <w:ins w:id="1210" w:author="智誠 楊" w:date="2021-04-08T11:19:00Z">
              <w:r>
                <w:rPr>
                  <w:rFonts w:ascii="標楷體" w:eastAsia="標楷體" w:hAnsi="標楷體" w:cs="新細明體" w:hint="eastAsia"/>
                  <w:kern w:val="0"/>
                  <w:lang w:val="zh-TW" w:eastAsia="zh-HK"/>
                </w:rPr>
                <w:t>2</w:t>
              </w:r>
              <w:r>
                <w:rPr>
                  <w:rFonts w:ascii="標楷體" w:eastAsia="標楷體" w:hAnsi="標楷體" w:cs="新細明體"/>
                  <w:kern w:val="0"/>
                  <w:lang w:val="zh-TW" w:eastAsia="zh-HK"/>
                </w:rPr>
                <w:t>:</w:t>
              </w:r>
            </w:ins>
            <w:ins w:id="1211" w:author="智誠 楊" w:date="2021-04-08T11:20:00Z">
              <w:r>
                <w:rPr>
                  <w:rFonts w:ascii="標楷體" w:eastAsia="標楷體" w:hAnsi="標楷體" w:cs="新細明體"/>
                  <w:kern w:val="0"/>
                  <w:lang w:val="zh-TW" w:eastAsia="zh-HK"/>
                </w:rPr>
                <w:t xml:space="preserve"> L8204</w:t>
              </w:r>
            </w:ins>
            <w:ins w:id="1212" w:author="智誠 楊" w:date="2021-04-08T11:19:00Z">
              <w:r>
                <w:rPr>
                  <w:rFonts w:ascii="標楷體" w:eastAsia="標楷體" w:hAnsi="標楷體" w:cs="新細明體"/>
                  <w:kern w:val="0"/>
                  <w:lang w:val="zh-TW" w:eastAsia="zh-HK"/>
                </w:rPr>
                <w:t xml:space="preserve"> </w:t>
              </w:r>
            </w:ins>
          </w:p>
          <w:p w14:paraId="061B425B" w14:textId="0AEA3AB4" w:rsidR="00C85960" w:rsidRPr="00615D4B" w:rsidRDefault="00C85960" w:rsidP="00560F67">
            <w:pPr>
              <w:rPr>
                <w:ins w:id="1213" w:author="智誠 楊" w:date="2021-04-08T11:19:00Z"/>
                <w:rFonts w:ascii="標楷體" w:eastAsia="標楷體" w:hAnsi="標楷體"/>
              </w:rPr>
            </w:pPr>
          </w:p>
        </w:tc>
      </w:tr>
      <w:tr w:rsidR="00C85960" w:rsidRPr="00615D4B" w14:paraId="3718F56C" w14:textId="77777777" w:rsidTr="00560F67">
        <w:trPr>
          <w:trHeight w:val="291"/>
          <w:jc w:val="center"/>
          <w:ins w:id="1214" w:author="智誠 楊" w:date="2021-04-08T11:19:00Z"/>
        </w:trPr>
        <w:tc>
          <w:tcPr>
            <w:tcW w:w="482" w:type="dxa"/>
          </w:tcPr>
          <w:p w14:paraId="07B6B101" w14:textId="77777777" w:rsidR="00C85960" w:rsidRPr="00615D4B" w:rsidRDefault="00C85960" w:rsidP="00560F67">
            <w:pPr>
              <w:rPr>
                <w:ins w:id="1215" w:author="智誠 楊" w:date="2021-04-08T11:19:00Z"/>
                <w:rFonts w:ascii="標楷體" w:eastAsia="標楷體" w:hAnsi="標楷體"/>
              </w:rPr>
            </w:pPr>
            <w:ins w:id="1216" w:author="智誠 楊" w:date="2021-04-08T11:19:00Z">
              <w:r w:rsidRPr="00615D4B">
                <w:rPr>
                  <w:rFonts w:ascii="標楷體" w:eastAsia="標楷體" w:hAnsi="標楷體" w:hint="eastAsia"/>
                </w:rPr>
                <w:t>2</w:t>
              </w:r>
            </w:ins>
          </w:p>
        </w:tc>
        <w:tc>
          <w:tcPr>
            <w:tcW w:w="1753" w:type="dxa"/>
          </w:tcPr>
          <w:p w14:paraId="06B11AC8" w14:textId="359FFA46" w:rsidR="00C85960" w:rsidRPr="00615D4B" w:rsidRDefault="00C85960" w:rsidP="00560F67">
            <w:pPr>
              <w:rPr>
                <w:ins w:id="1217" w:author="智誠 楊" w:date="2021-04-08T11:19:00Z"/>
                <w:rFonts w:ascii="標楷體" w:eastAsia="標楷體" w:hAnsi="標楷體"/>
              </w:rPr>
            </w:pPr>
            <w:ins w:id="1218" w:author="智誠 楊" w:date="2021-04-08T11:20:00Z">
              <w:r>
                <w:rPr>
                  <w:rFonts w:ascii="標楷體" w:eastAsia="標楷體" w:hAnsi="標楷體" w:hint="eastAsia"/>
                </w:rPr>
                <w:t>交易起日</w:t>
              </w:r>
            </w:ins>
          </w:p>
        </w:tc>
        <w:tc>
          <w:tcPr>
            <w:tcW w:w="1380" w:type="dxa"/>
          </w:tcPr>
          <w:p w14:paraId="535D0C99" w14:textId="77777777" w:rsidR="00C85960" w:rsidRPr="00615D4B" w:rsidRDefault="00C85960" w:rsidP="00560F67">
            <w:pPr>
              <w:rPr>
                <w:ins w:id="1219" w:author="智誠 楊" w:date="2021-04-08T11:19:00Z"/>
                <w:rFonts w:ascii="標楷體" w:eastAsia="標楷體" w:hAnsi="標楷體"/>
              </w:rPr>
            </w:pPr>
            <w:ins w:id="1220" w:author="智誠 楊" w:date="2021-04-08T11:19:00Z">
              <w:r w:rsidRPr="00615D4B">
                <w:rPr>
                  <w:rFonts w:ascii="標楷體" w:eastAsia="標楷體" w:hAnsi="標楷體" w:hint="eastAsia"/>
                </w:rPr>
                <w:t>999/99/99</w:t>
              </w:r>
            </w:ins>
          </w:p>
        </w:tc>
        <w:tc>
          <w:tcPr>
            <w:tcW w:w="899" w:type="dxa"/>
          </w:tcPr>
          <w:p w14:paraId="33B92E49" w14:textId="19118E03" w:rsidR="00C85960" w:rsidRPr="00615D4B" w:rsidRDefault="00C85960" w:rsidP="00560F67">
            <w:pPr>
              <w:rPr>
                <w:ins w:id="1221" w:author="智誠 楊" w:date="2021-04-08T11:19:00Z"/>
                <w:rFonts w:ascii="標楷體" w:eastAsia="標楷體" w:hAnsi="標楷體"/>
              </w:rPr>
            </w:pPr>
            <w:ins w:id="1222" w:author="智誠 楊" w:date="2021-04-08T11:19:00Z">
              <w:r w:rsidRPr="00615D4B">
                <w:rPr>
                  <w:rFonts w:ascii="標楷體" w:eastAsia="標楷體" w:hAnsi="標楷體" w:hint="eastAsia"/>
                </w:rPr>
                <w:t>營業日</w:t>
              </w:r>
            </w:ins>
            <w:ins w:id="1223" w:author="智誠 楊" w:date="2021-04-08T11:20:00Z">
              <w:r>
                <w:rPr>
                  <w:rFonts w:ascii="標楷體" w:eastAsia="標楷體" w:hAnsi="標楷體" w:hint="eastAsia"/>
                </w:rPr>
                <w:t>上一年</w:t>
              </w:r>
            </w:ins>
          </w:p>
        </w:tc>
        <w:tc>
          <w:tcPr>
            <w:tcW w:w="1251" w:type="dxa"/>
          </w:tcPr>
          <w:p w14:paraId="62318527" w14:textId="77777777" w:rsidR="00C85960" w:rsidRPr="00615D4B" w:rsidRDefault="00C85960" w:rsidP="00560F67">
            <w:pPr>
              <w:rPr>
                <w:ins w:id="1224" w:author="智誠 楊" w:date="2021-04-08T11:19:00Z"/>
                <w:rFonts w:ascii="標楷體" w:eastAsia="標楷體" w:hAnsi="標楷體"/>
              </w:rPr>
            </w:pPr>
          </w:p>
        </w:tc>
        <w:tc>
          <w:tcPr>
            <w:tcW w:w="665" w:type="dxa"/>
          </w:tcPr>
          <w:p w14:paraId="20CE12D2" w14:textId="77777777" w:rsidR="00C85960" w:rsidRPr="00615D4B" w:rsidRDefault="00C85960" w:rsidP="00560F67">
            <w:pPr>
              <w:rPr>
                <w:ins w:id="1225" w:author="智誠 楊" w:date="2021-04-08T11:19:00Z"/>
                <w:rFonts w:ascii="標楷體" w:eastAsia="標楷體" w:hAnsi="標楷體"/>
              </w:rPr>
            </w:pPr>
            <w:ins w:id="1226" w:author="智誠 楊" w:date="2021-04-08T11:19:00Z">
              <w:r>
                <w:rPr>
                  <w:rFonts w:ascii="標楷體" w:eastAsia="標楷體" w:hAnsi="標楷體"/>
                </w:rPr>
                <w:t>V</w:t>
              </w:r>
            </w:ins>
          </w:p>
        </w:tc>
        <w:tc>
          <w:tcPr>
            <w:tcW w:w="696" w:type="dxa"/>
          </w:tcPr>
          <w:p w14:paraId="1CB4BA1D" w14:textId="77777777" w:rsidR="00C85960" w:rsidRPr="00615D4B" w:rsidRDefault="00C85960" w:rsidP="00560F67">
            <w:pPr>
              <w:rPr>
                <w:ins w:id="1227" w:author="智誠 楊" w:date="2021-04-08T11:19:00Z"/>
                <w:rFonts w:ascii="標楷體" w:eastAsia="標楷體" w:hAnsi="標楷體"/>
              </w:rPr>
            </w:pPr>
          </w:p>
        </w:tc>
        <w:tc>
          <w:tcPr>
            <w:tcW w:w="3294" w:type="dxa"/>
          </w:tcPr>
          <w:p w14:paraId="5C54AA5F" w14:textId="77777777" w:rsidR="00C85960" w:rsidRPr="00615D4B" w:rsidRDefault="00C85960" w:rsidP="00560F67">
            <w:pPr>
              <w:rPr>
                <w:ins w:id="1228" w:author="智誠 楊" w:date="2021-04-08T11:19:00Z"/>
                <w:rFonts w:ascii="標楷體" w:eastAsia="標楷體" w:hAnsi="標楷體"/>
              </w:rPr>
            </w:pPr>
            <w:ins w:id="1229" w:author="智誠 楊" w:date="2021-04-08T11:19:00Z">
              <w:r w:rsidRPr="00362205">
                <w:rPr>
                  <w:rFonts w:ascii="標楷體" w:eastAsia="標楷體" w:hAnsi="標楷體" w:hint="eastAsia"/>
                </w:rPr>
                <w:t>必須輸入</w:t>
              </w:r>
            </w:ins>
          </w:p>
        </w:tc>
      </w:tr>
      <w:tr w:rsidR="00C85960" w:rsidRPr="00615D4B" w14:paraId="48355115" w14:textId="77777777" w:rsidTr="00560F67">
        <w:trPr>
          <w:trHeight w:val="291"/>
          <w:jc w:val="center"/>
          <w:ins w:id="1230" w:author="智誠 楊" w:date="2021-04-08T11:19:00Z"/>
        </w:trPr>
        <w:tc>
          <w:tcPr>
            <w:tcW w:w="482" w:type="dxa"/>
          </w:tcPr>
          <w:p w14:paraId="538C1430" w14:textId="77777777" w:rsidR="00C85960" w:rsidRPr="00615D4B" w:rsidRDefault="00C85960" w:rsidP="00560F67">
            <w:pPr>
              <w:rPr>
                <w:ins w:id="1231" w:author="智誠 楊" w:date="2021-04-08T11:19:00Z"/>
                <w:rFonts w:ascii="標楷體" w:eastAsia="標楷體" w:hAnsi="標楷體"/>
              </w:rPr>
            </w:pPr>
            <w:ins w:id="1232" w:author="智誠 楊" w:date="2021-04-08T11:19:00Z">
              <w:r w:rsidRPr="00615D4B">
                <w:rPr>
                  <w:rFonts w:ascii="標楷體" w:eastAsia="標楷體" w:hAnsi="標楷體" w:hint="eastAsia"/>
                </w:rPr>
                <w:t>3</w:t>
              </w:r>
            </w:ins>
          </w:p>
        </w:tc>
        <w:tc>
          <w:tcPr>
            <w:tcW w:w="1753" w:type="dxa"/>
          </w:tcPr>
          <w:p w14:paraId="3FEF5B1E" w14:textId="42282AC5" w:rsidR="00C85960" w:rsidRPr="00615D4B" w:rsidRDefault="00C85960" w:rsidP="00560F67">
            <w:pPr>
              <w:rPr>
                <w:ins w:id="1233" w:author="智誠 楊" w:date="2021-04-08T11:19:00Z"/>
                <w:rFonts w:ascii="標楷體" w:eastAsia="標楷體" w:hAnsi="標楷體"/>
              </w:rPr>
            </w:pPr>
            <w:ins w:id="1234" w:author="智誠 楊" w:date="2021-04-08T11:20:00Z">
              <w:r>
                <w:rPr>
                  <w:rFonts w:ascii="標楷體" w:eastAsia="標楷體" w:hAnsi="標楷體" w:hint="eastAsia"/>
                </w:rPr>
                <w:t>交易</w:t>
              </w:r>
            </w:ins>
            <w:ins w:id="1235" w:author="智誠 楊" w:date="2021-04-08T11:19:00Z">
              <w:r w:rsidRPr="00615D4B">
                <w:rPr>
                  <w:rFonts w:ascii="標楷體" w:eastAsia="標楷體" w:hAnsi="標楷體" w:hint="eastAsia"/>
                </w:rPr>
                <w:t>迄日</w:t>
              </w:r>
            </w:ins>
          </w:p>
        </w:tc>
        <w:tc>
          <w:tcPr>
            <w:tcW w:w="1380" w:type="dxa"/>
          </w:tcPr>
          <w:p w14:paraId="5C875408" w14:textId="77777777" w:rsidR="00C85960" w:rsidRPr="00615D4B" w:rsidRDefault="00C85960" w:rsidP="00560F67">
            <w:pPr>
              <w:rPr>
                <w:ins w:id="1236" w:author="智誠 楊" w:date="2021-04-08T11:19:00Z"/>
                <w:rFonts w:ascii="標楷體" w:eastAsia="標楷體" w:hAnsi="標楷體"/>
              </w:rPr>
            </w:pPr>
            <w:ins w:id="1237" w:author="智誠 楊" w:date="2021-04-08T11:19:00Z">
              <w:r w:rsidRPr="00615D4B">
                <w:rPr>
                  <w:rFonts w:ascii="標楷體" w:eastAsia="標楷體" w:hAnsi="標楷體" w:hint="eastAsia"/>
                </w:rPr>
                <w:t>999/99/99</w:t>
              </w:r>
            </w:ins>
          </w:p>
        </w:tc>
        <w:tc>
          <w:tcPr>
            <w:tcW w:w="899" w:type="dxa"/>
          </w:tcPr>
          <w:p w14:paraId="4EAF9158" w14:textId="77777777" w:rsidR="00C85960" w:rsidRPr="00615D4B" w:rsidRDefault="00C85960" w:rsidP="00560F67">
            <w:pPr>
              <w:rPr>
                <w:ins w:id="1238" w:author="智誠 楊" w:date="2021-04-08T11:19:00Z"/>
                <w:rFonts w:ascii="標楷體" w:eastAsia="標楷體" w:hAnsi="標楷體"/>
              </w:rPr>
            </w:pPr>
            <w:ins w:id="1239" w:author="智誠 楊" w:date="2021-04-08T11:19:00Z">
              <w:r w:rsidRPr="00615D4B">
                <w:rPr>
                  <w:rFonts w:ascii="標楷體" w:eastAsia="標楷體" w:hAnsi="標楷體" w:hint="eastAsia"/>
                </w:rPr>
                <w:t>營業日</w:t>
              </w:r>
            </w:ins>
          </w:p>
        </w:tc>
        <w:tc>
          <w:tcPr>
            <w:tcW w:w="1251" w:type="dxa"/>
          </w:tcPr>
          <w:p w14:paraId="4067C006" w14:textId="77777777" w:rsidR="00C85960" w:rsidRPr="00615D4B" w:rsidRDefault="00C85960" w:rsidP="00560F67">
            <w:pPr>
              <w:rPr>
                <w:ins w:id="1240" w:author="智誠 楊" w:date="2021-04-08T11:19:00Z"/>
                <w:rFonts w:ascii="標楷體" w:eastAsia="標楷體" w:hAnsi="標楷體"/>
              </w:rPr>
            </w:pPr>
          </w:p>
        </w:tc>
        <w:tc>
          <w:tcPr>
            <w:tcW w:w="665" w:type="dxa"/>
          </w:tcPr>
          <w:p w14:paraId="673E84F6" w14:textId="77777777" w:rsidR="00C85960" w:rsidRPr="00615D4B" w:rsidRDefault="00C85960" w:rsidP="00560F67">
            <w:pPr>
              <w:rPr>
                <w:ins w:id="1241" w:author="智誠 楊" w:date="2021-04-08T11:19:00Z"/>
                <w:rFonts w:ascii="標楷體" w:eastAsia="標楷體" w:hAnsi="標楷體"/>
              </w:rPr>
            </w:pPr>
            <w:ins w:id="1242" w:author="智誠 楊" w:date="2021-04-08T11:19:00Z">
              <w:r>
                <w:rPr>
                  <w:rFonts w:ascii="標楷體" w:eastAsia="標楷體" w:hAnsi="標楷體"/>
                </w:rPr>
                <w:t>V</w:t>
              </w:r>
            </w:ins>
          </w:p>
        </w:tc>
        <w:tc>
          <w:tcPr>
            <w:tcW w:w="696" w:type="dxa"/>
          </w:tcPr>
          <w:p w14:paraId="647FC8F3" w14:textId="77777777" w:rsidR="00C85960" w:rsidRPr="00615D4B" w:rsidRDefault="00C85960" w:rsidP="00560F67">
            <w:pPr>
              <w:rPr>
                <w:ins w:id="1243" w:author="智誠 楊" w:date="2021-04-08T11:19:00Z"/>
                <w:rFonts w:ascii="標楷體" w:eastAsia="標楷體" w:hAnsi="標楷體"/>
              </w:rPr>
            </w:pPr>
          </w:p>
        </w:tc>
        <w:tc>
          <w:tcPr>
            <w:tcW w:w="3294" w:type="dxa"/>
          </w:tcPr>
          <w:p w14:paraId="154D0E96" w14:textId="77777777" w:rsidR="00C85960" w:rsidRPr="00615D4B" w:rsidRDefault="00C85960" w:rsidP="00560F67">
            <w:pPr>
              <w:rPr>
                <w:ins w:id="1244" w:author="智誠 楊" w:date="2021-04-08T11:19:00Z"/>
                <w:rFonts w:ascii="標楷體" w:eastAsia="標楷體" w:hAnsi="標楷體"/>
              </w:rPr>
            </w:pPr>
            <w:ins w:id="1245" w:author="智誠 楊" w:date="2021-04-08T11:19:00Z">
              <w:r w:rsidRPr="00362205">
                <w:rPr>
                  <w:rFonts w:ascii="標楷體" w:eastAsia="標楷體" w:hAnsi="標楷體" w:hint="eastAsia"/>
                </w:rPr>
                <w:t>必須輸入</w:t>
              </w:r>
            </w:ins>
          </w:p>
        </w:tc>
      </w:tr>
      <w:tr w:rsidR="00C85960" w:rsidRPr="00615D4B" w14:paraId="7666BECC" w14:textId="77777777" w:rsidTr="00560F67">
        <w:trPr>
          <w:trHeight w:val="291"/>
          <w:jc w:val="center"/>
          <w:ins w:id="1246" w:author="智誠 楊" w:date="2021-04-08T11:20:00Z"/>
        </w:trPr>
        <w:tc>
          <w:tcPr>
            <w:tcW w:w="482" w:type="dxa"/>
          </w:tcPr>
          <w:p w14:paraId="15457AE2" w14:textId="48D9CF3E" w:rsidR="00C85960" w:rsidRPr="00615D4B" w:rsidRDefault="00C85960" w:rsidP="00560F67">
            <w:pPr>
              <w:rPr>
                <w:ins w:id="1247" w:author="智誠 楊" w:date="2021-04-08T11:20:00Z"/>
                <w:rFonts w:ascii="標楷體" w:eastAsia="標楷體" w:hAnsi="標楷體"/>
              </w:rPr>
            </w:pPr>
            <w:ins w:id="1248" w:author="智誠 楊" w:date="2021-04-08T11:21:00Z">
              <w:r>
                <w:rPr>
                  <w:rFonts w:ascii="標楷體" w:eastAsia="標楷體" w:hAnsi="標楷體" w:hint="eastAsia"/>
                </w:rPr>
                <w:t>4</w:t>
              </w:r>
            </w:ins>
          </w:p>
        </w:tc>
        <w:tc>
          <w:tcPr>
            <w:tcW w:w="1753" w:type="dxa"/>
          </w:tcPr>
          <w:p w14:paraId="2587EB86" w14:textId="1CD51061" w:rsidR="00C85960" w:rsidRDefault="00C85960" w:rsidP="00560F67">
            <w:pPr>
              <w:rPr>
                <w:ins w:id="1249" w:author="智誠 楊" w:date="2021-04-08T11:20:00Z"/>
                <w:rFonts w:ascii="標楷體" w:eastAsia="標楷體" w:hAnsi="標楷體"/>
              </w:rPr>
            </w:pPr>
            <w:ins w:id="1250" w:author="智誠 楊" w:date="2021-04-08T11:21:00Z">
              <w:r>
                <w:rPr>
                  <w:rFonts w:ascii="標楷體" w:eastAsia="標楷體" w:hAnsi="標楷體" w:hint="eastAsia"/>
                </w:rPr>
                <w:t>戶號</w:t>
              </w:r>
            </w:ins>
          </w:p>
        </w:tc>
        <w:tc>
          <w:tcPr>
            <w:tcW w:w="1380" w:type="dxa"/>
          </w:tcPr>
          <w:p w14:paraId="6A6328BA" w14:textId="17D46409" w:rsidR="00C85960" w:rsidRPr="00615D4B" w:rsidRDefault="00C85960" w:rsidP="00560F67">
            <w:pPr>
              <w:rPr>
                <w:ins w:id="1251" w:author="智誠 楊" w:date="2021-04-08T11:20:00Z"/>
                <w:rFonts w:ascii="標楷體" w:eastAsia="標楷體" w:hAnsi="標楷體"/>
              </w:rPr>
            </w:pPr>
            <w:ins w:id="1252" w:author="智誠 楊" w:date="2021-04-08T11:21:00Z">
              <w:r>
                <w:rPr>
                  <w:rFonts w:ascii="標楷體" w:eastAsia="標楷體" w:hAnsi="標楷體" w:hint="eastAsia"/>
                </w:rPr>
                <w:t>9999999-999-999</w:t>
              </w:r>
            </w:ins>
          </w:p>
        </w:tc>
        <w:tc>
          <w:tcPr>
            <w:tcW w:w="899" w:type="dxa"/>
          </w:tcPr>
          <w:p w14:paraId="791E587C" w14:textId="77777777" w:rsidR="00C85960" w:rsidRPr="00615D4B" w:rsidRDefault="00C85960" w:rsidP="00560F67">
            <w:pPr>
              <w:rPr>
                <w:ins w:id="1253" w:author="智誠 楊" w:date="2021-04-08T11:20:00Z"/>
                <w:rFonts w:ascii="標楷體" w:eastAsia="標楷體" w:hAnsi="標楷體"/>
              </w:rPr>
            </w:pPr>
          </w:p>
        </w:tc>
        <w:tc>
          <w:tcPr>
            <w:tcW w:w="1251" w:type="dxa"/>
          </w:tcPr>
          <w:p w14:paraId="1C3582FD" w14:textId="77777777" w:rsidR="00C85960" w:rsidRPr="00615D4B" w:rsidRDefault="00C85960" w:rsidP="00560F67">
            <w:pPr>
              <w:rPr>
                <w:ins w:id="1254" w:author="智誠 楊" w:date="2021-04-08T11:20:00Z"/>
                <w:rFonts w:ascii="標楷體" w:eastAsia="標楷體" w:hAnsi="標楷體"/>
              </w:rPr>
            </w:pPr>
          </w:p>
        </w:tc>
        <w:tc>
          <w:tcPr>
            <w:tcW w:w="665" w:type="dxa"/>
          </w:tcPr>
          <w:p w14:paraId="4BEED3CA" w14:textId="77777777" w:rsidR="00C85960" w:rsidRDefault="00C85960" w:rsidP="00560F67">
            <w:pPr>
              <w:rPr>
                <w:ins w:id="1255" w:author="智誠 楊" w:date="2021-04-08T11:20:00Z"/>
                <w:rFonts w:ascii="標楷體" w:eastAsia="標楷體" w:hAnsi="標楷體"/>
              </w:rPr>
            </w:pPr>
          </w:p>
        </w:tc>
        <w:tc>
          <w:tcPr>
            <w:tcW w:w="696" w:type="dxa"/>
          </w:tcPr>
          <w:p w14:paraId="243FC8D9" w14:textId="77777777" w:rsidR="00C85960" w:rsidRPr="00615D4B" w:rsidRDefault="00C85960" w:rsidP="00560F67">
            <w:pPr>
              <w:rPr>
                <w:ins w:id="1256" w:author="智誠 楊" w:date="2021-04-08T11:20:00Z"/>
                <w:rFonts w:ascii="標楷體" w:eastAsia="標楷體" w:hAnsi="標楷體"/>
              </w:rPr>
            </w:pPr>
          </w:p>
        </w:tc>
        <w:tc>
          <w:tcPr>
            <w:tcW w:w="3294" w:type="dxa"/>
          </w:tcPr>
          <w:p w14:paraId="3E08E5DA" w14:textId="4EA31BB3" w:rsidR="00C85960" w:rsidRPr="00362205" w:rsidRDefault="00C85960" w:rsidP="00560F67">
            <w:pPr>
              <w:rPr>
                <w:ins w:id="1257" w:author="智誠 楊" w:date="2021-04-08T11:20:00Z"/>
                <w:rFonts w:ascii="標楷體" w:eastAsia="標楷體" w:hAnsi="標楷體"/>
              </w:rPr>
            </w:pPr>
            <w:ins w:id="1258" w:author="智誠 楊" w:date="2021-04-08T11:21:00Z">
              <w:r>
                <w:rPr>
                  <w:rFonts w:ascii="標楷體" w:eastAsia="標楷體" w:hAnsi="標楷體" w:hint="eastAsia"/>
                </w:rPr>
                <w:t>不輸入,查詢全部</w:t>
              </w:r>
            </w:ins>
          </w:p>
        </w:tc>
      </w:tr>
    </w:tbl>
    <w:p w14:paraId="0655E331" w14:textId="77777777" w:rsidR="00C85960" w:rsidRDefault="00C85960">
      <w:pPr>
        <w:widowControl/>
        <w:rPr>
          <w:ins w:id="1259" w:author="智誠 楊" w:date="2021-04-08T11:15:00Z"/>
          <w:rFonts w:ascii="標楷體" w:eastAsia="標楷體" w:hAnsi="標楷體"/>
          <w:sz w:val="32"/>
          <w:szCs w:val="20"/>
        </w:rPr>
      </w:pPr>
    </w:p>
    <w:p w14:paraId="0DBDB0D4" w14:textId="77777777" w:rsidR="00C85960" w:rsidRDefault="00C85960">
      <w:pPr>
        <w:widowControl/>
        <w:rPr>
          <w:ins w:id="1260" w:author="智誠 楊" w:date="2021-04-08T11:21:00Z"/>
          <w:rFonts w:ascii="標楷體" w:eastAsia="標楷體" w:hAnsi="標楷體"/>
          <w:sz w:val="32"/>
          <w:szCs w:val="20"/>
        </w:rPr>
      </w:pPr>
      <w:ins w:id="1261" w:author="智誠 楊" w:date="2021-04-08T11:21:00Z">
        <w:r>
          <w:rPr>
            <w:rFonts w:ascii="標楷體" w:hAnsi="標楷體"/>
          </w:rPr>
          <w:br w:type="page"/>
        </w:r>
      </w:ins>
    </w:p>
    <w:p w14:paraId="0C999C61" w14:textId="77777777" w:rsidR="00BA55B7" w:rsidRPr="00D378B3" w:rsidRDefault="00BA55B7">
      <w:pPr>
        <w:pStyle w:val="3"/>
        <w:numPr>
          <w:ilvl w:val="2"/>
          <w:numId w:val="1"/>
        </w:numPr>
        <w:rPr>
          <w:ins w:id="1262" w:author="st1" w:date="2021-05-16T15:39:00Z"/>
          <w:rFonts w:ascii="標楷體" w:hAnsi="標楷體"/>
          <w:rPrChange w:id="1263" w:author="st1" w:date="2021-05-16T15:39:00Z">
            <w:rPr>
              <w:ins w:id="1264" w:author="st1" w:date="2021-05-16T15:39:00Z"/>
              <w:rFonts w:ascii="標楷體" w:hAnsi="標楷體"/>
              <w:b/>
              <w:szCs w:val="32"/>
            </w:rPr>
          </w:rPrChange>
        </w:rPr>
        <w:pPrChange w:id="1265" w:author="st1" w:date="2021-05-16T15:39:00Z">
          <w:pPr>
            <w:pStyle w:val="3"/>
            <w:numPr>
              <w:ilvl w:val="2"/>
              <w:numId w:val="74"/>
            </w:numPr>
            <w:spacing w:before="0"/>
            <w:ind w:left="2880" w:hanging="480"/>
          </w:pPr>
        </w:pPrChange>
      </w:pPr>
      <w:ins w:id="1266" w:author="st1" w:date="2021-05-16T15:39:00Z">
        <w:r w:rsidRPr="00D378B3">
          <w:rPr>
            <w:rFonts w:ascii="標楷體" w:hAnsi="標楷體"/>
            <w:rPrChange w:id="1267" w:author="st1" w:date="2021-05-16T15:39:00Z">
              <w:rPr>
                <w:rFonts w:ascii="標楷體" w:hAnsi="標楷體"/>
                <w:b/>
                <w:szCs w:val="32"/>
              </w:rPr>
            </w:rPrChange>
          </w:rPr>
          <w:lastRenderedPageBreak/>
          <w:t>L</w:t>
        </w:r>
      </w:ins>
      <w:ins w:id="1268" w:author="st1" w:date="2021-05-16T15:40:00Z">
        <w:r>
          <w:rPr>
            <w:rFonts w:ascii="標楷體" w:hAnsi="標楷體"/>
          </w:rPr>
          <w:t>8401</w:t>
        </w:r>
      </w:ins>
      <w:ins w:id="1269" w:author="st1" w:date="2021-05-16T15:46:00Z">
        <w:r w:rsidRPr="00D378B3">
          <w:rPr>
            <w:rFonts w:ascii="標楷體" w:hAnsi="標楷體" w:hint="eastAsia"/>
          </w:rPr>
          <w:t>產生JCIC日報媒體檔</w:t>
        </w:r>
      </w:ins>
    </w:p>
    <w:p w14:paraId="7C10D9E0" w14:textId="77777777" w:rsidR="00BA55B7" w:rsidRPr="004A1C2C" w:rsidRDefault="00BA55B7" w:rsidP="00BA55B7">
      <w:pPr>
        <w:pStyle w:val="a"/>
        <w:tabs>
          <w:tab w:val="num" w:pos="1559"/>
        </w:tabs>
        <w:spacing w:before="0"/>
        <w:ind w:left="1559" w:hanging="425"/>
        <w:rPr>
          <w:ins w:id="1270" w:author="st1" w:date="2021-05-16T15:39:00Z"/>
        </w:rPr>
      </w:pPr>
      <w:ins w:id="1271" w:author="st1" w:date="2021-05-16T15:39:00Z">
        <w:r w:rsidRPr="004A1C2C">
          <w:rPr>
            <w:rFonts w:hint="eastAsia"/>
          </w:rPr>
          <w:t>功能說明</w:t>
        </w:r>
      </w:ins>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A55B7" w:rsidRPr="008F20B5" w14:paraId="4E1FB707" w14:textId="77777777" w:rsidTr="00EA7D4F">
        <w:trPr>
          <w:trHeight w:val="277"/>
          <w:ins w:id="1272"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2D835FC3" w14:textId="77777777" w:rsidR="00BA55B7" w:rsidRPr="004A1C2C" w:rsidRDefault="00BA55B7" w:rsidP="00EA7D4F">
            <w:pPr>
              <w:rPr>
                <w:ins w:id="1273" w:author="st1" w:date="2021-05-16T15:39:00Z"/>
                <w:rFonts w:ascii="標楷體" w:eastAsia="標楷體" w:hAnsi="標楷體"/>
              </w:rPr>
            </w:pPr>
            <w:ins w:id="1274" w:author="st1" w:date="2021-05-16T15:39:00Z">
              <w:r w:rsidRPr="004A1C2C">
                <w:rPr>
                  <w:rFonts w:ascii="標楷體" w:eastAsia="標楷體" w:hAnsi="標楷體" w:hint="eastAsia"/>
                </w:rPr>
                <w:t>功能名稱</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23FD7935" w14:textId="77777777" w:rsidR="00BA55B7" w:rsidRPr="008F20B5" w:rsidRDefault="00BA55B7" w:rsidP="00EA7D4F">
            <w:pPr>
              <w:rPr>
                <w:ins w:id="1275" w:author="st1" w:date="2021-05-16T15:39:00Z"/>
                <w:rFonts w:ascii="標楷體" w:eastAsia="標楷體" w:hAnsi="標楷體"/>
              </w:rPr>
            </w:pPr>
            <w:ins w:id="1276" w:author="st1" w:date="2021-05-16T15:46:00Z">
              <w:r w:rsidRPr="00D378B3">
                <w:rPr>
                  <w:rFonts w:ascii="標楷體" w:eastAsia="標楷體" w:hAnsi="標楷體" w:hint="eastAsia"/>
                </w:rPr>
                <w:t>產生JCIC日報媒體檔</w:t>
              </w:r>
            </w:ins>
          </w:p>
        </w:tc>
      </w:tr>
      <w:tr w:rsidR="00BA55B7" w:rsidRPr="008F20B5" w14:paraId="0F94D38A" w14:textId="77777777" w:rsidTr="00EA7D4F">
        <w:trPr>
          <w:trHeight w:val="277"/>
          <w:ins w:id="1277"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31BD5A0A" w14:textId="77777777" w:rsidR="00BA55B7" w:rsidRPr="004A1C2C" w:rsidRDefault="00BA55B7" w:rsidP="00EA7D4F">
            <w:pPr>
              <w:rPr>
                <w:ins w:id="1278" w:author="st1" w:date="2021-05-16T15:39:00Z"/>
                <w:rFonts w:ascii="標楷體" w:eastAsia="標楷體" w:hAnsi="標楷體"/>
              </w:rPr>
            </w:pPr>
            <w:ins w:id="1279" w:author="st1" w:date="2021-05-16T15:39:00Z">
              <w:r w:rsidRPr="004A1C2C">
                <w:rPr>
                  <w:rFonts w:ascii="標楷體" w:eastAsia="標楷體" w:hAnsi="標楷體" w:hint="eastAsia"/>
                </w:rPr>
                <w:t>進入條件</w:t>
              </w:r>
            </w:ins>
          </w:p>
        </w:tc>
        <w:tc>
          <w:tcPr>
            <w:tcW w:w="6531" w:type="dxa"/>
            <w:tcBorders>
              <w:top w:val="single" w:sz="8" w:space="0" w:color="000000"/>
              <w:left w:val="single" w:sz="8" w:space="0" w:color="000000"/>
              <w:bottom w:val="single" w:sz="8" w:space="0" w:color="000000"/>
            </w:tcBorders>
          </w:tcPr>
          <w:p w14:paraId="48340AF2" w14:textId="77777777" w:rsidR="00BA55B7" w:rsidRPr="004A1C2C" w:rsidRDefault="00BA55B7" w:rsidP="00EA7D4F">
            <w:pPr>
              <w:autoSpaceDE w:val="0"/>
              <w:autoSpaceDN w:val="0"/>
              <w:adjustRightInd w:val="0"/>
              <w:spacing w:line="0" w:lineRule="atLeast"/>
              <w:rPr>
                <w:ins w:id="1280" w:author="st1" w:date="2021-05-16T15:39:00Z"/>
                <w:rFonts w:ascii="標楷體" w:eastAsia="標楷體" w:hAnsi="標楷體"/>
              </w:rPr>
            </w:pPr>
            <w:ins w:id="1281" w:author="st1" w:date="2021-05-16T15:39:00Z">
              <w:r>
                <w:rPr>
                  <w:rFonts w:ascii="標楷體" w:eastAsia="標楷體" w:hAnsi="標楷體" w:hint="eastAsia"/>
                </w:rPr>
                <w:t>產生</w:t>
              </w:r>
            </w:ins>
            <w:r>
              <w:rPr>
                <w:rFonts w:ascii="標楷體" w:eastAsia="標楷體" w:hAnsi="標楷體" w:hint="eastAsia"/>
              </w:rPr>
              <w:t>[</w:t>
            </w:r>
            <w:ins w:id="1282" w:author="st1" w:date="2021-05-16T15:46:00Z">
              <w:r w:rsidRPr="00D378B3">
                <w:rPr>
                  <w:rFonts w:ascii="標楷體" w:eastAsia="標楷體" w:hAnsi="標楷體" w:hint="eastAsia"/>
                </w:rPr>
                <w:t>JCIC日報媒體檔</w:t>
              </w:r>
            </w:ins>
            <w:r>
              <w:rPr>
                <w:rFonts w:ascii="標楷體" w:eastAsia="標楷體" w:hAnsi="標楷體" w:hint="eastAsia"/>
              </w:rPr>
              <w:t>]</w:t>
            </w:r>
            <w:ins w:id="1283" w:author="st1" w:date="2021-05-16T15:39:00Z">
              <w:r>
                <w:rPr>
                  <w:rFonts w:ascii="標楷體" w:eastAsia="標楷體" w:hAnsi="標楷體" w:hint="eastAsia"/>
                </w:rPr>
                <w:t>時</w:t>
              </w:r>
            </w:ins>
          </w:p>
        </w:tc>
      </w:tr>
      <w:tr w:rsidR="00BA55B7" w:rsidRPr="008F20B5" w14:paraId="65D1BB05" w14:textId="77777777" w:rsidTr="00EA7D4F">
        <w:trPr>
          <w:trHeight w:val="773"/>
          <w:ins w:id="1284"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5B83FEA4" w14:textId="77777777" w:rsidR="00BA55B7" w:rsidRPr="004A1C2C" w:rsidRDefault="00BA55B7" w:rsidP="00EA7D4F">
            <w:pPr>
              <w:rPr>
                <w:ins w:id="1285" w:author="st1" w:date="2021-05-16T15:39:00Z"/>
                <w:rFonts w:ascii="標楷體" w:eastAsia="標楷體" w:hAnsi="標楷體"/>
              </w:rPr>
            </w:pPr>
            <w:ins w:id="1286" w:author="st1" w:date="2021-05-16T15:39:00Z">
              <w:r w:rsidRPr="004A1C2C">
                <w:rPr>
                  <w:rFonts w:ascii="標楷體" w:eastAsia="標楷體" w:hAnsi="標楷體" w:hint="eastAsia"/>
                </w:rPr>
                <w:t>基本流程</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71CCCB8B" w14:textId="000B069E" w:rsidR="00BA55B7" w:rsidRPr="004037BD" w:rsidRDefault="00BA55B7" w:rsidP="00EA7D4F">
            <w:pPr>
              <w:ind w:left="257" w:hangingChars="107" w:hanging="257"/>
              <w:rPr>
                <w:ins w:id="1287" w:author="st1" w:date="2021-05-16T15:39:00Z"/>
                <w:rFonts w:ascii="標楷體" w:eastAsia="標楷體" w:hAnsi="標楷體"/>
                <w:lang w:eastAsia="zh-HK"/>
              </w:rPr>
            </w:pPr>
            <w:ins w:id="1288" w:author="st1" w:date="2021-05-16T15:39:00Z">
              <w:r w:rsidRPr="004037BD">
                <w:rPr>
                  <w:rFonts w:ascii="標楷體" w:eastAsia="標楷體" w:hAnsi="標楷體" w:hint="eastAsia"/>
                </w:rPr>
                <w:t>1.參考</w:t>
              </w:r>
              <w:r w:rsidRPr="004037BD">
                <w:rPr>
                  <w:rFonts w:ascii="標楷體" w:eastAsia="標楷體" w:hAnsi="標楷體" w:hint="eastAsia"/>
                  <w:lang w:eastAsia="zh-HK"/>
                </w:rPr>
                <w:t>「</w:t>
              </w:r>
            </w:ins>
            <w:r w:rsidRPr="00BC48BD">
              <w:rPr>
                <w:rFonts w:ascii="標楷體" w:eastAsia="標楷體" w:hAnsi="標楷體" w:hint="eastAsia"/>
                <w:lang w:eastAsia="zh-HK"/>
              </w:rPr>
              <w:t>作業流程</w:t>
            </w:r>
            <w:r w:rsidR="0074331B">
              <w:rPr>
                <w:rFonts w:ascii="標楷體" w:eastAsia="標楷體" w:hAnsi="標楷體" w:hint="eastAsia"/>
                <w:lang w:eastAsia="zh-HK"/>
              </w:rPr>
              <w:t>.</w:t>
            </w:r>
            <w:r w:rsidR="00BD7A0D">
              <w:rPr>
                <w:rFonts w:ascii="標楷體" w:eastAsia="標楷體" w:hAnsi="標楷體" w:hint="eastAsia"/>
              </w:rPr>
              <w:t xml:space="preserve"> </w:t>
            </w:r>
            <w:ins w:id="1289" w:author="st1" w:date="2021-05-16T15:47:00Z">
              <w:r>
                <w:rPr>
                  <w:rFonts w:ascii="標楷體" w:eastAsia="標楷體" w:hAnsi="標楷體" w:hint="eastAsia"/>
                  <w:lang w:eastAsia="zh-HK"/>
                </w:rPr>
                <w:t>報送</w:t>
              </w:r>
            </w:ins>
            <w:r w:rsidR="00BD7A0D">
              <w:rPr>
                <w:rFonts w:ascii="標楷體" w:eastAsia="標楷體" w:hAnsi="標楷體" w:hint="eastAsia"/>
                <w:lang w:eastAsia="zh-HK"/>
              </w:rPr>
              <w:t>作業</w:t>
            </w:r>
            <w:ins w:id="1290" w:author="st1" w:date="2021-05-16T15:39:00Z">
              <w:r w:rsidRPr="004037BD">
                <w:rPr>
                  <w:rFonts w:ascii="標楷體" w:eastAsia="標楷體" w:hAnsi="標楷體" w:hint="eastAsia"/>
                  <w:lang w:eastAsia="zh-HK"/>
                </w:rPr>
                <w:t>」流程</w:t>
              </w:r>
            </w:ins>
          </w:p>
          <w:p w14:paraId="58A977E6" w14:textId="77777777" w:rsidR="00BA55B7" w:rsidRDefault="00BA55B7" w:rsidP="00EA7D4F">
            <w:pPr>
              <w:ind w:left="254" w:hangingChars="106" w:hanging="254"/>
              <w:rPr>
                <w:ins w:id="1291" w:author="st1" w:date="2021-05-16T15:39:00Z"/>
                <w:rFonts w:ascii="標楷體" w:eastAsia="標楷體" w:hAnsi="標楷體"/>
              </w:rPr>
            </w:pPr>
            <w:ins w:id="1292" w:author="st1" w:date="2021-05-16T15:39:00Z">
              <w:r>
                <w:rPr>
                  <w:rFonts w:ascii="標楷體" w:eastAsia="標楷體" w:hAnsi="標楷體"/>
                </w:rPr>
                <w:t>2</w:t>
              </w:r>
              <w:r>
                <w:rPr>
                  <w:rFonts w:ascii="標楷體" w:eastAsia="標楷體" w:hAnsi="標楷體" w:hint="eastAsia"/>
                </w:rPr>
                <w:t>.依照勾選項目產生</w:t>
              </w:r>
            </w:ins>
            <w:r>
              <w:rPr>
                <w:rFonts w:ascii="標楷體" w:eastAsia="標楷體" w:hAnsi="標楷體" w:hint="eastAsia"/>
              </w:rPr>
              <w:t>[</w:t>
            </w:r>
            <w:ins w:id="1293" w:author="st1" w:date="2021-05-16T15:47:00Z">
              <w:r w:rsidRPr="00D378B3">
                <w:rPr>
                  <w:rFonts w:ascii="標楷體" w:eastAsia="標楷體" w:hAnsi="標楷體" w:hint="eastAsia"/>
                </w:rPr>
                <w:t>JCIC日報媒體檔</w:t>
              </w:r>
            </w:ins>
            <w:r>
              <w:rPr>
                <w:rFonts w:ascii="標楷體" w:eastAsia="標楷體" w:hAnsi="標楷體" w:hint="eastAsia"/>
              </w:rPr>
              <w:t>]</w:t>
            </w:r>
          </w:p>
          <w:p w14:paraId="78699BAD" w14:textId="77777777" w:rsidR="00BA55B7" w:rsidRPr="0058227F" w:rsidRDefault="00BA55B7" w:rsidP="00EA7D4F">
            <w:pPr>
              <w:rPr>
                <w:ins w:id="1294" w:author="st1" w:date="2021-05-16T15:39:00Z"/>
                <w:rFonts w:ascii="標楷體" w:eastAsia="標楷體" w:hAnsi="標楷體"/>
              </w:rPr>
            </w:pPr>
            <w:ins w:id="1295" w:author="st1" w:date="2021-05-16T15:39:00Z">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ins>
            <w:r>
              <w:rPr>
                <w:rFonts w:ascii="標楷體" w:eastAsia="標楷體" w:hAnsi="標楷體"/>
              </w:rPr>
              <w:t xml:space="preserve"> </w:t>
            </w:r>
            <w:ins w:id="1296" w:author="st1" w:date="2021-05-16T15:48:00Z">
              <w:r w:rsidRPr="001033E6">
                <w:rPr>
                  <w:rFonts w:ascii="標楷體" w:eastAsia="標楷體" w:hAnsi="標楷體" w:hint="eastAsia"/>
                </w:rPr>
                <w:t>B204 聯徵授信餘額日報檔</w:t>
              </w:r>
            </w:ins>
          </w:p>
          <w:p w14:paraId="068635FC" w14:textId="77777777" w:rsidR="00BA55B7" w:rsidRPr="00A313C0" w:rsidRDefault="00BA55B7" w:rsidP="00EA7D4F">
            <w:pPr>
              <w:rPr>
                <w:ins w:id="1297" w:author="st1" w:date="2021-05-16T15:39:00Z"/>
                <w:rFonts w:ascii="標楷體" w:eastAsia="標楷體" w:hAnsi="標楷體"/>
              </w:rPr>
            </w:pPr>
            <w:ins w:id="1298" w:author="st1" w:date="2021-05-16T15:39:00Z">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ins>
            <w:r>
              <w:rPr>
                <w:rFonts w:ascii="標楷體" w:eastAsia="標楷體" w:hAnsi="標楷體"/>
              </w:rPr>
              <w:t xml:space="preserve"> </w:t>
            </w:r>
            <w:ins w:id="1299" w:author="st1" w:date="2021-05-16T15:48:00Z">
              <w:r w:rsidRPr="001033E6">
                <w:rPr>
                  <w:rFonts w:ascii="標楷體" w:eastAsia="標楷體" w:hAnsi="標楷體" w:hint="eastAsia"/>
                </w:rPr>
                <w:t>B211 聯徵每日授信餘額變動資料檔</w:t>
              </w:r>
            </w:ins>
          </w:p>
        </w:tc>
      </w:tr>
      <w:tr w:rsidR="00BA55B7" w:rsidRPr="008F20B5" w14:paraId="23E90BD4" w14:textId="77777777" w:rsidTr="00EA7D4F">
        <w:trPr>
          <w:trHeight w:val="321"/>
          <w:ins w:id="1300"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3A008AAE" w14:textId="77777777" w:rsidR="00BA55B7" w:rsidRPr="004A1C2C" w:rsidRDefault="00BA55B7" w:rsidP="00EA7D4F">
            <w:pPr>
              <w:rPr>
                <w:ins w:id="1301" w:author="st1" w:date="2021-05-16T15:39:00Z"/>
                <w:rFonts w:ascii="標楷體" w:eastAsia="標楷體" w:hAnsi="標楷體"/>
              </w:rPr>
            </w:pPr>
            <w:ins w:id="1302" w:author="st1" w:date="2021-05-16T15:39:00Z">
              <w:r w:rsidRPr="004A1C2C">
                <w:rPr>
                  <w:rFonts w:ascii="標楷體" w:eastAsia="標楷體" w:hAnsi="標楷體" w:hint="eastAsia"/>
                </w:rPr>
                <w:t>選用流程</w:t>
              </w:r>
            </w:ins>
          </w:p>
        </w:tc>
        <w:tc>
          <w:tcPr>
            <w:tcW w:w="6531" w:type="dxa"/>
            <w:tcBorders>
              <w:top w:val="single" w:sz="8" w:space="0" w:color="000000"/>
              <w:left w:val="single" w:sz="8" w:space="0" w:color="000000"/>
              <w:bottom w:val="single" w:sz="8" w:space="0" w:color="000000"/>
            </w:tcBorders>
          </w:tcPr>
          <w:p w14:paraId="41D50336" w14:textId="77777777" w:rsidR="00BA55B7" w:rsidRPr="004A1C2C" w:rsidRDefault="00BA55B7" w:rsidP="00EA7D4F">
            <w:pPr>
              <w:rPr>
                <w:ins w:id="1303" w:author="st1" w:date="2021-05-16T15:39:00Z"/>
                <w:rFonts w:ascii="標楷體" w:eastAsia="標楷體" w:hAnsi="標楷體"/>
              </w:rPr>
            </w:pPr>
          </w:p>
        </w:tc>
      </w:tr>
      <w:tr w:rsidR="00BA55B7" w:rsidRPr="008F20B5" w14:paraId="212EE703" w14:textId="77777777" w:rsidTr="00EA7D4F">
        <w:trPr>
          <w:trHeight w:val="1311"/>
          <w:ins w:id="1304"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3E779C5B" w14:textId="77777777" w:rsidR="00BA55B7" w:rsidRPr="004A1C2C" w:rsidRDefault="00BA55B7" w:rsidP="00EA7D4F">
            <w:pPr>
              <w:rPr>
                <w:ins w:id="1305" w:author="st1" w:date="2021-05-16T15:39:00Z"/>
                <w:rFonts w:ascii="標楷體" w:eastAsia="標楷體" w:hAnsi="標楷體"/>
              </w:rPr>
            </w:pPr>
            <w:ins w:id="1306" w:author="st1" w:date="2021-05-16T15:39:00Z">
              <w:r w:rsidRPr="004A1C2C">
                <w:rPr>
                  <w:rFonts w:ascii="標楷體" w:eastAsia="標楷體" w:hAnsi="標楷體" w:hint="eastAsia"/>
                </w:rPr>
                <w:t>例外流程</w:t>
              </w:r>
            </w:ins>
          </w:p>
        </w:tc>
        <w:tc>
          <w:tcPr>
            <w:tcW w:w="6531" w:type="dxa"/>
            <w:tcBorders>
              <w:top w:val="single" w:sz="8" w:space="0" w:color="000000"/>
              <w:left w:val="single" w:sz="8" w:space="0" w:color="000000"/>
              <w:bottom w:val="single" w:sz="8" w:space="0" w:color="000000"/>
            </w:tcBorders>
          </w:tcPr>
          <w:p w14:paraId="0DB62ED2" w14:textId="77777777" w:rsidR="00BA55B7" w:rsidRPr="004A1C2C" w:rsidRDefault="00BA55B7" w:rsidP="00EA7D4F">
            <w:pPr>
              <w:rPr>
                <w:ins w:id="1307" w:author="st1" w:date="2021-05-16T15:39:00Z"/>
                <w:rFonts w:ascii="標楷體" w:eastAsia="標楷體" w:hAnsi="標楷體"/>
              </w:rPr>
            </w:pPr>
          </w:p>
        </w:tc>
      </w:tr>
      <w:tr w:rsidR="00BA55B7" w:rsidRPr="008F20B5" w14:paraId="47E2B29F" w14:textId="77777777" w:rsidTr="00EA7D4F">
        <w:trPr>
          <w:trHeight w:val="278"/>
          <w:ins w:id="1308"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1F6124D3" w14:textId="77777777" w:rsidR="00BA55B7" w:rsidRPr="004A1C2C" w:rsidRDefault="00BA55B7" w:rsidP="00EA7D4F">
            <w:pPr>
              <w:rPr>
                <w:ins w:id="1309" w:author="st1" w:date="2021-05-16T15:39:00Z"/>
                <w:rFonts w:ascii="標楷體" w:eastAsia="標楷體" w:hAnsi="標楷體"/>
              </w:rPr>
            </w:pPr>
            <w:ins w:id="1310" w:author="st1" w:date="2021-05-16T15:39:00Z">
              <w:r w:rsidRPr="004A1C2C">
                <w:rPr>
                  <w:rFonts w:ascii="標楷體" w:eastAsia="標楷體" w:hAnsi="標楷體" w:hint="eastAsia"/>
                </w:rPr>
                <w:t>執行後狀況</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6CCE781C" w14:textId="77777777" w:rsidR="00BA55B7" w:rsidRPr="004A1C2C" w:rsidRDefault="00BA55B7" w:rsidP="00EA7D4F">
            <w:pPr>
              <w:rPr>
                <w:ins w:id="1311" w:author="st1" w:date="2021-05-16T15:39:00Z"/>
                <w:rFonts w:ascii="標楷體" w:eastAsia="標楷體" w:hAnsi="標楷體"/>
              </w:rPr>
            </w:pPr>
            <w:ins w:id="1312" w:author="st1" w:date="2021-05-16T15:39:00Z">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ins>
          </w:p>
        </w:tc>
      </w:tr>
      <w:tr w:rsidR="00BA55B7" w:rsidRPr="008F20B5" w14:paraId="7FE3B2FA" w14:textId="77777777" w:rsidTr="00EA7D4F">
        <w:trPr>
          <w:trHeight w:val="358"/>
          <w:ins w:id="1313"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5EEB5FB1" w14:textId="77777777" w:rsidR="00BA55B7" w:rsidRPr="004A1C2C" w:rsidRDefault="00BA55B7" w:rsidP="00EA7D4F">
            <w:pPr>
              <w:rPr>
                <w:ins w:id="1314" w:author="st1" w:date="2021-05-16T15:39:00Z"/>
                <w:rFonts w:ascii="標楷體" w:eastAsia="標楷體" w:hAnsi="標楷體"/>
              </w:rPr>
            </w:pPr>
            <w:ins w:id="1315" w:author="st1" w:date="2021-05-16T15:39:00Z">
              <w:r w:rsidRPr="004A1C2C">
                <w:rPr>
                  <w:rFonts w:ascii="標楷體" w:eastAsia="標楷體" w:hAnsi="標楷體" w:hint="eastAsia"/>
                </w:rPr>
                <w:t>特別需求</w:t>
              </w:r>
            </w:ins>
          </w:p>
        </w:tc>
        <w:tc>
          <w:tcPr>
            <w:tcW w:w="6531" w:type="dxa"/>
            <w:tcBorders>
              <w:top w:val="single" w:sz="8" w:space="0" w:color="000000"/>
              <w:left w:val="single" w:sz="8" w:space="0" w:color="000000"/>
              <w:bottom w:val="single" w:sz="8" w:space="0" w:color="000000"/>
            </w:tcBorders>
          </w:tcPr>
          <w:p w14:paraId="06C2F2A7" w14:textId="77777777" w:rsidR="00BA55B7" w:rsidRPr="004A1C2C" w:rsidRDefault="00BA55B7" w:rsidP="00EA7D4F">
            <w:pPr>
              <w:rPr>
                <w:ins w:id="1316" w:author="st1" w:date="2021-05-16T15:39:00Z"/>
                <w:rFonts w:ascii="標楷體" w:eastAsia="標楷體" w:hAnsi="標楷體"/>
              </w:rPr>
            </w:pPr>
            <w:ins w:id="1317" w:author="st1" w:date="2021-05-16T16:02:00Z">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ins>
            <w:r>
              <w:rPr>
                <w:rFonts w:ascii="標楷體" w:eastAsia="標楷體" w:hAnsi="標楷體" w:hint="eastAsia"/>
                <w:lang w:eastAsia="zh-HK"/>
              </w:rPr>
              <w:t>日</w:t>
            </w:r>
            <w:ins w:id="1318" w:author="st1" w:date="2021-05-16T16:02:00Z">
              <w:r>
                <w:rPr>
                  <w:rFonts w:ascii="標楷體" w:eastAsia="標楷體" w:hAnsi="標楷體" w:hint="eastAsia"/>
                  <w:lang w:eastAsia="zh-HK"/>
                </w:rPr>
                <w:t>報環境執行</w:t>
              </w:r>
            </w:ins>
          </w:p>
        </w:tc>
      </w:tr>
      <w:tr w:rsidR="00BA55B7" w:rsidRPr="008F20B5" w14:paraId="41616079" w14:textId="77777777" w:rsidTr="00EA7D4F">
        <w:trPr>
          <w:trHeight w:val="278"/>
          <w:ins w:id="1319" w:author="st1" w:date="2021-05-16T15:39:00Z"/>
        </w:trPr>
        <w:tc>
          <w:tcPr>
            <w:tcW w:w="1548" w:type="dxa"/>
            <w:tcBorders>
              <w:top w:val="single" w:sz="8" w:space="0" w:color="000000"/>
              <w:bottom w:val="single" w:sz="8" w:space="0" w:color="000000"/>
              <w:right w:val="single" w:sz="8" w:space="0" w:color="000000"/>
            </w:tcBorders>
            <w:shd w:val="clear" w:color="auto" w:fill="F3F3F3"/>
          </w:tcPr>
          <w:p w14:paraId="5D561781" w14:textId="77777777" w:rsidR="00BA55B7" w:rsidRPr="004A1C2C" w:rsidRDefault="00BA55B7" w:rsidP="00EA7D4F">
            <w:pPr>
              <w:rPr>
                <w:ins w:id="1320" w:author="st1" w:date="2021-05-16T15:39:00Z"/>
                <w:rFonts w:ascii="標楷體" w:eastAsia="標楷體" w:hAnsi="標楷體"/>
              </w:rPr>
            </w:pPr>
            <w:ins w:id="1321" w:author="st1" w:date="2021-05-16T15:39:00Z">
              <w:r w:rsidRPr="004A1C2C">
                <w:rPr>
                  <w:rFonts w:ascii="標楷體" w:eastAsia="標楷體" w:hAnsi="標楷體" w:hint="eastAsia"/>
                </w:rPr>
                <w:t>參考</w:t>
              </w:r>
            </w:ins>
          </w:p>
        </w:tc>
        <w:tc>
          <w:tcPr>
            <w:tcW w:w="6531" w:type="dxa"/>
            <w:tcBorders>
              <w:top w:val="single" w:sz="8" w:space="0" w:color="000000"/>
              <w:left w:val="single" w:sz="8" w:space="0" w:color="000000"/>
              <w:bottom w:val="single" w:sz="8" w:space="0" w:color="000000"/>
            </w:tcBorders>
          </w:tcPr>
          <w:p w14:paraId="4AD0A547" w14:textId="77777777" w:rsidR="00BA55B7" w:rsidRPr="004A1C2C" w:rsidRDefault="00BA55B7" w:rsidP="00EA7D4F">
            <w:pPr>
              <w:rPr>
                <w:ins w:id="1322" w:author="st1" w:date="2021-05-16T15:39:00Z"/>
                <w:rFonts w:ascii="標楷體" w:eastAsia="標楷體" w:hAnsi="標楷體"/>
              </w:rPr>
            </w:pPr>
          </w:p>
        </w:tc>
      </w:tr>
    </w:tbl>
    <w:p w14:paraId="4FBEC6F7" w14:textId="77777777" w:rsidR="00BA55B7" w:rsidRPr="0068704E" w:rsidRDefault="00BA55B7" w:rsidP="00BA55B7">
      <w:pPr>
        <w:ind w:left="1440"/>
        <w:rPr>
          <w:ins w:id="1323" w:author="st1" w:date="2021-05-16T15:39:00Z"/>
        </w:rPr>
      </w:pPr>
    </w:p>
    <w:p w14:paraId="64E3D6BB" w14:textId="77777777" w:rsidR="00BA55B7" w:rsidRPr="00AB764C" w:rsidRDefault="00BA55B7" w:rsidP="00BA55B7">
      <w:pPr>
        <w:pStyle w:val="a"/>
        <w:tabs>
          <w:tab w:val="num" w:pos="1559"/>
        </w:tabs>
        <w:spacing w:before="0"/>
        <w:ind w:left="1559" w:hanging="425"/>
        <w:rPr>
          <w:ins w:id="1324" w:author="st1" w:date="2021-05-16T15:39:00Z"/>
        </w:rPr>
      </w:pPr>
      <w:ins w:id="1325" w:author="st1" w:date="2021-05-16T15:39:00Z">
        <w:r w:rsidRPr="00AB764C">
          <w:rPr>
            <w:rFonts w:hint="eastAsia"/>
          </w:rPr>
          <w:t>Ta</w:t>
        </w:r>
        <w:r w:rsidRPr="00AB764C">
          <w:t>ble List</w:t>
        </w:r>
        <w:r w:rsidRPr="00AB764C">
          <w:rPr>
            <w:rFonts w:hint="eastAsia"/>
          </w:rPr>
          <w:t>:</w:t>
        </w:r>
      </w:ins>
    </w:p>
    <w:tbl>
      <w:tblPr>
        <w:tblStyle w:val="ac"/>
        <w:tblW w:w="0" w:type="auto"/>
        <w:tblInd w:w="1555" w:type="dxa"/>
        <w:tblLook w:val="04A0" w:firstRow="1" w:lastRow="0" w:firstColumn="1" w:lastColumn="0" w:noHBand="0" w:noVBand="1"/>
      </w:tblPr>
      <w:tblGrid>
        <w:gridCol w:w="851"/>
        <w:gridCol w:w="3118"/>
        <w:gridCol w:w="4110"/>
      </w:tblGrid>
      <w:tr w:rsidR="00BA55B7" w:rsidRPr="0022279A" w14:paraId="6C1298DF" w14:textId="77777777" w:rsidTr="00EA7D4F">
        <w:trPr>
          <w:ins w:id="1326" w:author="st1" w:date="2021-05-16T15:39:00Z"/>
        </w:trPr>
        <w:tc>
          <w:tcPr>
            <w:tcW w:w="851" w:type="dxa"/>
            <w:shd w:val="clear" w:color="auto" w:fill="D9D9D9" w:themeFill="background1" w:themeFillShade="D9"/>
          </w:tcPr>
          <w:p w14:paraId="13B1BE72" w14:textId="77777777" w:rsidR="00BA55B7" w:rsidRPr="0022279A" w:rsidRDefault="00BA55B7" w:rsidP="00EA7D4F">
            <w:pPr>
              <w:jc w:val="center"/>
              <w:rPr>
                <w:ins w:id="1327" w:author="st1" w:date="2021-05-16T15:39:00Z"/>
                <w:rFonts w:ascii="標楷體" w:eastAsia="標楷體" w:hAnsi="標楷體"/>
              </w:rPr>
            </w:pPr>
            <w:ins w:id="1328" w:author="st1" w:date="2021-05-16T15:39: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24E3CE38" w14:textId="77777777" w:rsidR="00BA55B7" w:rsidRPr="0022279A" w:rsidRDefault="00BA55B7" w:rsidP="00EA7D4F">
            <w:pPr>
              <w:jc w:val="center"/>
              <w:rPr>
                <w:ins w:id="1329" w:author="st1" w:date="2021-05-16T15:39:00Z"/>
                <w:rFonts w:ascii="標楷體" w:eastAsia="標楷體" w:hAnsi="標楷體"/>
              </w:rPr>
            </w:pPr>
            <w:ins w:id="1330" w:author="st1" w:date="2021-05-16T15:39:00Z">
              <w:r w:rsidRPr="0022279A">
                <w:rPr>
                  <w:rFonts w:ascii="標楷體" w:eastAsia="標楷體" w:hAnsi="標楷體" w:hint="eastAsia"/>
                  <w:lang w:eastAsia="zh-HK"/>
                </w:rPr>
                <w:t>名稱</w:t>
              </w:r>
            </w:ins>
          </w:p>
        </w:tc>
        <w:tc>
          <w:tcPr>
            <w:tcW w:w="4110" w:type="dxa"/>
            <w:shd w:val="clear" w:color="auto" w:fill="D9D9D9" w:themeFill="background1" w:themeFillShade="D9"/>
          </w:tcPr>
          <w:p w14:paraId="526AF3AA" w14:textId="77777777" w:rsidR="00BA55B7" w:rsidRPr="0022279A" w:rsidRDefault="00BA55B7" w:rsidP="00EA7D4F">
            <w:pPr>
              <w:jc w:val="center"/>
              <w:rPr>
                <w:ins w:id="1331" w:author="st1" w:date="2021-05-16T15:39:00Z"/>
                <w:rFonts w:ascii="標楷體" w:eastAsia="標楷體" w:hAnsi="標楷體"/>
              </w:rPr>
            </w:pPr>
            <w:ins w:id="1332" w:author="st1" w:date="2021-05-16T15:39:00Z">
              <w:r w:rsidRPr="0022279A">
                <w:rPr>
                  <w:rFonts w:ascii="標楷體" w:eastAsia="標楷體" w:hAnsi="標楷體" w:hint="eastAsia"/>
                  <w:lang w:eastAsia="zh-HK"/>
                </w:rPr>
                <w:t>說明</w:t>
              </w:r>
            </w:ins>
          </w:p>
        </w:tc>
      </w:tr>
      <w:tr w:rsidR="00BA55B7" w:rsidRPr="0022279A" w14:paraId="252B2504" w14:textId="77777777" w:rsidTr="00EA7D4F">
        <w:trPr>
          <w:ins w:id="1333" w:author="st1" w:date="2021-05-16T15:39:00Z"/>
        </w:trPr>
        <w:tc>
          <w:tcPr>
            <w:tcW w:w="851" w:type="dxa"/>
          </w:tcPr>
          <w:p w14:paraId="207F943B" w14:textId="77777777" w:rsidR="00BA55B7" w:rsidRPr="0022279A" w:rsidRDefault="00BA55B7" w:rsidP="00EA7D4F">
            <w:pPr>
              <w:jc w:val="center"/>
              <w:rPr>
                <w:ins w:id="1334" w:author="st1" w:date="2021-05-16T15:39:00Z"/>
                <w:rFonts w:ascii="標楷體" w:eastAsia="標楷體" w:hAnsi="標楷體"/>
              </w:rPr>
            </w:pPr>
            <w:ins w:id="1335" w:author="st1" w:date="2021-05-16T15:39:00Z">
              <w:r w:rsidRPr="0022279A">
                <w:rPr>
                  <w:rFonts w:ascii="標楷體" w:eastAsia="標楷體" w:hAnsi="標楷體" w:hint="eastAsia"/>
                </w:rPr>
                <w:t>1</w:t>
              </w:r>
            </w:ins>
          </w:p>
        </w:tc>
        <w:tc>
          <w:tcPr>
            <w:tcW w:w="3118" w:type="dxa"/>
          </w:tcPr>
          <w:p w14:paraId="59666097" w14:textId="77777777" w:rsidR="00BA55B7" w:rsidRPr="0022279A" w:rsidRDefault="00BA55B7" w:rsidP="00EA7D4F">
            <w:pPr>
              <w:rPr>
                <w:ins w:id="1336" w:author="st1" w:date="2021-05-16T15:39:00Z"/>
                <w:rFonts w:ascii="標楷體" w:eastAsia="標楷體" w:hAnsi="標楷體"/>
              </w:rPr>
            </w:pPr>
            <w:ins w:id="1337" w:author="st1" w:date="2021-05-16T15:49:00Z">
              <w:r w:rsidRPr="00DB354B">
                <w:rPr>
                  <w:rFonts w:ascii="標楷體" w:eastAsia="標楷體" w:hAnsi="標楷體"/>
                </w:rPr>
                <w:t>JcicB204</w:t>
              </w:r>
            </w:ins>
          </w:p>
        </w:tc>
        <w:tc>
          <w:tcPr>
            <w:tcW w:w="4110" w:type="dxa"/>
          </w:tcPr>
          <w:p w14:paraId="479473CC" w14:textId="77777777" w:rsidR="00BA55B7" w:rsidRPr="0022279A" w:rsidRDefault="00BA55B7" w:rsidP="00EA7D4F">
            <w:pPr>
              <w:rPr>
                <w:ins w:id="1338" w:author="st1" w:date="2021-05-16T15:39:00Z"/>
                <w:rFonts w:ascii="標楷體" w:eastAsia="標楷體" w:hAnsi="標楷體"/>
              </w:rPr>
            </w:pPr>
            <w:ins w:id="1339" w:author="st1" w:date="2021-05-16T15:50:00Z">
              <w:r w:rsidRPr="00DB354B">
                <w:rPr>
                  <w:rFonts w:ascii="標楷體" w:eastAsia="標楷體" w:hAnsi="標楷體" w:hint="eastAsia"/>
                </w:rPr>
                <w:t>聯徵授信日報資料檔</w:t>
              </w:r>
            </w:ins>
          </w:p>
        </w:tc>
      </w:tr>
      <w:tr w:rsidR="00BA55B7" w:rsidRPr="0022279A" w14:paraId="291C4872" w14:textId="77777777" w:rsidTr="00EA7D4F">
        <w:trPr>
          <w:ins w:id="1340" w:author="st1" w:date="2021-05-16T15:39:00Z"/>
        </w:trPr>
        <w:tc>
          <w:tcPr>
            <w:tcW w:w="851" w:type="dxa"/>
          </w:tcPr>
          <w:p w14:paraId="0337BE02" w14:textId="77777777" w:rsidR="00BA55B7" w:rsidRPr="0022279A" w:rsidRDefault="00BA55B7" w:rsidP="00EA7D4F">
            <w:pPr>
              <w:jc w:val="center"/>
              <w:rPr>
                <w:ins w:id="1341" w:author="st1" w:date="2021-05-16T15:39:00Z"/>
                <w:rFonts w:ascii="標楷體" w:eastAsia="標楷體" w:hAnsi="標楷體"/>
              </w:rPr>
            </w:pPr>
            <w:ins w:id="1342" w:author="st1" w:date="2021-05-16T15:39:00Z">
              <w:r>
                <w:rPr>
                  <w:rFonts w:ascii="標楷體" w:eastAsia="標楷體" w:hAnsi="標楷體" w:hint="eastAsia"/>
                </w:rPr>
                <w:t>2</w:t>
              </w:r>
            </w:ins>
          </w:p>
        </w:tc>
        <w:tc>
          <w:tcPr>
            <w:tcW w:w="3118" w:type="dxa"/>
          </w:tcPr>
          <w:p w14:paraId="0C810502" w14:textId="77777777" w:rsidR="00BA55B7" w:rsidRPr="0022279A" w:rsidRDefault="00BA55B7" w:rsidP="00EA7D4F">
            <w:pPr>
              <w:rPr>
                <w:ins w:id="1343" w:author="st1" w:date="2021-05-16T15:39:00Z"/>
                <w:rFonts w:ascii="標楷體" w:eastAsia="標楷體" w:hAnsi="標楷體"/>
              </w:rPr>
            </w:pPr>
            <w:ins w:id="1344" w:author="st1" w:date="2021-05-16T15:49:00Z">
              <w:r w:rsidRPr="00DB354B">
                <w:rPr>
                  <w:rFonts w:ascii="標楷體" w:eastAsia="標楷體" w:hAnsi="標楷體"/>
                </w:rPr>
                <w:t>JcicB211</w:t>
              </w:r>
            </w:ins>
          </w:p>
        </w:tc>
        <w:tc>
          <w:tcPr>
            <w:tcW w:w="4110" w:type="dxa"/>
          </w:tcPr>
          <w:p w14:paraId="4CA9CCA2" w14:textId="77777777" w:rsidR="00BA55B7" w:rsidRPr="0022279A" w:rsidRDefault="00BA55B7" w:rsidP="00EA7D4F">
            <w:pPr>
              <w:rPr>
                <w:ins w:id="1345" w:author="st1" w:date="2021-05-16T15:39:00Z"/>
                <w:rFonts w:ascii="標楷體" w:eastAsia="標楷體" w:hAnsi="標楷體"/>
              </w:rPr>
            </w:pPr>
            <w:ins w:id="1346" w:author="st1" w:date="2021-05-16T15:50:00Z">
              <w:r w:rsidRPr="00DB354B">
                <w:rPr>
                  <w:rFonts w:ascii="標楷體" w:eastAsia="標楷體" w:hAnsi="標楷體" w:hint="eastAsia"/>
                </w:rPr>
                <w:t>聯徵每日授信餘額變動資料檔</w:t>
              </w:r>
            </w:ins>
          </w:p>
        </w:tc>
      </w:tr>
    </w:tbl>
    <w:p w14:paraId="3D1413A8" w14:textId="77777777" w:rsidR="00BA55B7" w:rsidRDefault="00BA55B7" w:rsidP="00BA55B7">
      <w:pPr>
        <w:ind w:left="1440"/>
        <w:rPr>
          <w:ins w:id="1347" w:author="st1" w:date="2021-05-16T15:39:00Z"/>
        </w:rPr>
      </w:pPr>
    </w:p>
    <w:p w14:paraId="4642F07E" w14:textId="77777777" w:rsidR="00BA55B7" w:rsidRPr="00580C29" w:rsidRDefault="00BA55B7" w:rsidP="00BA55B7">
      <w:pPr>
        <w:pStyle w:val="a"/>
        <w:tabs>
          <w:tab w:val="num" w:pos="1559"/>
        </w:tabs>
        <w:spacing w:before="0"/>
        <w:ind w:left="1559" w:hanging="425"/>
        <w:rPr>
          <w:ins w:id="1348" w:author="st1" w:date="2021-05-16T15:39:00Z"/>
        </w:rPr>
      </w:pPr>
      <w:ins w:id="1349" w:author="st1" w:date="2021-05-16T15:39:00Z">
        <w:r w:rsidRPr="00580C29">
          <w:t>UI</w:t>
        </w:r>
        <w:r w:rsidRPr="00580C29">
          <w:rPr>
            <w:rFonts w:hint="eastAsia"/>
          </w:rPr>
          <w:t>畫面</w:t>
        </w:r>
      </w:ins>
    </w:p>
    <w:p w14:paraId="1110F129" w14:textId="77777777" w:rsidR="00BA55B7" w:rsidRDefault="00BA55B7" w:rsidP="00BA55B7">
      <w:pPr>
        <w:rPr>
          <w:ins w:id="1350" w:author="st1" w:date="2021-05-16T15:39:00Z"/>
        </w:rPr>
      </w:pPr>
      <w:ins w:id="1351" w:author="st1" w:date="2021-05-16T16:02:00Z">
        <w:r>
          <w:rPr>
            <w:noProof/>
          </w:rPr>
          <w:drawing>
            <wp:inline distT="0" distB="0" distL="0" distR="0" wp14:anchorId="1AD39AD9" wp14:editId="42E84189">
              <wp:extent cx="6479540" cy="186309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863090"/>
                      </a:xfrm>
                      <a:prstGeom prst="rect">
                        <a:avLst/>
                      </a:prstGeom>
                    </pic:spPr>
                  </pic:pic>
                </a:graphicData>
              </a:graphic>
            </wp:inline>
          </w:drawing>
        </w:r>
      </w:ins>
    </w:p>
    <w:p w14:paraId="52006E23" w14:textId="77777777" w:rsidR="00BA55B7" w:rsidRDefault="00BA55B7" w:rsidP="00BA55B7">
      <w:pPr>
        <w:ind w:left="1440"/>
        <w:rPr>
          <w:ins w:id="1352" w:author="st1" w:date="2021-05-16T15:39:00Z"/>
        </w:rPr>
      </w:pPr>
    </w:p>
    <w:p w14:paraId="758E100D" w14:textId="77777777" w:rsidR="00BA55B7" w:rsidRPr="007646CA" w:rsidRDefault="00BA55B7" w:rsidP="00BA55B7">
      <w:pPr>
        <w:pStyle w:val="a"/>
        <w:tabs>
          <w:tab w:val="num" w:pos="1559"/>
        </w:tabs>
        <w:spacing w:before="0"/>
        <w:ind w:left="1559" w:hanging="425"/>
        <w:rPr>
          <w:ins w:id="1353" w:author="st1" w:date="2021-05-16T15:39:00Z"/>
        </w:rPr>
      </w:pPr>
      <w:ins w:id="1354" w:author="st1" w:date="2021-05-16T15:39:00Z">
        <w:r w:rsidRPr="007646CA">
          <w:t>輸入畫面</w:t>
        </w:r>
        <w:r w:rsidRPr="007646CA">
          <w:rPr>
            <w:rFonts w:hint="eastAsia"/>
          </w:rPr>
          <w:t>按鈕</w:t>
        </w:r>
        <w:r w:rsidRPr="007646CA">
          <w:t>說明</w:t>
        </w:r>
      </w:ins>
    </w:p>
    <w:p w14:paraId="660AACAB" w14:textId="77777777" w:rsidR="00BA55B7" w:rsidRDefault="00BA55B7" w:rsidP="00BA55B7">
      <w:pPr>
        <w:ind w:left="1440"/>
        <w:rPr>
          <w:ins w:id="1355" w:author="st1" w:date="2021-05-16T15:39:00Z"/>
        </w:rPr>
      </w:pPr>
    </w:p>
    <w:tbl>
      <w:tblPr>
        <w:tblStyle w:val="ac"/>
        <w:tblW w:w="10206" w:type="dxa"/>
        <w:tblInd w:w="-5" w:type="dxa"/>
        <w:tblLook w:val="04A0" w:firstRow="1" w:lastRow="0" w:firstColumn="1" w:lastColumn="0" w:noHBand="0" w:noVBand="1"/>
      </w:tblPr>
      <w:tblGrid>
        <w:gridCol w:w="848"/>
        <w:gridCol w:w="2112"/>
        <w:gridCol w:w="7246"/>
      </w:tblGrid>
      <w:tr w:rsidR="00BA55B7" w:rsidRPr="00F5236F" w14:paraId="25A99100" w14:textId="77777777" w:rsidTr="00EA7D4F">
        <w:trPr>
          <w:ins w:id="1356" w:author="st1" w:date="2021-05-16T15:39:00Z"/>
        </w:trPr>
        <w:tc>
          <w:tcPr>
            <w:tcW w:w="848" w:type="dxa"/>
            <w:shd w:val="clear" w:color="auto" w:fill="D9D9D9" w:themeFill="background1" w:themeFillShade="D9"/>
          </w:tcPr>
          <w:p w14:paraId="428F1654" w14:textId="77777777" w:rsidR="00BA55B7" w:rsidRPr="00F5236F" w:rsidRDefault="00BA55B7" w:rsidP="00EA7D4F">
            <w:pPr>
              <w:jc w:val="center"/>
              <w:rPr>
                <w:ins w:id="1357" w:author="st1" w:date="2021-05-16T15:39:00Z"/>
                <w:rFonts w:ascii="標楷體" w:eastAsia="標楷體" w:hAnsi="標楷體"/>
              </w:rPr>
            </w:pPr>
            <w:ins w:id="1358" w:author="st1" w:date="2021-05-16T15:39:00Z">
              <w:r w:rsidRPr="00F5236F">
                <w:rPr>
                  <w:rFonts w:ascii="標楷體" w:eastAsia="標楷體" w:hAnsi="標楷體" w:hint="eastAsia"/>
                  <w:lang w:eastAsia="zh-HK"/>
                </w:rPr>
                <w:t>序號</w:t>
              </w:r>
            </w:ins>
          </w:p>
        </w:tc>
        <w:tc>
          <w:tcPr>
            <w:tcW w:w="2112" w:type="dxa"/>
            <w:shd w:val="clear" w:color="auto" w:fill="D9D9D9" w:themeFill="background1" w:themeFillShade="D9"/>
          </w:tcPr>
          <w:p w14:paraId="0658782D" w14:textId="77777777" w:rsidR="00BA55B7" w:rsidRPr="00F5236F" w:rsidRDefault="00BA55B7" w:rsidP="00EA7D4F">
            <w:pPr>
              <w:jc w:val="center"/>
              <w:rPr>
                <w:ins w:id="1359" w:author="st1" w:date="2021-05-16T15:39:00Z"/>
                <w:rFonts w:ascii="標楷體" w:eastAsia="標楷體" w:hAnsi="標楷體"/>
              </w:rPr>
            </w:pPr>
            <w:ins w:id="1360" w:author="st1" w:date="2021-05-16T15:39:00Z">
              <w:r>
                <w:rPr>
                  <w:rFonts w:ascii="標楷體" w:eastAsia="標楷體" w:hAnsi="標楷體" w:hint="eastAsia"/>
                  <w:lang w:eastAsia="zh-HK"/>
                </w:rPr>
                <w:t>按鈕名稱</w:t>
              </w:r>
            </w:ins>
          </w:p>
        </w:tc>
        <w:tc>
          <w:tcPr>
            <w:tcW w:w="7246" w:type="dxa"/>
            <w:shd w:val="clear" w:color="auto" w:fill="D9D9D9" w:themeFill="background1" w:themeFillShade="D9"/>
          </w:tcPr>
          <w:p w14:paraId="0B06F9CB" w14:textId="77777777" w:rsidR="00BA55B7" w:rsidRPr="00F5236F" w:rsidRDefault="00BA55B7" w:rsidP="00EA7D4F">
            <w:pPr>
              <w:jc w:val="center"/>
              <w:rPr>
                <w:ins w:id="1361" w:author="st1" w:date="2021-05-16T15:39:00Z"/>
                <w:rFonts w:ascii="標楷體" w:eastAsia="標楷體" w:hAnsi="標楷體"/>
              </w:rPr>
            </w:pPr>
            <w:ins w:id="1362" w:author="st1" w:date="2021-05-16T15:39:00Z">
              <w:r>
                <w:rPr>
                  <w:rFonts w:ascii="標楷體" w:eastAsia="標楷體" w:hAnsi="標楷體" w:hint="eastAsia"/>
                  <w:lang w:eastAsia="zh-HK"/>
                </w:rPr>
                <w:t>功能說明</w:t>
              </w:r>
            </w:ins>
          </w:p>
        </w:tc>
      </w:tr>
      <w:tr w:rsidR="00BA55B7" w:rsidRPr="00F5236F" w14:paraId="6FAB04A6" w14:textId="77777777" w:rsidTr="00EA7D4F">
        <w:trPr>
          <w:ins w:id="1363" w:author="st1" w:date="2021-05-16T15:39:00Z"/>
        </w:trPr>
        <w:tc>
          <w:tcPr>
            <w:tcW w:w="848" w:type="dxa"/>
          </w:tcPr>
          <w:p w14:paraId="752C85F0" w14:textId="77777777" w:rsidR="00BA55B7" w:rsidRPr="00744DD4" w:rsidRDefault="00BA55B7" w:rsidP="00EA7D4F">
            <w:pPr>
              <w:jc w:val="center"/>
              <w:rPr>
                <w:ins w:id="1364" w:author="st1" w:date="2021-05-16T15:39:00Z"/>
                <w:rFonts w:ascii="標楷體" w:eastAsia="標楷體" w:hAnsi="標楷體"/>
                <w:lang w:eastAsia="zh-HK"/>
              </w:rPr>
            </w:pPr>
            <w:ins w:id="1365" w:author="st1" w:date="2021-05-16T15:39:00Z">
              <w:r w:rsidRPr="00744DD4">
                <w:rPr>
                  <w:rFonts w:ascii="標楷體" w:eastAsia="標楷體" w:hAnsi="標楷體" w:hint="eastAsia"/>
                </w:rPr>
                <w:t>1</w:t>
              </w:r>
            </w:ins>
          </w:p>
        </w:tc>
        <w:tc>
          <w:tcPr>
            <w:tcW w:w="2112" w:type="dxa"/>
          </w:tcPr>
          <w:p w14:paraId="481B3954" w14:textId="77777777" w:rsidR="00BA55B7" w:rsidRPr="00744DD4" w:rsidRDefault="00BA55B7" w:rsidP="00EA7D4F">
            <w:pPr>
              <w:rPr>
                <w:ins w:id="1366" w:author="st1" w:date="2021-05-16T15:39:00Z"/>
                <w:rFonts w:ascii="標楷體" w:eastAsia="標楷體" w:hAnsi="標楷體"/>
                <w:lang w:eastAsia="zh-HK"/>
              </w:rPr>
            </w:pPr>
            <w:ins w:id="1367" w:author="st1" w:date="2021-05-16T15:39:00Z">
              <w:r>
                <w:rPr>
                  <w:rFonts w:ascii="標楷體" w:eastAsia="標楷體" w:hAnsi="標楷體" w:hint="eastAsia"/>
                  <w:lang w:eastAsia="zh-HK"/>
                </w:rPr>
                <w:t>確定</w:t>
              </w:r>
            </w:ins>
          </w:p>
        </w:tc>
        <w:tc>
          <w:tcPr>
            <w:tcW w:w="7246" w:type="dxa"/>
          </w:tcPr>
          <w:p w14:paraId="57733025" w14:textId="77777777" w:rsidR="00BA55B7" w:rsidRDefault="00BA55B7" w:rsidP="00EA7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ins w:id="1368" w:author="st1" w:date="2021-05-16T15:46:00Z">
              <w:r w:rsidRPr="00D378B3">
                <w:rPr>
                  <w:rFonts w:ascii="標楷體" w:eastAsia="標楷體" w:hAnsi="標楷體" w:hint="eastAsia"/>
                </w:rPr>
                <w:t>JCIC日報媒體檔</w:t>
              </w:r>
            </w:ins>
            <w:r>
              <w:rPr>
                <w:rFonts w:ascii="標楷體" w:eastAsia="標楷體" w:hAnsi="標楷體" w:hint="eastAsia"/>
              </w:rPr>
              <w:t>]</w:t>
            </w:r>
          </w:p>
          <w:p w14:paraId="790AD31B" w14:textId="77777777" w:rsidR="00BA55B7" w:rsidRPr="00651325" w:rsidRDefault="00BA55B7" w:rsidP="00EA7D4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F51A094" w14:textId="77777777" w:rsidR="00BA55B7" w:rsidRPr="00293C02" w:rsidRDefault="00BA55B7" w:rsidP="00EA7D4F">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98A2BA6" w14:textId="77777777" w:rsidR="00BA55B7" w:rsidRPr="00293C02" w:rsidRDefault="00BA55B7" w:rsidP="00EA7D4F">
            <w:pPr>
              <w:rPr>
                <w:rFonts w:ascii="標楷體" w:eastAsia="標楷體" w:hAnsi="標楷體"/>
                <w:lang w:eastAsia="zh-HK"/>
              </w:rPr>
            </w:pPr>
            <w:r>
              <w:rPr>
                <w:rFonts w:ascii="標楷體" w:eastAsia="標楷體" w:hAnsi="標楷體" w:hint="eastAsia"/>
                <w:shd w:val="pct15" w:color="auto" w:fill="FFFFFF"/>
              </w:rPr>
              <w:lastRenderedPageBreak/>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4B96FFE" w14:textId="77777777" w:rsidR="00BA55B7" w:rsidRDefault="00BA55B7" w:rsidP="00EA7D4F">
            <w:pPr>
              <w:rPr>
                <w:rFonts w:ascii="標楷體" w:eastAsia="標楷體" w:hAnsi="標楷體"/>
              </w:rPr>
            </w:pPr>
            <w:r>
              <w:rPr>
                <w:rFonts w:ascii="標楷體" w:eastAsia="標楷體" w:hAnsi="標楷體" w:hint="eastAsia"/>
              </w:rPr>
              <w:t>3.依照勾選項目產生[</w:t>
            </w:r>
            <w:ins w:id="1369" w:author="st1" w:date="2021-05-16T15:46:00Z">
              <w:r w:rsidRPr="00D378B3">
                <w:rPr>
                  <w:rFonts w:ascii="標楷體" w:eastAsia="標楷體" w:hAnsi="標楷體" w:hint="eastAsia"/>
                </w:rPr>
                <w:t>JCIC日報媒體檔</w:t>
              </w:r>
            </w:ins>
            <w:r>
              <w:rPr>
                <w:rFonts w:ascii="標楷體" w:eastAsia="標楷體" w:hAnsi="標楷體" w:hint="eastAsia"/>
              </w:rPr>
              <w:t>]</w:t>
            </w:r>
          </w:p>
          <w:p w14:paraId="090A6AAC" w14:textId="77777777" w:rsidR="00BA55B7" w:rsidRPr="00744DD4" w:rsidRDefault="00BA55B7" w:rsidP="00EA7D4F">
            <w:pPr>
              <w:rPr>
                <w:ins w:id="1370" w:author="st1" w:date="2021-05-16T15:39:00Z"/>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A55B7" w:rsidRPr="00F5236F" w14:paraId="7D7A671E" w14:textId="77777777" w:rsidTr="00EA7D4F">
        <w:trPr>
          <w:ins w:id="1371" w:author="st1" w:date="2021-05-16T15:39:00Z"/>
        </w:trPr>
        <w:tc>
          <w:tcPr>
            <w:tcW w:w="848" w:type="dxa"/>
          </w:tcPr>
          <w:p w14:paraId="0EDE4F0A" w14:textId="77777777" w:rsidR="00BA55B7" w:rsidRPr="00744DD4" w:rsidRDefault="00BA55B7" w:rsidP="00EA7D4F">
            <w:pPr>
              <w:jc w:val="center"/>
              <w:rPr>
                <w:ins w:id="1372" w:author="st1" w:date="2021-05-16T15:39:00Z"/>
                <w:rFonts w:ascii="標楷體" w:eastAsia="標楷體" w:hAnsi="標楷體"/>
              </w:rPr>
            </w:pPr>
            <w:r>
              <w:rPr>
                <w:rFonts w:ascii="標楷體" w:eastAsia="標楷體" w:hAnsi="標楷體" w:hint="eastAsia"/>
              </w:rPr>
              <w:lastRenderedPageBreak/>
              <w:t>2</w:t>
            </w:r>
          </w:p>
        </w:tc>
        <w:tc>
          <w:tcPr>
            <w:tcW w:w="2112" w:type="dxa"/>
          </w:tcPr>
          <w:p w14:paraId="018AFA7E" w14:textId="77777777" w:rsidR="00BA55B7" w:rsidRPr="00744DD4" w:rsidRDefault="00BA55B7" w:rsidP="00EA7D4F">
            <w:pPr>
              <w:rPr>
                <w:ins w:id="1373" w:author="st1" w:date="2021-05-16T15:39:00Z"/>
                <w:rFonts w:ascii="標楷體" w:eastAsia="標楷體" w:hAnsi="標楷體"/>
                <w:lang w:eastAsia="zh-HK"/>
              </w:rPr>
            </w:pPr>
            <w:ins w:id="1374" w:author="st1" w:date="2021-05-16T15:39:00Z">
              <w:r w:rsidRPr="00744DD4">
                <w:rPr>
                  <w:rFonts w:ascii="標楷體" w:eastAsia="標楷體" w:hAnsi="標楷體" w:hint="eastAsia"/>
                  <w:lang w:eastAsia="zh-HK"/>
                </w:rPr>
                <w:t>離開</w:t>
              </w:r>
            </w:ins>
          </w:p>
        </w:tc>
        <w:tc>
          <w:tcPr>
            <w:tcW w:w="7246" w:type="dxa"/>
          </w:tcPr>
          <w:p w14:paraId="4BB86EAB" w14:textId="77777777" w:rsidR="00BA55B7" w:rsidRPr="00744DD4" w:rsidRDefault="00BA55B7" w:rsidP="00EA7D4F">
            <w:pPr>
              <w:rPr>
                <w:ins w:id="1375" w:author="st1" w:date="2021-05-16T15:39:00Z"/>
                <w:rFonts w:ascii="標楷體" w:eastAsia="標楷體" w:hAnsi="標楷體"/>
                <w:lang w:eastAsia="zh-HK"/>
              </w:rPr>
            </w:pPr>
            <w:ins w:id="1376" w:author="st1" w:date="2021-05-16T15:39:00Z">
              <w:r w:rsidRPr="00744DD4">
                <w:rPr>
                  <w:rFonts w:ascii="標楷體" w:eastAsia="標楷體" w:hAnsi="標楷體" w:hint="eastAsia"/>
                  <w:lang w:eastAsia="zh-HK"/>
                </w:rPr>
                <w:t>關閉此</w:t>
              </w:r>
            </w:ins>
            <w:r>
              <w:rPr>
                <w:rFonts w:ascii="標楷體" w:eastAsia="標楷體" w:hAnsi="標楷體" w:hint="eastAsia"/>
                <w:lang w:eastAsia="zh-HK"/>
              </w:rPr>
              <w:t>交易</w:t>
            </w:r>
            <w:ins w:id="1377" w:author="st1" w:date="2021-05-16T15:39:00Z">
              <w:r w:rsidRPr="00744DD4">
                <w:rPr>
                  <w:rFonts w:ascii="標楷體" w:eastAsia="標楷體" w:hAnsi="標楷體" w:hint="eastAsia"/>
                  <w:lang w:eastAsia="zh-HK"/>
                </w:rPr>
                <w:t>畫面</w:t>
              </w:r>
            </w:ins>
          </w:p>
        </w:tc>
      </w:tr>
      <w:tr w:rsidR="00BA55B7" w:rsidRPr="00F5236F" w14:paraId="36D4C3E8" w14:textId="77777777" w:rsidTr="00EA7D4F">
        <w:trPr>
          <w:ins w:id="1378" w:author="st1" w:date="2021-05-16T15:39:00Z"/>
        </w:trPr>
        <w:tc>
          <w:tcPr>
            <w:tcW w:w="848" w:type="dxa"/>
          </w:tcPr>
          <w:p w14:paraId="5BD2DCC3" w14:textId="77777777" w:rsidR="00BA55B7" w:rsidRPr="00744DD4" w:rsidRDefault="00BA55B7" w:rsidP="00EA7D4F">
            <w:pPr>
              <w:jc w:val="center"/>
              <w:rPr>
                <w:ins w:id="1379" w:author="st1" w:date="2021-05-16T15:39:00Z"/>
                <w:rFonts w:ascii="標楷體" w:eastAsia="標楷體" w:hAnsi="標楷體"/>
              </w:rPr>
            </w:pPr>
            <w:r>
              <w:rPr>
                <w:rFonts w:ascii="標楷體" w:eastAsia="標楷體" w:hAnsi="標楷體" w:hint="eastAsia"/>
              </w:rPr>
              <w:t>3</w:t>
            </w:r>
          </w:p>
        </w:tc>
        <w:tc>
          <w:tcPr>
            <w:tcW w:w="2112" w:type="dxa"/>
          </w:tcPr>
          <w:p w14:paraId="436C1036" w14:textId="77777777" w:rsidR="00BA55B7" w:rsidRPr="00744DD4" w:rsidRDefault="00BA55B7" w:rsidP="00EA7D4F">
            <w:pPr>
              <w:rPr>
                <w:ins w:id="1380" w:author="st1" w:date="2021-05-16T15:39:00Z"/>
                <w:rFonts w:ascii="標楷體" w:eastAsia="標楷體" w:hAnsi="標楷體"/>
                <w:lang w:eastAsia="zh-HK"/>
              </w:rPr>
            </w:pPr>
            <w:ins w:id="1381" w:author="st1" w:date="2021-05-16T15:39:00Z">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ins>
          </w:p>
        </w:tc>
        <w:tc>
          <w:tcPr>
            <w:tcW w:w="7246" w:type="dxa"/>
          </w:tcPr>
          <w:p w14:paraId="23B6CC9F" w14:textId="77777777" w:rsidR="00BA55B7" w:rsidRPr="00744DD4" w:rsidRDefault="00BA55B7" w:rsidP="00EA7D4F">
            <w:pPr>
              <w:rPr>
                <w:ins w:id="1382" w:author="st1" w:date="2021-05-16T15:39:00Z"/>
                <w:rFonts w:ascii="標楷體" w:eastAsia="標楷體" w:hAnsi="標楷體"/>
                <w:lang w:eastAsia="zh-HK"/>
              </w:rPr>
            </w:pPr>
            <w:ins w:id="1383" w:author="st1" w:date="2021-05-16T15:39:00Z">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ins>
          </w:p>
        </w:tc>
      </w:tr>
    </w:tbl>
    <w:p w14:paraId="1B6C7473" w14:textId="77777777" w:rsidR="00BA55B7" w:rsidRDefault="00BA55B7" w:rsidP="00BA55B7">
      <w:pPr>
        <w:ind w:left="1440"/>
        <w:rPr>
          <w:ins w:id="1384" w:author="st1" w:date="2021-05-16T15:39:00Z"/>
        </w:rPr>
      </w:pPr>
    </w:p>
    <w:p w14:paraId="2ABC1919" w14:textId="77777777" w:rsidR="00BA55B7" w:rsidRPr="00B9686C" w:rsidRDefault="00BA55B7" w:rsidP="00BA55B7">
      <w:pPr>
        <w:pStyle w:val="a"/>
        <w:tabs>
          <w:tab w:val="num" w:pos="1559"/>
        </w:tabs>
        <w:spacing w:before="0"/>
        <w:ind w:left="1559" w:hanging="425"/>
        <w:rPr>
          <w:ins w:id="1385" w:author="st1" w:date="2021-05-16T15:39:00Z"/>
        </w:rPr>
      </w:pPr>
      <w:ins w:id="1386" w:author="st1" w:date="2021-05-16T15:39:00Z">
        <w:r w:rsidRPr="00B9686C">
          <w:t>輸入畫面資料說明</w:t>
        </w:r>
      </w:ins>
    </w:p>
    <w:p w14:paraId="0D1BAC33" w14:textId="77777777" w:rsidR="00BA55B7" w:rsidRPr="00583AF3" w:rsidRDefault="00BA55B7" w:rsidP="00BA55B7">
      <w:pPr>
        <w:ind w:left="1440"/>
        <w:rPr>
          <w:ins w:id="1387" w:author="st1" w:date="2021-05-16T15:39:00Z"/>
        </w:rPr>
      </w:pP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4"/>
        <w:gridCol w:w="1709"/>
        <w:gridCol w:w="1296"/>
        <w:gridCol w:w="1233"/>
        <w:gridCol w:w="986"/>
        <w:gridCol w:w="705"/>
        <w:gridCol w:w="576"/>
        <w:gridCol w:w="3423"/>
      </w:tblGrid>
      <w:tr w:rsidR="00BA55B7" w:rsidRPr="00362205" w14:paraId="517A196C" w14:textId="77777777" w:rsidTr="00EA7D4F">
        <w:trPr>
          <w:trHeight w:val="388"/>
          <w:jc w:val="center"/>
          <w:ins w:id="1388" w:author="st1" w:date="2021-05-16T15:39:00Z"/>
        </w:trPr>
        <w:tc>
          <w:tcPr>
            <w:tcW w:w="554" w:type="dxa"/>
            <w:vMerge w:val="restart"/>
            <w:shd w:val="clear" w:color="auto" w:fill="D9D9D9" w:themeFill="background1" w:themeFillShade="D9"/>
          </w:tcPr>
          <w:p w14:paraId="79A9EB61" w14:textId="77777777" w:rsidR="00BA55B7" w:rsidRPr="00362205" w:rsidRDefault="00BA55B7" w:rsidP="00EA7D4F">
            <w:pPr>
              <w:rPr>
                <w:ins w:id="1389" w:author="st1" w:date="2021-05-16T15:39:00Z"/>
                <w:rFonts w:ascii="標楷體" w:eastAsia="標楷體" w:hAnsi="標楷體"/>
              </w:rPr>
            </w:pPr>
            <w:ins w:id="1390" w:author="st1" w:date="2021-05-16T15:39:00Z">
              <w:r w:rsidRPr="00362205">
                <w:rPr>
                  <w:rFonts w:ascii="標楷體" w:eastAsia="標楷體" w:hAnsi="標楷體"/>
                </w:rPr>
                <w:t>序號</w:t>
              </w:r>
            </w:ins>
          </w:p>
        </w:tc>
        <w:tc>
          <w:tcPr>
            <w:tcW w:w="1709" w:type="dxa"/>
            <w:vMerge w:val="restart"/>
            <w:shd w:val="clear" w:color="auto" w:fill="D9D9D9" w:themeFill="background1" w:themeFillShade="D9"/>
          </w:tcPr>
          <w:p w14:paraId="06B7D3B0" w14:textId="77777777" w:rsidR="00BA55B7" w:rsidRPr="00362205" w:rsidRDefault="00BA55B7" w:rsidP="00EA7D4F">
            <w:pPr>
              <w:rPr>
                <w:ins w:id="1391" w:author="st1" w:date="2021-05-16T15:39:00Z"/>
                <w:rFonts w:ascii="標楷體" w:eastAsia="標楷體" w:hAnsi="標楷體"/>
              </w:rPr>
            </w:pPr>
            <w:ins w:id="1392" w:author="st1" w:date="2021-05-16T15:39:00Z">
              <w:r w:rsidRPr="00362205">
                <w:rPr>
                  <w:rFonts w:ascii="標楷體" w:eastAsia="標楷體" w:hAnsi="標楷體"/>
                </w:rPr>
                <w:t>欄位</w:t>
              </w:r>
            </w:ins>
          </w:p>
        </w:tc>
        <w:tc>
          <w:tcPr>
            <w:tcW w:w="4796" w:type="dxa"/>
            <w:gridSpan w:val="5"/>
            <w:shd w:val="clear" w:color="auto" w:fill="D9D9D9" w:themeFill="background1" w:themeFillShade="D9"/>
          </w:tcPr>
          <w:p w14:paraId="5540CCB2" w14:textId="77777777" w:rsidR="00BA55B7" w:rsidRPr="00362205" w:rsidRDefault="00BA55B7" w:rsidP="00EA7D4F">
            <w:pPr>
              <w:jc w:val="center"/>
              <w:rPr>
                <w:ins w:id="1393" w:author="st1" w:date="2021-05-16T15:39:00Z"/>
                <w:rFonts w:ascii="標楷體" w:eastAsia="標楷體" w:hAnsi="標楷體"/>
              </w:rPr>
            </w:pPr>
            <w:ins w:id="1394" w:author="st1" w:date="2021-05-16T15:39:00Z">
              <w:r w:rsidRPr="00362205">
                <w:rPr>
                  <w:rFonts w:ascii="標楷體" w:eastAsia="標楷體" w:hAnsi="標楷體"/>
                </w:rPr>
                <w:t>說明</w:t>
              </w:r>
            </w:ins>
          </w:p>
        </w:tc>
        <w:tc>
          <w:tcPr>
            <w:tcW w:w="3423" w:type="dxa"/>
            <w:vMerge w:val="restart"/>
            <w:shd w:val="clear" w:color="auto" w:fill="D9D9D9" w:themeFill="background1" w:themeFillShade="D9"/>
          </w:tcPr>
          <w:p w14:paraId="31F9A6A0" w14:textId="77777777" w:rsidR="00BA55B7" w:rsidRPr="00362205" w:rsidRDefault="00BA55B7" w:rsidP="00EA7D4F">
            <w:pPr>
              <w:rPr>
                <w:ins w:id="1395" w:author="st1" w:date="2021-05-16T15:39:00Z"/>
                <w:rFonts w:ascii="標楷體" w:eastAsia="標楷體" w:hAnsi="標楷體"/>
              </w:rPr>
            </w:pPr>
            <w:ins w:id="1396" w:author="st1" w:date="2021-05-16T15:39:00Z">
              <w:r w:rsidRPr="00362205">
                <w:rPr>
                  <w:rFonts w:ascii="標楷體" w:eastAsia="標楷體" w:hAnsi="標楷體"/>
                </w:rPr>
                <w:t>處理邏輯及注意事項</w:t>
              </w:r>
            </w:ins>
          </w:p>
        </w:tc>
      </w:tr>
      <w:tr w:rsidR="00BA55B7" w:rsidRPr="00362205" w14:paraId="77885B73" w14:textId="77777777" w:rsidTr="00EA7D4F">
        <w:trPr>
          <w:trHeight w:val="244"/>
          <w:jc w:val="center"/>
          <w:ins w:id="1397" w:author="st1" w:date="2021-05-16T15:39:00Z"/>
        </w:trPr>
        <w:tc>
          <w:tcPr>
            <w:tcW w:w="554" w:type="dxa"/>
            <w:vMerge/>
            <w:shd w:val="clear" w:color="auto" w:fill="D9D9D9" w:themeFill="background1" w:themeFillShade="D9"/>
          </w:tcPr>
          <w:p w14:paraId="542E2125" w14:textId="77777777" w:rsidR="00BA55B7" w:rsidRPr="00362205" w:rsidRDefault="00BA55B7" w:rsidP="00EA7D4F">
            <w:pPr>
              <w:rPr>
                <w:ins w:id="1398" w:author="st1" w:date="2021-05-16T15:39:00Z"/>
                <w:rFonts w:ascii="標楷體" w:eastAsia="標楷體" w:hAnsi="標楷體"/>
              </w:rPr>
            </w:pPr>
          </w:p>
        </w:tc>
        <w:tc>
          <w:tcPr>
            <w:tcW w:w="1709" w:type="dxa"/>
            <w:vMerge/>
            <w:shd w:val="clear" w:color="auto" w:fill="D9D9D9" w:themeFill="background1" w:themeFillShade="D9"/>
          </w:tcPr>
          <w:p w14:paraId="08BA6B47" w14:textId="77777777" w:rsidR="00BA55B7" w:rsidRPr="00362205" w:rsidRDefault="00BA55B7" w:rsidP="00EA7D4F">
            <w:pPr>
              <w:rPr>
                <w:ins w:id="1399" w:author="st1" w:date="2021-05-16T15:39:00Z"/>
                <w:rFonts w:ascii="標楷體" w:eastAsia="標楷體" w:hAnsi="標楷體"/>
              </w:rPr>
            </w:pPr>
          </w:p>
        </w:tc>
        <w:tc>
          <w:tcPr>
            <w:tcW w:w="1296" w:type="dxa"/>
            <w:shd w:val="clear" w:color="auto" w:fill="D9D9D9" w:themeFill="background1" w:themeFillShade="D9"/>
          </w:tcPr>
          <w:p w14:paraId="72B2264E" w14:textId="77777777" w:rsidR="00BA55B7" w:rsidRPr="00362205" w:rsidRDefault="00BA55B7" w:rsidP="00EA7D4F">
            <w:pPr>
              <w:rPr>
                <w:ins w:id="1400" w:author="st1" w:date="2021-05-16T15:39:00Z"/>
                <w:rFonts w:ascii="標楷體" w:eastAsia="標楷體" w:hAnsi="標楷體"/>
              </w:rPr>
            </w:pPr>
            <w:ins w:id="1401" w:author="st1" w:date="2021-05-16T15:39:00Z">
              <w:r w:rsidRPr="004E09B8">
                <w:rPr>
                  <w:rFonts w:ascii="標楷體" w:eastAsia="標楷體" w:hAnsi="標楷體" w:hint="eastAsia"/>
                </w:rPr>
                <w:t>資料型態長度</w:t>
              </w:r>
            </w:ins>
          </w:p>
        </w:tc>
        <w:tc>
          <w:tcPr>
            <w:tcW w:w="1233" w:type="dxa"/>
            <w:shd w:val="clear" w:color="auto" w:fill="D9D9D9" w:themeFill="background1" w:themeFillShade="D9"/>
          </w:tcPr>
          <w:p w14:paraId="37748249" w14:textId="77777777" w:rsidR="00BA55B7" w:rsidRPr="00362205" w:rsidRDefault="00BA55B7" w:rsidP="00EA7D4F">
            <w:pPr>
              <w:rPr>
                <w:ins w:id="1402" w:author="st1" w:date="2021-05-16T15:39:00Z"/>
                <w:rFonts w:ascii="標楷體" w:eastAsia="標楷體" w:hAnsi="標楷體"/>
              </w:rPr>
            </w:pPr>
            <w:ins w:id="1403" w:author="st1" w:date="2021-05-16T15:39:00Z">
              <w:r w:rsidRPr="00362205">
                <w:rPr>
                  <w:rFonts w:ascii="標楷體" w:eastAsia="標楷體" w:hAnsi="標楷體"/>
                </w:rPr>
                <w:t>預設值</w:t>
              </w:r>
            </w:ins>
          </w:p>
        </w:tc>
        <w:tc>
          <w:tcPr>
            <w:tcW w:w="986" w:type="dxa"/>
            <w:shd w:val="clear" w:color="auto" w:fill="D9D9D9" w:themeFill="background1" w:themeFillShade="D9"/>
          </w:tcPr>
          <w:p w14:paraId="0BB6FF6B" w14:textId="77777777" w:rsidR="00BA55B7" w:rsidRPr="00362205" w:rsidRDefault="00BA55B7" w:rsidP="00EA7D4F">
            <w:pPr>
              <w:rPr>
                <w:ins w:id="1404" w:author="st1" w:date="2021-05-16T15:39:00Z"/>
                <w:rFonts w:ascii="標楷體" w:eastAsia="標楷體" w:hAnsi="標楷體"/>
              </w:rPr>
            </w:pPr>
            <w:ins w:id="1405" w:author="st1" w:date="2021-05-16T15:39:00Z">
              <w:r w:rsidRPr="00362205">
                <w:rPr>
                  <w:rFonts w:ascii="標楷體" w:eastAsia="標楷體" w:hAnsi="標楷體"/>
                </w:rPr>
                <w:t>選單內容</w:t>
              </w:r>
            </w:ins>
          </w:p>
        </w:tc>
        <w:tc>
          <w:tcPr>
            <w:tcW w:w="705" w:type="dxa"/>
            <w:shd w:val="clear" w:color="auto" w:fill="D9D9D9" w:themeFill="background1" w:themeFillShade="D9"/>
          </w:tcPr>
          <w:p w14:paraId="067157A2" w14:textId="77777777" w:rsidR="00BA55B7" w:rsidRPr="00362205" w:rsidRDefault="00BA55B7" w:rsidP="00EA7D4F">
            <w:pPr>
              <w:rPr>
                <w:ins w:id="1406" w:author="st1" w:date="2021-05-16T15:39:00Z"/>
                <w:rFonts w:ascii="標楷體" w:eastAsia="標楷體" w:hAnsi="標楷體"/>
              </w:rPr>
            </w:pPr>
            <w:ins w:id="1407" w:author="st1" w:date="2021-05-16T15:39:00Z">
              <w:r w:rsidRPr="00362205">
                <w:rPr>
                  <w:rFonts w:ascii="標楷體" w:eastAsia="標楷體" w:hAnsi="標楷體"/>
                </w:rPr>
                <w:t>必填</w:t>
              </w:r>
            </w:ins>
          </w:p>
        </w:tc>
        <w:tc>
          <w:tcPr>
            <w:tcW w:w="576" w:type="dxa"/>
            <w:shd w:val="clear" w:color="auto" w:fill="D9D9D9" w:themeFill="background1" w:themeFillShade="D9"/>
          </w:tcPr>
          <w:p w14:paraId="453B9853" w14:textId="77777777" w:rsidR="00BA55B7" w:rsidRPr="00362205" w:rsidRDefault="00BA55B7" w:rsidP="00EA7D4F">
            <w:pPr>
              <w:rPr>
                <w:ins w:id="1408" w:author="st1" w:date="2021-05-16T15:39:00Z"/>
                <w:rFonts w:ascii="標楷體" w:eastAsia="標楷體" w:hAnsi="標楷體"/>
              </w:rPr>
            </w:pPr>
            <w:ins w:id="1409" w:author="st1" w:date="2021-05-16T15:39:00Z">
              <w:r w:rsidRPr="00362205">
                <w:rPr>
                  <w:rFonts w:ascii="標楷體" w:eastAsia="標楷體" w:hAnsi="標楷體"/>
                </w:rPr>
                <w:t>R/W</w:t>
              </w:r>
            </w:ins>
          </w:p>
        </w:tc>
        <w:tc>
          <w:tcPr>
            <w:tcW w:w="3423" w:type="dxa"/>
            <w:vMerge/>
            <w:shd w:val="clear" w:color="auto" w:fill="D9D9D9" w:themeFill="background1" w:themeFillShade="D9"/>
          </w:tcPr>
          <w:p w14:paraId="1A4F8404" w14:textId="77777777" w:rsidR="00BA55B7" w:rsidRPr="00362205" w:rsidRDefault="00BA55B7" w:rsidP="00EA7D4F">
            <w:pPr>
              <w:rPr>
                <w:ins w:id="1410" w:author="st1" w:date="2021-05-16T15:39:00Z"/>
                <w:rFonts w:ascii="標楷體" w:eastAsia="標楷體" w:hAnsi="標楷體"/>
              </w:rPr>
            </w:pPr>
          </w:p>
        </w:tc>
      </w:tr>
      <w:tr w:rsidR="00BA55B7" w:rsidRPr="00362205" w14:paraId="02DE1930" w14:textId="77777777" w:rsidTr="00EA7D4F">
        <w:trPr>
          <w:trHeight w:val="244"/>
          <w:jc w:val="center"/>
          <w:ins w:id="1411" w:author="st1" w:date="2021-05-16T15:39:00Z"/>
        </w:trPr>
        <w:tc>
          <w:tcPr>
            <w:tcW w:w="554" w:type="dxa"/>
          </w:tcPr>
          <w:p w14:paraId="45294E5A" w14:textId="77777777" w:rsidR="00BA55B7" w:rsidRPr="00362205" w:rsidRDefault="00BA55B7" w:rsidP="00EA7D4F">
            <w:pPr>
              <w:rPr>
                <w:ins w:id="1412" w:author="st1" w:date="2021-05-16T15:39:00Z"/>
                <w:rFonts w:ascii="標楷體" w:eastAsia="標楷體" w:hAnsi="標楷體"/>
              </w:rPr>
            </w:pPr>
            <w:ins w:id="1413" w:author="st1" w:date="2021-05-16T15:39:00Z">
              <w:r w:rsidRPr="00362205">
                <w:rPr>
                  <w:rFonts w:ascii="標楷體" w:eastAsia="標楷體" w:hAnsi="標楷體" w:hint="eastAsia"/>
                </w:rPr>
                <w:t>1.</w:t>
              </w:r>
            </w:ins>
          </w:p>
        </w:tc>
        <w:tc>
          <w:tcPr>
            <w:tcW w:w="1709" w:type="dxa"/>
          </w:tcPr>
          <w:p w14:paraId="5CAFAB09" w14:textId="77777777" w:rsidR="00BA55B7" w:rsidRPr="00362205" w:rsidRDefault="00BA55B7" w:rsidP="00EA7D4F">
            <w:pPr>
              <w:rPr>
                <w:ins w:id="1414" w:author="st1" w:date="2021-05-16T15:39:00Z"/>
                <w:rFonts w:ascii="標楷體" w:eastAsia="標楷體" w:hAnsi="標楷體"/>
              </w:rPr>
            </w:pPr>
            <w:ins w:id="1415" w:author="st1" w:date="2021-05-16T15:39:00Z">
              <w:r w:rsidRPr="00EC3BE5">
                <w:rPr>
                  <w:rFonts w:ascii="標楷體" w:eastAsia="標楷體" w:hAnsi="標楷體" w:hint="eastAsia"/>
                </w:rPr>
                <w:t>會計日期</w:t>
              </w:r>
            </w:ins>
          </w:p>
        </w:tc>
        <w:tc>
          <w:tcPr>
            <w:tcW w:w="1296" w:type="dxa"/>
          </w:tcPr>
          <w:p w14:paraId="5A415807" w14:textId="77777777" w:rsidR="00BA55B7" w:rsidRPr="00362205" w:rsidRDefault="00BA55B7" w:rsidP="00EA7D4F">
            <w:pPr>
              <w:rPr>
                <w:ins w:id="1416" w:author="st1" w:date="2021-05-16T15:39:00Z"/>
                <w:rFonts w:ascii="標楷體" w:eastAsia="標楷體" w:hAnsi="標楷體"/>
              </w:rPr>
            </w:pPr>
          </w:p>
        </w:tc>
        <w:tc>
          <w:tcPr>
            <w:tcW w:w="1233" w:type="dxa"/>
          </w:tcPr>
          <w:p w14:paraId="17DAE3A1" w14:textId="77777777" w:rsidR="00BA55B7" w:rsidRPr="00362205" w:rsidRDefault="00BA55B7" w:rsidP="00EA7D4F">
            <w:pPr>
              <w:rPr>
                <w:ins w:id="1417" w:author="st1" w:date="2021-05-16T15:39:00Z"/>
                <w:rFonts w:ascii="標楷體" w:eastAsia="標楷體" w:hAnsi="標楷體"/>
              </w:rPr>
            </w:pPr>
            <w:r>
              <w:rPr>
                <w:rFonts w:ascii="標楷體" w:eastAsia="標楷體" w:hAnsi="標楷體" w:hint="eastAsia"/>
              </w:rPr>
              <w:t>會計日期</w:t>
            </w:r>
          </w:p>
        </w:tc>
        <w:tc>
          <w:tcPr>
            <w:tcW w:w="986" w:type="dxa"/>
          </w:tcPr>
          <w:p w14:paraId="435B5E39" w14:textId="77777777" w:rsidR="00BA55B7" w:rsidRPr="00362205" w:rsidRDefault="00BA55B7" w:rsidP="00EA7D4F">
            <w:pPr>
              <w:rPr>
                <w:ins w:id="1418" w:author="st1" w:date="2021-05-16T15:39:00Z"/>
                <w:rFonts w:ascii="標楷體" w:eastAsia="標楷體" w:hAnsi="標楷體"/>
              </w:rPr>
            </w:pPr>
          </w:p>
        </w:tc>
        <w:tc>
          <w:tcPr>
            <w:tcW w:w="705" w:type="dxa"/>
          </w:tcPr>
          <w:p w14:paraId="233A762B" w14:textId="77777777" w:rsidR="00BA55B7" w:rsidRPr="00362205" w:rsidRDefault="00BA55B7" w:rsidP="00EA7D4F">
            <w:pPr>
              <w:rPr>
                <w:ins w:id="1419" w:author="st1" w:date="2021-05-16T15:39:00Z"/>
                <w:rFonts w:ascii="標楷體" w:eastAsia="標楷體" w:hAnsi="標楷體"/>
              </w:rPr>
            </w:pPr>
          </w:p>
        </w:tc>
        <w:tc>
          <w:tcPr>
            <w:tcW w:w="576" w:type="dxa"/>
          </w:tcPr>
          <w:p w14:paraId="14D411B6" w14:textId="77777777" w:rsidR="00BA55B7" w:rsidRPr="00362205" w:rsidRDefault="00BA55B7" w:rsidP="00EA7D4F">
            <w:pPr>
              <w:jc w:val="center"/>
              <w:rPr>
                <w:ins w:id="1420" w:author="st1" w:date="2021-05-16T15:39:00Z"/>
                <w:rFonts w:ascii="標楷體" w:eastAsia="標楷體" w:hAnsi="標楷體"/>
              </w:rPr>
            </w:pPr>
            <w:ins w:id="1421" w:author="st1" w:date="2021-05-16T15:39:00Z">
              <w:r>
                <w:rPr>
                  <w:rFonts w:ascii="標楷體" w:eastAsia="標楷體" w:hAnsi="標楷體" w:hint="eastAsia"/>
                </w:rPr>
                <w:t>R</w:t>
              </w:r>
            </w:ins>
          </w:p>
        </w:tc>
        <w:tc>
          <w:tcPr>
            <w:tcW w:w="3423" w:type="dxa"/>
          </w:tcPr>
          <w:p w14:paraId="26B82E8A" w14:textId="77777777" w:rsidR="00BA55B7" w:rsidRPr="00C00D65" w:rsidRDefault="00BA55B7" w:rsidP="00EA7D4F">
            <w:pPr>
              <w:rPr>
                <w:ins w:id="1422" w:author="st1" w:date="2021-05-16T15:39:00Z"/>
                <w:rFonts w:ascii="標楷體" w:eastAsia="標楷體" w:hAnsi="標楷體"/>
              </w:rPr>
            </w:pPr>
            <w:ins w:id="1423" w:author="st1" w:date="2021-05-16T15:39:00Z">
              <w:r>
                <w:rPr>
                  <w:rFonts w:ascii="標楷體" w:eastAsia="標楷體" w:hAnsi="標楷體" w:hint="eastAsia"/>
                </w:rPr>
                <w:t>自動顯示會計日期</w:t>
              </w:r>
            </w:ins>
          </w:p>
        </w:tc>
      </w:tr>
      <w:tr w:rsidR="00BA55B7" w:rsidRPr="00362205" w14:paraId="6CCB5D65" w14:textId="77777777" w:rsidTr="00EA7D4F">
        <w:trPr>
          <w:trHeight w:val="244"/>
          <w:jc w:val="center"/>
          <w:ins w:id="1424" w:author="st1" w:date="2021-05-16T15:39:00Z"/>
        </w:trPr>
        <w:tc>
          <w:tcPr>
            <w:tcW w:w="554" w:type="dxa"/>
            <w:tcBorders>
              <w:top w:val="single" w:sz="4" w:space="0" w:color="auto"/>
              <w:left w:val="single" w:sz="4" w:space="0" w:color="auto"/>
              <w:bottom w:val="single" w:sz="4" w:space="0" w:color="auto"/>
              <w:right w:val="single" w:sz="4" w:space="0" w:color="auto"/>
            </w:tcBorders>
          </w:tcPr>
          <w:p w14:paraId="1D78EAA1" w14:textId="77777777" w:rsidR="00BA55B7" w:rsidRPr="00362205" w:rsidRDefault="00BA55B7" w:rsidP="00EA7D4F">
            <w:pPr>
              <w:rPr>
                <w:ins w:id="1425" w:author="st1" w:date="2021-05-16T15:39:00Z"/>
                <w:rFonts w:ascii="標楷體" w:eastAsia="標楷體" w:hAnsi="標楷體"/>
              </w:rPr>
            </w:pPr>
            <w:ins w:id="1426" w:author="st1" w:date="2021-05-16T15:39:00Z">
              <w:r>
                <w:rPr>
                  <w:rFonts w:ascii="標楷體" w:eastAsia="標楷體" w:hAnsi="標楷體"/>
                </w:rPr>
                <w:t>2</w:t>
              </w:r>
              <w:r w:rsidRPr="00362205">
                <w:rPr>
                  <w:rFonts w:ascii="標楷體" w:eastAsia="標楷體" w:hAnsi="標楷體" w:hint="eastAsia"/>
                </w:rPr>
                <w:t>.</w:t>
              </w:r>
            </w:ins>
          </w:p>
        </w:tc>
        <w:tc>
          <w:tcPr>
            <w:tcW w:w="1709" w:type="dxa"/>
            <w:tcBorders>
              <w:top w:val="single" w:sz="4" w:space="0" w:color="auto"/>
              <w:left w:val="single" w:sz="4" w:space="0" w:color="auto"/>
              <w:bottom w:val="single" w:sz="4" w:space="0" w:color="auto"/>
              <w:right w:val="single" w:sz="4" w:space="0" w:color="auto"/>
            </w:tcBorders>
          </w:tcPr>
          <w:p w14:paraId="42CDF211" w14:textId="77777777" w:rsidR="00BA55B7" w:rsidRPr="00362205" w:rsidRDefault="00BA55B7" w:rsidP="00EA7D4F">
            <w:pPr>
              <w:rPr>
                <w:ins w:id="1427" w:author="st1" w:date="2021-05-16T15:39:00Z"/>
                <w:rFonts w:ascii="標楷體" w:eastAsia="標楷體" w:hAnsi="標楷體"/>
              </w:rPr>
            </w:pPr>
            <w:ins w:id="1428" w:author="st1" w:date="2021-05-16T15:39:00Z">
              <w:r>
                <w:rPr>
                  <w:rFonts w:ascii="標楷體" w:eastAsia="標楷體" w:hAnsi="標楷體" w:hint="eastAsia"/>
                </w:rPr>
                <w:t>全選</w:t>
              </w:r>
            </w:ins>
          </w:p>
        </w:tc>
        <w:tc>
          <w:tcPr>
            <w:tcW w:w="1296" w:type="dxa"/>
            <w:tcBorders>
              <w:top w:val="single" w:sz="4" w:space="0" w:color="auto"/>
              <w:left w:val="single" w:sz="4" w:space="0" w:color="auto"/>
              <w:bottom w:val="single" w:sz="4" w:space="0" w:color="auto"/>
              <w:right w:val="single" w:sz="4" w:space="0" w:color="auto"/>
            </w:tcBorders>
          </w:tcPr>
          <w:p w14:paraId="71CC3CE8" w14:textId="77777777" w:rsidR="00BA55B7" w:rsidRPr="00362205" w:rsidRDefault="00BA55B7" w:rsidP="00EA7D4F">
            <w:pPr>
              <w:rPr>
                <w:ins w:id="1429" w:author="st1" w:date="2021-05-16T15:39:00Z"/>
                <w:rFonts w:ascii="標楷體" w:eastAsia="標楷體" w:hAnsi="標楷體"/>
              </w:rPr>
            </w:pPr>
            <w:ins w:id="1430" w:author="st1" w:date="2021-05-16T15:39:00Z">
              <w:r>
                <w:rPr>
                  <w:rFonts w:ascii="標楷體" w:eastAsia="標楷體" w:hAnsi="標楷體" w:hint="eastAsia"/>
                </w:rPr>
                <w:t>勾選框</w:t>
              </w:r>
            </w:ins>
          </w:p>
        </w:tc>
        <w:tc>
          <w:tcPr>
            <w:tcW w:w="1233" w:type="dxa"/>
            <w:tcBorders>
              <w:top w:val="single" w:sz="4" w:space="0" w:color="auto"/>
              <w:left w:val="single" w:sz="4" w:space="0" w:color="auto"/>
              <w:bottom w:val="single" w:sz="4" w:space="0" w:color="auto"/>
              <w:right w:val="single" w:sz="4" w:space="0" w:color="auto"/>
            </w:tcBorders>
          </w:tcPr>
          <w:p w14:paraId="43497C1A" w14:textId="77777777" w:rsidR="00BA55B7" w:rsidRPr="00362205" w:rsidRDefault="00BA55B7" w:rsidP="00EA7D4F">
            <w:pPr>
              <w:rPr>
                <w:ins w:id="1431" w:author="st1" w:date="2021-05-16T15:39:00Z"/>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752AD9F8" w14:textId="77777777" w:rsidR="00BA55B7" w:rsidRPr="00362205" w:rsidRDefault="00BA55B7" w:rsidP="00EA7D4F">
            <w:pPr>
              <w:rPr>
                <w:ins w:id="1432" w:author="st1" w:date="2021-05-16T15:39:00Z"/>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7F8E7D9" w14:textId="77777777" w:rsidR="00BA55B7" w:rsidRPr="00362205" w:rsidRDefault="00BA55B7" w:rsidP="00EA7D4F">
            <w:pPr>
              <w:rPr>
                <w:ins w:id="1433" w:author="st1" w:date="2021-05-16T15:39: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E320E8" w14:textId="77777777" w:rsidR="00BA55B7" w:rsidRPr="00362205" w:rsidRDefault="00BA55B7" w:rsidP="00EA7D4F">
            <w:pPr>
              <w:jc w:val="center"/>
              <w:rPr>
                <w:ins w:id="1434" w:author="st1" w:date="2021-05-16T15:39:00Z"/>
                <w:rFonts w:ascii="標楷體" w:eastAsia="標楷體" w:hAnsi="標楷體"/>
              </w:rPr>
            </w:pPr>
            <w:ins w:id="1435" w:author="st1" w:date="2021-05-16T15:39:00Z">
              <w:r>
                <w:rPr>
                  <w:rFonts w:ascii="標楷體" w:eastAsia="標楷體" w:hAnsi="標楷體" w:hint="eastAsia"/>
                </w:rPr>
                <w:t>W</w:t>
              </w:r>
            </w:ins>
          </w:p>
        </w:tc>
        <w:tc>
          <w:tcPr>
            <w:tcW w:w="3423" w:type="dxa"/>
            <w:tcBorders>
              <w:top w:val="single" w:sz="4" w:space="0" w:color="auto"/>
              <w:left w:val="single" w:sz="4" w:space="0" w:color="auto"/>
              <w:bottom w:val="single" w:sz="4" w:space="0" w:color="auto"/>
              <w:right w:val="single" w:sz="4" w:space="0" w:color="auto"/>
            </w:tcBorders>
          </w:tcPr>
          <w:p w14:paraId="0E726383" w14:textId="77777777" w:rsidR="00BA55B7" w:rsidRDefault="00BA55B7" w:rsidP="00EA7D4F">
            <w:pPr>
              <w:ind w:left="235" w:hangingChars="98" w:hanging="235"/>
              <w:rPr>
                <w:ins w:id="1436" w:author="st1" w:date="2021-05-16T15:39:00Z"/>
                <w:rFonts w:ascii="標楷體" w:eastAsia="標楷體" w:hAnsi="標楷體"/>
              </w:rPr>
            </w:pPr>
            <w:ins w:id="1437" w:author="st1" w:date="2021-05-16T15:39:00Z">
              <w:r>
                <w:rPr>
                  <w:rFonts w:ascii="標楷體" w:eastAsia="標楷體" w:hAnsi="標楷體" w:hint="eastAsia"/>
                </w:rPr>
                <w:t>1.勾選時,下列</w:t>
              </w:r>
            </w:ins>
            <w:ins w:id="1438" w:author="st1" w:date="2021-05-16T15:59:00Z">
              <w:r>
                <w:rPr>
                  <w:rFonts w:ascii="標楷體" w:eastAsia="標楷體" w:hAnsi="標楷體" w:hint="eastAsia"/>
                </w:rPr>
                <w:t>各申報檔</w:t>
              </w:r>
            </w:ins>
            <w:ins w:id="1439" w:author="st1" w:date="2021-05-16T15:39:00Z">
              <w:r>
                <w:rPr>
                  <w:rFonts w:ascii="標楷體" w:eastAsia="標楷體" w:hAnsi="標楷體" w:hint="eastAsia"/>
                </w:rPr>
                <w:t>皆會自動勾選</w:t>
              </w:r>
            </w:ins>
          </w:p>
          <w:p w14:paraId="55605C8C" w14:textId="77777777" w:rsidR="00BA55B7" w:rsidRPr="00B95F3B" w:rsidRDefault="00BA55B7" w:rsidP="00EA7D4F">
            <w:pPr>
              <w:ind w:left="235" w:hangingChars="98" w:hanging="235"/>
              <w:rPr>
                <w:ins w:id="1440" w:author="st1" w:date="2021-05-16T15:39:00Z"/>
                <w:rFonts w:ascii="標楷體" w:eastAsia="標楷體" w:hAnsi="標楷體"/>
              </w:rPr>
            </w:pPr>
            <w:ins w:id="1441" w:author="st1" w:date="2021-05-16T15:39:00Z">
              <w:r>
                <w:rPr>
                  <w:rFonts w:ascii="標楷體" w:eastAsia="標楷體" w:hAnsi="標楷體" w:hint="eastAsia"/>
                </w:rPr>
                <w:t>2.取消勾選時,下列各</w:t>
              </w:r>
            </w:ins>
            <w:ins w:id="1442" w:author="st1" w:date="2021-05-16T15:59:00Z">
              <w:r>
                <w:rPr>
                  <w:rFonts w:ascii="標楷體" w:eastAsia="標楷體" w:hAnsi="標楷體" w:hint="eastAsia"/>
                </w:rPr>
                <w:t>申報檔</w:t>
              </w:r>
            </w:ins>
            <w:ins w:id="1443" w:author="st1" w:date="2021-05-16T15:39:00Z">
              <w:r>
                <w:rPr>
                  <w:rFonts w:ascii="標楷體" w:eastAsia="標楷體" w:hAnsi="標楷體" w:hint="eastAsia"/>
                </w:rPr>
                <w:t>皆會取消勾選</w:t>
              </w:r>
            </w:ins>
          </w:p>
        </w:tc>
      </w:tr>
      <w:tr w:rsidR="00BA55B7" w:rsidRPr="00362205" w14:paraId="63569A23" w14:textId="77777777" w:rsidTr="00EA7D4F">
        <w:trPr>
          <w:trHeight w:val="244"/>
          <w:jc w:val="center"/>
          <w:ins w:id="1444" w:author="st1" w:date="2021-05-16T15:39:00Z"/>
        </w:trPr>
        <w:tc>
          <w:tcPr>
            <w:tcW w:w="554" w:type="dxa"/>
            <w:tcBorders>
              <w:top w:val="single" w:sz="4" w:space="0" w:color="auto"/>
              <w:left w:val="single" w:sz="4" w:space="0" w:color="auto"/>
              <w:bottom w:val="single" w:sz="4" w:space="0" w:color="auto"/>
              <w:right w:val="single" w:sz="4" w:space="0" w:color="auto"/>
            </w:tcBorders>
          </w:tcPr>
          <w:p w14:paraId="50CAD32B" w14:textId="77777777" w:rsidR="00BA55B7" w:rsidRPr="00362205" w:rsidRDefault="00BA55B7" w:rsidP="00EA7D4F">
            <w:pPr>
              <w:rPr>
                <w:ins w:id="1445" w:author="st1" w:date="2021-05-16T15:39:00Z"/>
                <w:rFonts w:ascii="標楷體" w:eastAsia="標楷體" w:hAnsi="標楷體"/>
              </w:rPr>
            </w:pPr>
            <w:ins w:id="1446" w:author="st1" w:date="2021-05-16T15:39:00Z">
              <w:r>
                <w:rPr>
                  <w:rFonts w:ascii="標楷體" w:eastAsia="標楷體" w:hAnsi="標楷體"/>
                </w:rPr>
                <w:t>3</w:t>
              </w:r>
              <w:r w:rsidRPr="00362205">
                <w:rPr>
                  <w:rFonts w:ascii="標楷體" w:eastAsia="標楷體" w:hAnsi="標楷體" w:hint="eastAsia"/>
                </w:rPr>
                <w:t>.</w:t>
              </w:r>
            </w:ins>
          </w:p>
        </w:tc>
        <w:tc>
          <w:tcPr>
            <w:tcW w:w="1709" w:type="dxa"/>
            <w:tcBorders>
              <w:top w:val="single" w:sz="4" w:space="0" w:color="auto"/>
              <w:left w:val="single" w:sz="4" w:space="0" w:color="auto"/>
              <w:bottom w:val="single" w:sz="4" w:space="0" w:color="auto"/>
              <w:right w:val="single" w:sz="4" w:space="0" w:color="auto"/>
            </w:tcBorders>
          </w:tcPr>
          <w:p w14:paraId="1013EC9E" w14:textId="77777777" w:rsidR="00BA55B7" w:rsidRPr="00362205" w:rsidRDefault="00BA55B7" w:rsidP="00EA7D4F">
            <w:pPr>
              <w:rPr>
                <w:ins w:id="1447" w:author="st1" w:date="2021-05-16T15:39:00Z"/>
                <w:rFonts w:ascii="標楷體" w:eastAsia="標楷體" w:hAnsi="標楷體"/>
              </w:rPr>
            </w:pPr>
            <w:ins w:id="1448" w:author="st1" w:date="2021-05-16T15:59:00Z">
              <w:r w:rsidRPr="004023D1">
                <w:rPr>
                  <w:rFonts w:ascii="標楷體" w:eastAsia="標楷體" w:hAnsi="標楷體" w:hint="eastAsia"/>
                </w:rPr>
                <w:t>B204 聯徵授信餘額日報檔</w:t>
              </w:r>
            </w:ins>
          </w:p>
        </w:tc>
        <w:tc>
          <w:tcPr>
            <w:tcW w:w="1296" w:type="dxa"/>
            <w:tcBorders>
              <w:top w:val="single" w:sz="4" w:space="0" w:color="auto"/>
              <w:left w:val="single" w:sz="4" w:space="0" w:color="auto"/>
              <w:bottom w:val="single" w:sz="4" w:space="0" w:color="auto"/>
              <w:right w:val="single" w:sz="4" w:space="0" w:color="auto"/>
            </w:tcBorders>
          </w:tcPr>
          <w:p w14:paraId="676934A0" w14:textId="77777777" w:rsidR="00BA55B7" w:rsidRPr="00362205" w:rsidRDefault="00BA55B7" w:rsidP="00EA7D4F">
            <w:pPr>
              <w:rPr>
                <w:ins w:id="1449" w:author="st1" w:date="2021-05-16T15:39:00Z"/>
                <w:rFonts w:ascii="標楷體" w:eastAsia="標楷體" w:hAnsi="標楷體"/>
              </w:rPr>
            </w:pPr>
            <w:ins w:id="1450" w:author="st1" w:date="2021-05-16T15:39:00Z">
              <w:r>
                <w:rPr>
                  <w:rFonts w:ascii="標楷體" w:eastAsia="標楷體" w:hAnsi="標楷體" w:hint="eastAsia"/>
                </w:rPr>
                <w:t>勾選框</w:t>
              </w:r>
            </w:ins>
          </w:p>
        </w:tc>
        <w:tc>
          <w:tcPr>
            <w:tcW w:w="1233" w:type="dxa"/>
            <w:tcBorders>
              <w:top w:val="single" w:sz="4" w:space="0" w:color="auto"/>
              <w:left w:val="single" w:sz="4" w:space="0" w:color="auto"/>
              <w:bottom w:val="single" w:sz="4" w:space="0" w:color="auto"/>
              <w:right w:val="single" w:sz="4" w:space="0" w:color="auto"/>
            </w:tcBorders>
          </w:tcPr>
          <w:p w14:paraId="4A14C60D" w14:textId="77777777" w:rsidR="00BA55B7" w:rsidRPr="00362205" w:rsidRDefault="00BA55B7" w:rsidP="00EA7D4F">
            <w:pPr>
              <w:rPr>
                <w:ins w:id="1451" w:author="st1" w:date="2021-05-16T15:39:00Z"/>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19FEB817" w14:textId="77777777" w:rsidR="00BA55B7" w:rsidRPr="00362205" w:rsidRDefault="00BA55B7" w:rsidP="00EA7D4F">
            <w:pPr>
              <w:rPr>
                <w:ins w:id="1452" w:author="st1" w:date="2021-05-16T15:39:00Z"/>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5BE91C40" w14:textId="77777777" w:rsidR="00BA55B7" w:rsidRPr="00362205" w:rsidRDefault="00BA55B7" w:rsidP="00EA7D4F">
            <w:pPr>
              <w:rPr>
                <w:ins w:id="1453" w:author="st1" w:date="2021-05-16T15:39: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DB18C" w14:textId="77777777" w:rsidR="00BA55B7" w:rsidRPr="00362205" w:rsidRDefault="00BA55B7" w:rsidP="00EA7D4F">
            <w:pPr>
              <w:jc w:val="center"/>
              <w:rPr>
                <w:ins w:id="1454" w:author="st1" w:date="2021-05-16T15:39:00Z"/>
                <w:rFonts w:ascii="標楷體" w:eastAsia="標楷體" w:hAnsi="標楷體"/>
              </w:rPr>
            </w:pPr>
            <w:ins w:id="1455" w:author="st1" w:date="2021-05-16T15:39:00Z">
              <w:r>
                <w:rPr>
                  <w:rFonts w:ascii="標楷體" w:eastAsia="標楷體" w:hAnsi="標楷體" w:hint="eastAsia"/>
                </w:rPr>
                <w:t>W</w:t>
              </w:r>
            </w:ins>
          </w:p>
        </w:tc>
        <w:tc>
          <w:tcPr>
            <w:tcW w:w="3423" w:type="dxa"/>
            <w:tcBorders>
              <w:top w:val="single" w:sz="4" w:space="0" w:color="auto"/>
              <w:left w:val="single" w:sz="4" w:space="0" w:color="auto"/>
              <w:bottom w:val="single" w:sz="4" w:space="0" w:color="auto"/>
              <w:right w:val="single" w:sz="4" w:space="0" w:color="auto"/>
            </w:tcBorders>
          </w:tcPr>
          <w:p w14:paraId="71C109B8" w14:textId="77777777" w:rsidR="00BA55B7" w:rsidRDefault="00BA55B7" w:rsidP="00EA7D4F">
            <w:pPr>
              <w:ind w:left="235" w:hangingChars="98" w:hanging="235"/>
              <w:rPr>
                <w:ins w:id="1456" w:author="st1" w:date="2021-05-16T15:39:00Z"/>
                <w:rFonts w:ascii="標楷體" w:eastAsia="標楷體" w:hAnsi="標楷體"/>
              </w:rPr>
            </w:pPr>
            <w:ins w:id="1457" w:author="st1" w:date="2021-05-16T15:39:00Z">
              <w:r>
                <w:rPr>
                  <w:rFonts w:ascii="標楷體" w:eastAsia="標楷體" w:hAnsi="標楷體" w:hint="eastAsia"/>
                </w:rPr>
                <w:t>1.勾選時,會產生</w:t>
              </w:r>
            </w:ins>
            <w:ins w:id="1458" w:author="st1" w:date="2021-05-16T16:00:00Z">
              <w:r w:rsidRPr="004023D1">
                <w:rPr>
                  <w:rFonts w:ascii="標楷體" w:eastAsia="標楷體" w:hAnsi="標楷體" w:hint="eastAsia"/>
                </w:rPr>
                <w:t>B204 聯徵授信餘額日報檔</w:t>
              </w:r>
            </w:ins>
          </w:p>
          <w:p w14:paraId="159ECB16" w14:textId="77777777" w:rsidR="00BA55B7" w:rsidRDefault="00BA55B7" w:rsidP="00EA7D4F">
            <w:pPr>
              <w:ind w:left="235" w:hangingChars="98" w:hanging="235"/>
              <w:rPr>
                <w:ins w:id="1459" w:author="st1" w:date="2021-05-16T15:39:00Z"/>
                <w:rFonts w:ascii="標楷體" w:eastAsia="標楷體" w:hAnsi="標楷體"/>
              </w:rPr>
            </w:pPr>
            <w:ins w:id="1460" w:author="st1" w:date="2021-05-16T15:39:00Z">
              <w:r>
                <w:rPr>
                  <w:rFonts w:ascii="標楷體" w:eastAsia="標楷體" w:hAnsi="標楷體" w:hint="eastAsia"/>
                </w:rPr>
                <w:t>2.取消勾選時,上列「全選」欄位會同步取消勾選</w:t>
              </w:r>
            </w:ins>
          </w:p>
          <w:p w14:paraId="1EEF748A" w14:textId="606CDB4D" w:rsidR="00BA55B7" w:rsidRPr="00C00D65" w:rsidRDefault="00BA55B7" w:rsidP="006215BA">
            <w:pPr>
              <w:ind w:left="235" w:hangingChars="98" w:hanging="235"/>
              <w:rPr>
                <w:ins w:id="1461" w:author="st1" w:date="2021-05-16T15:39:00Z"/>
                <w:rFonts w:ascii="標楷體" w:eastAsia="標楷體" w:hAnsi="標楷體"/>
              </w:rPr>
            </w:pPr>
            <w:ins w:id="1462" w:author="st1" w:date="2021-05-16T15:39:00Z">
              <w:r>
                <w:rPr>
                  <w:rFonts w:ascii="標楷體" w:eastAsia="標楷體" w:hAnsi="標楷體"/>
                </w:rPr>
                <w:t>3.</w:t>
              </w:r>
            </w:ins>
            <w:r w:rsidR="00F45987">
              <w:rPr>
                <w:rFonts w:ascii="標楷體" w:eastAsia="標楷體" w:hAnsi="標楷體" w:hint="eastAsia"/>
              </w:rPr>
              <w:t>執行後</w:t>
            </w:r>
            <w:r w:rsidR="006215BA">
              <w:rPr>
                <w:rFonts w:ascii="標楷體" w:eastAsia="標楷體" w:hAnsi="標楷體" w:hint="eastAsia"/>
              </w:rPr>
              <w:t>,</w:t>
            </w:r>
            <w:r w:rsidR="00F45987">
              <w:rPr>
                <w:rFonts w:ascii="標楷體" w:eastAsia="標楷體" w:hAnsi="標楷體" w:hint="eastAsia"/>
              </w:rPr>
              <w:t>可</w:t>
            </w:r>
            <w:r w:rsidR="006215BA">
              <w:rPr>
                <w:rFonts w:ascii="標楷體" w:eastAsia="標楷體" w:hAnsi="標楷體" w:hint="eastAsia"/>
                <w:lang w:eastAsia="zh-HK"/>
              </w:rPr>
              <w:t>至</w:t>
            </w:r>
            <w:r w:rsidR="006215BA">
              <w:rPr>
                <w:rFonts w:ascii="新細明體" w:hAnsi="新細明體" w:hint="eastAsia"/>
              </w:rPr>
              <w:t>「</w:t>
            </w:r>
            <w:r w:rsidR="006215BA">
              <w:rPr>
                <w:rFonts w:ascii="標楷體" w:eastAsia="標楷體" w:hAnsi="標楷體" w:hint="eastAsia"/>
                <w:lang w:eastAsia="zh-HK"/>
              </w:rPr>
              <w:t>列印資料</w:t>
            </w:r>
            <w:r w:rsidR="006215BA">
              <w:rPr>
                <w:rFonts w:ascii="標楷體" w:eastAsia="標楷體" w:hAnsi="標楷體" w:hint="eastAsia"/>
              </w:rPr>
              <w:t>.</w:t>
            </w:r>
            <w:r w:rsidR="006215BA" w:rsidRPr="006215BA">
              <w:rPr>
                <w:rFonts w:ascii="標楷體" w:eastAsia="標楷體" w:hAnsi="標楷體" w:hint="eastAsia"/>
              </w:rPr>
              <w:t>B204 聯徵授信餘額日報檔(TXT)</w:t>
            </w:r>
            <w:r w:rsidR="006215BA">
              <w:rPr>
                <w:rFonts w:ascii="標楷體" w:eastAsia="標楷體" w:hAnsi="標楷體" w:hint="eastAsia"/>
              </w:rPr>
              <w:t>」</w:t>
            </w:r>
            <w:r w:rsidR="006215BA">
              <w:rPr>
                <w:rFonts w:ascii="標楷體" w:eastAsia="標楷體" w:hAnsi="標楷體" w:hint="eastAsia"/>
                <w:lang w:eastAsia="zh-HK"/>
              </w:rPr>
              <w:t>或</w:t>
            </w:r>
            <w:r w:rsidR="006215BA">
              <w:rPr>
                <w:rFonts w:ascii="新細明體" w:hAnsi="新細明體" w:hint="eastAsia"/>
              </w:rPr>
              <w:t>「</w:t>
            </w:r>
            <w:r w:rsidR="006215BA">
              <w:rPr>
                <w:rFonts w:ascii="標楷體" w:eastAsia="標楷體" w:hAnsi="標楷體" w:hint="eastAsia"/>
                <w:lang w:eastAsia="zh-HK"/>
              </w:rPr>
              <w:t>列印資料</w:t>
            </w:r>
            <w:r w:rsidR="006215BA">
              <w:rPr>
                <w:rFonts w:ascii="標楷體" w:eastAsia="標楷體" w:hAnsi="標楷體" w:hint="eastAsia"/>
              </w:rPr>
              <w:t>.</w:t>
            </w:r>
            <w:r w:rsidR="006215BA" w:rsidRPr="006215BA">
              <w:rPr>
                <w:rFonts w:ascii="標楷體" w:eastAsia="標楷體" w:hAnsi="標楷體" w:hint="eastAsia"/>
              </w:rPr>
              <w:t>B204 聯徵授信餘額日報檔</w:t>
            </w:r>
            <w:r w:rsidR="006215BA">
              <w:rPr>
                <w:rFonts w:ascii="標楷體" w:eastAsia="標楷體" w:hAnsi="標楷體" w:hint="eastAsia"/>
              </w:rPr>
              <w:t>(EXCEL</w:t>
            </w:r>
            <w:r w:rsidR="006215BA" w:rsidRPr="006215BA">
              <w:rPr>
                <w:rFonts w:ascii="標楷體" w:eastAsia="標楷體" w:hAnsi="標楷體" w:hint="eastAsia"/>
              </w:rPr>
              <w:t>)</w:t>
            </w:r>
            <w:r w:rsidR="006215BA">
              <w:rPr>
                <w:rFonts w:ascii="標楷體" w:eastAsia="標楷體" w:hAnsi="標楷體" w:hint="eastAsia"/>
              </w:rPr>
              <w:t>」</w:t>
            </w:r>
            <w:r w:rsidR="006215BA">
              <w:rPr>
                <w:rFonts w:ascii="標楷體" w:eastAsia="標楷體" w:hAnsi="標楷體" w:hint="eastAsia"/>
                <w:lang w:eastAsia="zh-HK"/>
              </w:rPr>
              <w:t>頁面</w:t>
            </w:r>
            <w:r w:rsidR="006215BA">
              <w:rPr>
                <w:rFonts w:ascii="標楷體" w:eastAsia="標楷體" w:hAnsi="標楷體" w:hint="eastAsia"/>
              </w:rPr>
              <w:t>,點選</w:t>
            </w:r>
            <w:r w:rsidR="00F45987">
              <w:rPr>
                <w:rFonts w:ascii="標楷體" w:eastAsia="標楷體" w:hAnsi="標楷體" w:hint="eastAsia"/>
              </w:rPr>
              <w:t>[下載]按鈕，將媒體檔下載</w:t>
            </w:r>
          </w:p>
        </w:tc>
      </w:tr>
      <w:tr w:rsidR="00BA55B7" w:rsidRPr="00362205" w14:paraId="071988E4" w14:textId="77777777" w:rsidTr="00EA7D4F">
        <w:trPr>
          <w:trHeight w:val="244"/>
          <w:jc w:val="center"/>
          <w:ins w:id="1463" w:author="st1" w:date="2021-05-16T15:39:00Z"/>
        </w:trPr>
        <w:tc>
          <w:tcPr>
            <w:tcW w:w="554" w:type="dxa"/>
            <w:tcBorders>
              <w:top w:val="single" w:sz="4" w:space="0" w:color="auto"/>
              <w:left w:val="single" w:sz="4" w:space="0" w:color="auto"/>
              <w:bottom w:val="single" w:sz="4" w:space="0" w:color="auto"/>
              <w:right w:val="single" w:sz="4" w:space="0" w:color="auto"/>
            </w:tcBorders>
          </w:tcPr>
          <w:p w14:paraId="0C641FE9" w14:textId="77777777" w:rsidR="00BA55B7" w:rsidRPr="00362205" w:rsidRDefault="00BA55B7" w:rsidP="00EA7D4F">
            <w:pPr>
              <w:rPr>
                <w:ins w:id="1464" w:author="st1" w:date="2021-05-16T15:39:00Z"/>
                <w:rFonts w:ascii="標楷體" w:eastAsia="標楷體" w:hAnsi="標楷體"/>
              </w:rPr>
            </w:pPr>
            <w:ins w:id="1465" w:author="st1" w:date="2021-05-16T15:39:00Z">
              <w:r>
                <w:rPr>
                  <w:rFonts w:ascii="標楷體" w:eastAsia="標楷體" w:hAnsi="標楷體"/>
                </w:rPr>
                <w:t>4</w:t>
              </w:r>
              <w:r w:rsidRPr="00362205">
                <w:rPr>
                  <w:rFonts w:ascii="標楷體" w:eastAsia="標楷體" w:hAnsi="標楷體" w:hint="eastAsia"/>
                </w:rPr>
                <w:t>.</w:t>
              </w:r>
            </w:ins>
          </w:p>
        </w:tc>
        <w:tc>
          <w:tcPr>
            <w:tcW w:w="1709" w:type="dxa"/>
            <w:tcBorders>
              <w:top w:val="single" w:sz="4" w:space="0" w:color="auto"/>
              <w:left w:val="single" w:sz="4" w:space="0" w:color="auto"/>
              <w:bottom w:val="single" w:sz="4" w:space="0" w:color="auto"/>
              <w:right w:val="single" w:sz="4" w:space="0" w:color="auto"/>
            </w:tcBorders>
          </w:tcPr>
          <w:p w14:paraId="7828F666" w14:textId="77777777" w:rsidR="00BA55B7" w:rsidRPr="00362205" w:rsidRDefault="00BA55B7" w:rsidP="00EA7D4F">
            <w:pPr>
              <w:rPr>
                <w:ins w:id="1466" w:author="st1" w:date="2021-05-16T15:39:00Z"/>
                <w:rFonts w:ascii="標楷體" w:eastAsia="標楷體" w:hAnsi="標楷體"/>
              </w:rPr>
            </w:pPr>
            <w:ins w:id="1467" w:author="st1" w:date="2021-05-16T15:59:00Z">
              <w:r w:rsidRPr="004023D1">
                <w:rPr>
                  <w:rFonts w:ascii="標楷體" w:eastAsia="標楷體" w:hAnsi="標楷體" w:hint="eastAsia"/>
                </w:rPr>
                <w:t>B211 聯徵每日授信餘額變動資料檔</w:t>
              </w:r>
            </w:ins>
          </w:p>
        </w:tc>
        <w:tc>
          <w:tcPr>
            <w:tcW w:w="1296" w:type="dxa"/>
            <w:tcBorders>
              <w:top w:val="single" w:sz="4" w:space="0" w:color="auto"/>
              <w:left w:val="single" w:sz="4" w:space="0" w:color="auto"/>
              <w:bottom w:val="single" w:sz="4" w:space="0" w:color="auto"/>
              <w:right w:val="single" w:sz="4" w:space="0" w:color="auto"/>
            </w:tcBorders>
          </w:tcPr>
          <w:p w14:paraId="56818F34" w14:textId="77777777" w:rsidR="00BA55B7" w:rsidRPr="00362205" w:rsidRDefault="00BA55B7" w:rsidP="00EA7D4F">
            <w:pPr>
              <w:rPr>
                <w:ins w:id="1468" w:author="st1" w:date="2021-05-16T15:39:00Z"/>
                <w:rFonts w:ascii="標楷體" w:eastAsia="標楷體" w:hAnsi="標楷體"/>
              </w:rPr>
            </w:pPr>
            <w:ins w:id="1469" w:author="st1" w:date="2021-05-16T15:39:00Z">
              <w:r>
                <w:rPr>
                  <w:rFonts w:ascii="標楷體" w:eastAsia="標楷體" w:hAnsi="標楷體" w:hint="eastAsia"/>
                </w:rPr>
                <w:t>勾選框</w:t>
              </w:r>
            </w:ins>
          </w:p>
        </w:tc>
        <w:tc>
          <w:tcPr>
            <w:tcW w:w="1233" w:type="dxa"/>
            <w:tcBorders>
              <w:top w:val="single" w:sz="4" w:space="0" w:color="auto"/>
              <w:left w:val="single" w:sz="4" w:space="0" w:color="auto"/>
              <w:bottom w:val="single" w:sz="4" w:space="0" w:color="auto"/>
              <w:right w:val="single" w:sz="4" w:space="0" w:color="auto"/>
            </w:tcBorders>
          </w:tcPr>
          <w:p w14:paraId="435FAA50" w14:textId="77777777" w:rsidR="00BA55B7" w:rsidRPr="00362205" w:rsidRDefault="00BA55B7" w:rsidP="00EA7D4F">
            <w:pPr>
              <w:rPr>
                <w:ins w:id="1470" w:author="st1" w:date="2021-05-16T15:39:00Z"/>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8159288" w14:textId="77777777" w:rsidR="00BA55B7" w:rsidRPr="00362205" w:rsidRDefault="00BA55B7" w:rsidP="00EA7D4F">
            <w:pPr>
              <w:rPr>
                <w:ins w:id="1471" w:author="st1" w:date="2021-05-16T15:39:00Z"/>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EA35294" w14:textId="77777777" w:rsidR="00BA55B7" w:rsidRPr="00362205" w:rsidRDefault="00BA55B7" w:rsidP="00EA7D4F">
            <w:pPr>
              <w:rPr>
                <w:ins w:id="1472" w:author="st1" w:date="2021-05-16T15:39: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3FC8A" w14:textId="77777777" w:rsidR="00BA55B7" w:rsidRPr="00362205" w:rsidRDefault="00BA55B7" w:rsidP="00EA7D4F">
            <w:pPr>
              <w:jc w:val="center"/>
              <w:rPr>
                <w:ins w:id="1473" w:author="st1" w:date="2021-05-16T15:39:00Z"/>
                <w:rFonts w:ascii="標楷體" w:eastAsia="標楷體" w:hAnsi="標楷體"/>
              </w:rPr>
            </w:pPr>
            <w:ins w:id="1474" w:author="st1" w:date="2021-05-16T15:39:00Z">
              <w:r>
                <w:rPr>
                  <w:rFonts w:ascii="標楷體" w:eastAsia="標楷體" w:hAnsi="標楷體" w:hint="eastAsia"/>
                </w:rPr>
                <w:t>W</w:t>
              </w:r>
            </w:ins>
          </w:p>
        </w:tc>
        <w:tc>
          <w:tcPr>
            <w:tcW w:w="3423" w:type="dxa"/>
            <w:tcBorders>
              <w:top w:val="single" w:sz="4" w:space="0" w:color="auto"/>
              <w:left w:val="single" w:sz="4" w:space="0" w:color="auto"/>
              <w:bottom w:val="single" w:sz="4" w:space="0" w:color="auto"/>
              <w:right w:val="single" w:sz="4" w:space="0" w:color="auto"/>
            </w:tcBorders>
          </w:tcPr>
          <w:p w14:paraId="601C0EE0" w14:textId="77777777" w:rsidR="00BA55B7" w:rsidRDefault="00BA55B7" w:rsidP="00EA7D4F">
            <w:pPr>
              <w:ind w:left="235" w:hangingChars="98" w:hanging="235"/>
              <w:rPr>
                <w:ins w:id="1475" w:author="st1" w:date="2021-05-16T15:39:00Z"/>
                <w:rFonts w:ascii="標楷體" w:eastAsia="標楷體" w:hAnsi="標楷體"/>
              </w:rPr>
            </w:pPr>
            <w:ins w:id="1476" w:author="st1" w:date="2021-05-16T15:39:00Z">
              <w:r>
                <w:rPr>
                  <w:rFonts w:ascii="標楷體" w:eastAsia="標楷體" w:hAnsi="標楷體" w:hint="eastAsia"/>
                </w:rPr>
                <w:t>1.勾選時,會產生</w:t>
              </w:r>
            </w:ins>
            <w:ins w:id="1477" w:author="st1" w:date="2021-05-16T16:00:00Z">
              <w:r w:rsidRPr="004023D1">
                <w:rPr>
                  <w:rFonts w:ascii="標楷體" w:eastAsia="標楷體" w:hAnsi="標楷體" w:hint="eastAsia"/>
                </w:rPr>
                <w:t>B211 聯徵每日授信餘額變動資料檔</w:t>
              </w:r>
            </w:ins>
          </w:p>
          <w:p w14:paraId="2F7391ED" w14:textId="77777777" w:rsidR="00BA55B7" w:rsidRDefault="00BA55B7" w:rsidP="00EA7D4F">
            <w:pPr>
              <w:ind w:left="235" w:hangingChars="98" w:hanging="235"/>
              <w:rPr>
                <w:ins w:id="1478" w:author="st1" w:date="2021-05-16T15:39:00Z"/>
                <w:rFonts w:ascii="標楷體" w:eastAsia="標楷體" w:hAnsi="標楷體"/>
              </w:rPr>
            </w:pPr>
            <w:ins w:id="1479" w:author="st1" w:date="2021-05-16T15:39:00Z">
              <w:r>
                <w:rPr>
                  <w:rFonts w:ascii="標楷體" w:eastAsia="標楷體" w:hAnsi="標楷體" w:hint="eastAsia"/>
                </w:rPr>
                <w:t>2.取消勾選時,上列「全選」欄位會同步取消勾選</w:t>
              </w:r>
            </w:ins>
          </w:p>
          <w:p w14:paraId="743096E3" w14:textId="7258E8F9" w:rsidR="00BA55B7" w:rsidRPr="00C00D65" w:rsidRDefault="00F45987">
            <w:pPr>
              <w:ind w:left="235" w:hangingChars="98" w:hanging="235"/>
              <w:rPr>
                <w:ins w:id="1480" w:author="st1" w:date="2021-05-16T15:39:00Z"/>
                <w:rFonts w:ascii="標楷體" w:eastAsia="標楷體" w:hAnsi="標楷體"/>
              </w:rPr>
            </w:pPr>
            <w:ins w:id="1481" w:author="st1" w:date="2021-05-16T15:39:00Z">
              <w:r>
                <w:rPr>
                  <w:rFonts w:ascii="標楷體" w:eastAsia="標楷體" w:hAnsi="標楷體"/>
                </w:rPr>
                <w:t>3.</w:t>
              </w:r>
            </w:ins>
            <w:r w:rsidR="000453F1">
              <w:rPr>
                <w:rFonts w:ascii="標楷體" w:eastAsia="標楷體" w:hAnsi="標楷體" w:hint="eastAsia"/>
              </w:rPr>
              <w:t>執行後,可</w:t>
            </w:r>
            <w:r w:rsidR="000453F1">
              <w:rPr>
                <w:rFonts w:ascii="標楷體" w:eastAsia="標楷體" w:hAnsi="標楷體" w:hint="eastAsia"/>
                <w:lang w:eastAsia="zh-HK"/>
              </w:rPr>
              <w:t>至</w:t>
            </w:r>
            <w:r w:rsidR="000453F1">
              <w:rPr>
                <w:rFonts w:ascii="新細明體" w:hAnsi="新細明體" w:hint="eastAsia"/>
              </w:rPr>
              <w:t>「</w:t>
            </w:r>
            <w:r w:rsidR="000453F1">
              <w:rPr>
                <w:rFonts w:ascii="標楷體" w:eastAsia="標楷體" w:hAnsi="標楷體" w:hint="eastAsia"/>
                <w:lang w:eastAsia="zh-HK"/>
              </w:rPr>
              <w:t>列印資料</w:t>
            </w:r>
            <w:r w:rsidR="000453F1">
              <w:rPr>
                <w:rFonts w:ascii="標楷體" w:eastAsia="標楷體" w:hAnsi="標楷體" w:hint="eastAsia"/>
              </w:rPr>
              <w:t>.</w:t>
            </w:r>
            <w:r w:rsidR="000453F1">
              <w:rPr>
                <w:rFonts w:hint="eastAsia"/>
              </w:rPr>
              <w:t xml:space="preserve"> </w:t>
            </w:r>
            <w:r w:rsidR="000453F1" w:rsidRPr="000453F1">
              <w:rPr>
                <w:rFonts w:ascii="標楷體" w:eastAsia="標楷體" w:hAnsi="標楷體" w:hint="eastAsia"/>
              </w:rPr>
              <w:t>B211 聯徵每日授信餘額變動資料檔(TXT)</w:t>
            </w:r>
            <w:r w:rsidR="000453F1">
              <w:rPr>
                <w:rFonts w:ascii="標楷體" w:eastAsia="標楷體" w:hAnsi="標楷體" w:hint="eastAsia"/>
              </w:rPr>
              <w:t>」</w:t>
            </w:r>
            <w:r w:rsidR="000453F1">
              <w:rPr>
                <w:rFonts w:ascii="標楷體" w:eastAsia="標楷體" w:hAnsi="標楷體" w:hint="eastAsia"/>
                <w:lang w:eastAsia="zh-HK"/>
              </w:rPr>
              <w:t>或</w:t>
            </w:r>
            <w:r w:rsidR="000453F1">
              <w:rPr>
                <w:rFonts w:ascii="新細明體" w:hAnsi="新細明體" w:hint="eastAsia"/>
              </w:rPr>
              <w:t>「</w:t>
            </w:r>
            <w:r w:rsidR="000453F1">
              <w:rPr>
                <w:rFonts w:ascii="標楷體" w:eastAsia="標楷體" w:hAnsi="標楷體" w:hint="eastAsia"/>
                <w:lang w:eastAsia="zh-HK"/>
              </w:rPr>
              <w:t>列印資料</w:t>
            </w:r>
            <w:r w:rsidR="000453F1">
              <w:rPr>
                <w:rFonts w:ascii="標楷體" w:eastAsia="標楷體" w:hAnsi="標楷體" w:hint="eastAsia"/>
              </w:rPr>
              <w:t>.</w:t>
            </w:r>
            <w:r w:rsidR="000453F1">
              <w:rPr>
                <w:rFonts w:hint="eastAsia"/>
              </w:rPr>
              <w:t xml:space="preserve"> </w:t>
            </w:r>
            <w:r w:rsidR="000453F1" w:rsidRPr="000453F1">
              <w:rPr>
                <w:rFonts w:ascii="標楷體" w:eastAsia="標楷體" w:hAnsi="標楷體" w:hint="eastAsia"/>
              </w:rPr>
              <w:t>B211 聯徵每日授信餘額變動資料檔</w:t>
            </w:r>
            <w:r w:rsidR="000453F1">
              <w:rPr>
                <w:rFonts w:ascii="標楷體" w:eastAsia="標楷體" w:hAnsi="標楷體" w:hint="eastAsia"/>
              </w:rPr>
              <w:t>(EXCEL</w:t>
            </w:r>
            <w:r w:rsidR="000453F1" w:rsidRPr="006215BA">
              <w:rPr>
                <w:rFonts w:ascii="標楷體" w:eastAsia="標楷體" w:hAnsi="標楷體" w:hint="eastAsia"/>
              </w:rPr>
              <w:t>)</w:t>
            </w:r>
            <w:r w:rsidR="000453F1">
              <w:rPr>
                <w:rFonts w:ascii="標楷體" w:eastAsia="標楷體" w:hAnsi="標楷體" w:hint="eastAsia"/>
              </w:rPr>
              <w:t>」</w:t>
            </w:r>
            <w:r w:rsidR="000453F1">
              <w:rPr>
                <w:rFonts w:ascii="標楷體" w:eastAsia="標楷體" w:hAnsi="標楷體" w:hint="eastAsia"/>
                <w:lang w:eastAsia="zh-HK"/>
              </w:rPr>
              <w:t>頁面</w:t>
            </w:r>
            <w:r w:rsidR="000453F1">
              <w:rPr>
                <w:rFonts w:ascii="標楷體" w:eastAsia="標楷體" w:hAnsi="標楷體" w:hint="eastAsia"/>
              </w:rPr>
              <w:t>,點選[下載]按鈕，將媒體檔下載</w:t>
            </w:r>
          </w:p>
        </w:tc>
      </w:tr>
    </w:tbl>
    <w:p w14:paraId="79A54135" w14:textId="77777777" w:rsidR="00BA55B7" w:rsidRPr="00B56858" w:rsidRDefault="00BA55B7" w:rsidP="00BA55B7">
      <w:pPr>
        <w:ind w:left="1440"/>
        <w:rPr>
          <w:ins w:id="1482" w:author="st1" w:date="2021-05-16T15:39:00Z"/>
        </w:rPr>
      </w:pPr>
    </w:p>
    <w:p w14:paraId="53C378CD" w14:textId="77777777" w:rsidR="00BA55B7" w:rsidRPr="00EE604A" w:rsidRDefault="00BA55B7" w:rsidP="00BA55B7">
      <w:pPr>
        <w:pStyle w:val="a"/>
        <w:tabs>
          <w:tab w:val="num" w:pos="1559"/>
        </w:tabs>
        <w:spacing w:before="0"/>
        <w:ind w:left="1559" w:hanging="425"/>
        <w:rPr>
          <w:ins w:id="1483" w:author="st1" w:date="2021-05-16T15:39:00Z"/>
        </w:rPr>
      </w:pPr>
      <w:ins w:id="1484" w:author="st1" w:date="2021-05-16T15:39:00Z">
        <w:r w:rsidRPr="00EE604A">
          <w:rPr>
            <w:rFonts w:hint="eastAsia"/>
          </w:rPr>
          <w:t>輸出畫面</w:t>
        </w:r>
        <w:r w:rsidRPr="00EE604A">
          <w:t>:</w:t>
        </w:r>
      </w:ins>
    </w:p>
    <w:p w14:paraId="0CFE35B4" w14:textId="2DD8202B" w:rsidR="00BA55B7" w:rsidRPr="007C1268" w:rsidRDefault="00D55050" w:rsidP="00BA55B7">
      <w:pPr>
        <w:rPr>
          <w:ins w:id="1485" w:author="st1" w:date="2021-05-16T15:39:00Z"/>
        </w:rPr>
      </w:pPr>
      <w:r w:rsidRPr="00D55050">
        <w:rPr>
          <w:noProof/>
        </w:rPr>
        <w:lastRenderedPageBreak/>
        <w:drawing>
          <wp:inline distT="0" distB="0" distL="0" distR="0" wp14:anchorId="5756EA8F" wp14:editId="3C716117">
            <wp:extent cx="4846740" cy="5243014"/>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5243014"/>
                    </a:xfrm>
                    <a:prstGeom prst="rect">
                      <a:avLst/>
                    </a:prstGeom>
                  </pic:spPr>
                </pic:pic>
              </a:graphicData>
            </a:graphic>
          </wp:inline>
        </w:drawing>
      </w:r>
    </w:p>
    <w:p w14:paraId="0F5EFD15" w14:textId="77777777" w:rsidR="00BA55B7" w:rsidRDefault="00BA55B7" w:rsidP="00BA55B7">
      <w:pPr>
        <w:ind w:left="1440"/>
      </w:pPr>
    </w:p>
    <w:p w14:paraId="4A1FB511" w14:textId="032B180C" w:rsidR="00BA55B7" w:rsidRPr="004037BD" w:rsidRDefault="00BA55B7" w:rsidP="00BA55B7">
      <w:pPr>
        <w:pStyle w:val="a"/>
        <w:tabs>
          <w:tab w:val="num" w:pos="1559"/>
        </w:tabs>
        <w:spacing w:before="0"/>
        <w:ind w:left="1559" w:hanging="425"/>
      </w:pPr>
      <w:r w:rsidRPr="004037BD">
        <w:rPr>
          <w:rFonts w:hint="eastAsia"/>
        </w:rPr>
        <w:t>產生媒體檔</w:t>
      </w:r>
      <w:r w:rsidR="00A80799">
        <w:rPr>
          <w:rFonts w:hint="eastAsia"/>
          <w:lang w:eastAsia="zh-HK"/>
        </w:rPr>
        <w:t>說明</w:t>
      </w:r>
    </w:p>
    <w:p w14:paraId="3D722DFC" w14:textId="77777777" w:rsidR="00BA55B7" w:rsidRPr="00C96375" w:rsidRDefault="00BA55B7" w:rsidP="00BA55B7">
      <w:pPr>
        <w:ind w:leftChars="600" w:left="2268" w:hangingChars="345" w:hanging="828"/>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ins w:id="1486" w:author="st1" w:date="2021-05-16T15:59:00Z">
        <w:r w:rsidRPr="00D37131">
          <w:rPr>
            <w:rFonts w:ascii="標楷體" w:eastAsia="標楷體" w:hAnsi="標楷體" w:hint="eastAsia"/>
          </w:rPr>
          <w:t>聯徵授信餘額日報檔</w:t>
        </w:r>
      </w:ins>
      <w:r w:rsidRPr="00C96375">
        <w:rPr>
          <w:rFonts w:ascii="標楷體" w:eastAsia="標楷體" w:hAnsi="標楷體" w:hint="eastAsia"/>
        </w:rPr>
        <w:t>：詳見需求規格書[</w:t>
      </w:r>
      <w:r w:rsidRPr="00C819D8">
        <w:rPr>
          <w:rFonts w:ascii="標楷體" w:eastAsia="標楷體" w:hAnsi="標楷體" w:hint="eastAsia"/>
        </w:rPr>
        <w:t>L8401-B204-聯徵授信餘額日報檔</w:t>
      </w:r>
      <w:r w:rsidRPr="00C96375">
        <w:rPr>
          <w:rFonts w:ascii="標楷體" w:eastAsia="標楷體" w:hAnsi="標楷體" w:hint="eastAsia"/>
        </w:rPr>
        <w:t>]</w:t>
      </w:r>
    </w:p>
    <w:p w14:paraId="605AEA19" w14:textId="77777777" w:rsidR="00BA55B7" w:rsidRPr="00C96375" w:rsidRDefault="00BA55B7" w:rsidP="00BA55B7">
      <w:pPr>
        <w:ind w:leftChars="600" w:left="2268" w:hangingChars="345" w:hanging="828"/>
        <w:rPr>
          <w:rFonts w:ascii="標楷體" w:eastAsia="標楷體" w:hAnsi="標楷體"/>
        </w:rPr>
      </w:pPr>
      <w:r>
        <w:rPr>
          <w:rFonts w:ascii="標楷體" w:eastAsia="標楷體" w:hAnsi="標楷體"/>
        </w:rPr>
        <w:t>2</w:t>
      </w:r>
      <w:r w:rsidRPr="00C96375">
        <w:rPr>
          <w:rFonts w:ascii="標楷體" w:eastAsia="標楷體" w:hAnsi="標楷體"/>
        </w:rPr>
        <w:t>.</w:t>
      </w:r>
      <w:r w:rsidRPr="00D37131">
        <w:rPr>
          <w:rFonts w:ascii="標楷體" w:eastAsia="標楷體" w:hAnsi="標楷體"/>
        </w:rPr>
        <w:t>B2</w:t>
      </w:r>
      <w:r>
        <w:rPr>
          <w:rFonts w:ascii="標楷體" w:eastAsia="標楷體" w:hAnsi="標楷體"/>
        </w:rPr>
        <w:t>11</w:t>
      </w:r>
      <w:r w:rsidRPr="00D37131">
        <w:rPr>
          <w:rFonts w:ascii="標楷體" w:eastAsia="標楷體" w:hAnsi="標楷體"/>
        </w:rPr>
        <w:t xml:space="preserve"> </w:t>
      </w:r>
      <w:ins w:id="1487" w:author="st1" w:date="2021-05-16T15:59:00Z">
        <w:r w:rsidRPr="004023D1">
          <w:rPr>
            <w:rFonts w:ascii="標楷體" w:eastAsia="標楷體" w:hAnsi="標楷體" w:hint="eastAsia"/>
          </w:rPr>
          <w:t>聯徵每日授信餘額變動資料檔</w:t>
        </w:r>
      </w:ins>
      <w:r w:rsidRPr="00C96375">
        <w:rPr>
          <w:rFonts w:ascii="標楷體" w:eastAsia="標楷體" w:hAnsi="標楷體" w:hint="eastAsia"/>
        </w:rPr>
        <w:t>：詳見需求規格書[</w:t>
      </w:r>
      <w:r w:rsidRPr="00C819D8">
        <w:rPr>
          <w:rFonts w:ascii="標楷體" w:eastAsia="標楷體" w:hAnsi="標楷體" w:hint="eastAsia"/>
        </w:rPr>
        <w:t>L8401-</w:t>
      </w:r>
      <w:r w:rsidRPr="00D37131">
        <w:rPr>
          <w:rFonts w:ascii="標楷體" w:eastAsia="標楷體" w:hAnsi="標楷體"/>
        </w:rPr>
        <w:t>B2</w:t>
      </w:r>
      <w:r>
        <w:rPr>
          <w:rFonts w:ascii="標楷體" w:eastAsia="標楷體" w:hAnsi="標楷體"/>
        </w:rPr>
        <w:t>11-</w:t>
      </w:r>
      <w:ins w:id="1488" w:author="st1" w:date="2021-05-16T15:59:00Z">
        <w:r w:rsidRPr="004023D1">
          <w:rPr>
            <w:rFonts w:ascii="標楷體" w:eastAsia="標楷體" w:hAnsi="標楷體" w:hint="eastAsia"/>
          </w:rPr>
          <w:t>聯徵每日授信餘額變動資料檔</w:t>
        </w:r>
      </w:ins>
      <w:r w:rsidRPr="00C96375">
        <w:rPr>
          <w:rFonts w:ascii="標楷體" w:eastAsia="標楷體" w:hAnsi="標楷體" w:hint="eastAsia"/>
        </w:rPr>
        <w:t>]</w:t>
      </w:r>
    </w:p>
    <w:p w14:paraId="14337679" w14:textId="77777777" w:rsidR="00846B62" w:rsidRDefault="00846B62">
      <w:pPr>
        <w:widowControl/>
        <w:rPr>
          <w:rFonts w:ascii="標楷體" w:eastAsia="標楷體" w:hAnsi="標楷體"/>
          <w:sz w:val="32"/>
          <w:szCs w:val="20"/>
        </w:rPr>
      </w:pPr>
      <w:r>
        <w:rPr>
          <w:rFonts w:ascii="標楷體" w:hAnsi="標楷體"/>
        </w:rPr>
        <w:br w:type="page"/>
      </w:r>
    </w:p>
    <w:p w14:paraId="1F6E478E" w14:textId="77777777" w:rsidR="00BA55B7" w:rsidRPr="00954394" w:rsidRDefault="00BA55B7" w:rsidP="00BA55B7">
      <w:pPr>
        <w:pStyle w:val="3"/>
        <w:numPr>
          <w:ilvl w:val="2"/>
          <w:numId w:val="1"/>
        </w:numPr>
        <w:rPr>
          <w:ins w:id="1489" w:author="st1" w:date="2021-05-16T17:14:00Z"/>
          <w:rFonts w:ascii="標楷體" w:hAnsi="標楷體"/>
        </w:rPr>
      </w:pPr>
      <w:ins w:id="1490" w:author="st1" w:date="2021-05-16T17:14:00Z">
        <w:r w:rsidRPr="00954394">
          <w:rPr>
            <w:rFonts w:ascii="標楷體" w:hAnsi="標楷體"/>
          </w:rPr>
          <w:lastRenderedPageBreak/>
          <w:t>L</w:t>
        </w:r>
        <w:r>
          <w:rPr>
            <w:rFonts w:ascii="標楷體" w:hAnsi="標楷體"/>
          </w:rPr>
          <w:t>840</w:t>
        </w:r>
      </w:ins>
      <w:r>
        <w:rPr>
          <w:rFonts w:ascii="標楷體" w:hAnsi="標楷體"/>
        </w:rPr>
        <w:t>2</w:t>
      </w:r>
      <w:ins w:id="1491" w:author="st1" w:date="2021-05-16T17:14:00Z">
        <w:r w:rsidRPr="00D378B3">
          <w:rPr>
            <w:rFonts w:ascii="標楷體" w:hAnsi="標楷體" w:hint="eastAsia"/>
          </w:rPr>
          <w:t>產生JCIC</w:t>
        </w:r>
      </w:ins>
      <w:r>
        <w:rPr>
          <w:rFonts w:ascii="標楷體" w:hAnsi="標楷體" w:hint="eastAsia"/>
        </w:rPr>
        <w:t>月</w:t>
      </w:r>
      <w:ins w:id="1492" w:author="st1" w:date="2021-05-16T17:14:00Z">
        <w:r w:rsidRPr="00D378B3">
          <w:rPr>
            <w:rFonts w:ascii="標楷體" w:hAnsi="標楷體" w:hint="eastAsia"/>
          </w:rPr>
          <w:t>報媒體檔</w:t>
        </w:r>
      </w:ins>
    </w:p>
    <w:p w14:paraId="64BBDB90" w14:textId="77777777" w:rsidR="00BA55B7" w:rsidRPr="004A1C2C" w:rsidRDefault="00BA55B7" w:rsidP="00BA55B7">
      <w:pPr>
        <w:pStyle w:val="a"/>
        <w:tabs>
          <w:tab w:val="num" w:pos="1559"/>
        </w:tabs>
        <w:spacing w:before="0"/>
        <w:ind w:left="1559" w:hanging="425"/>
        <w:rPr>
          <w:ins w:id="1493" w:author="st1" w:date="2021-05-16T17:14:00Z"/>
        </w:rPr>
      </w:pPr>
      <w:ins w:id="1494" w:author="st1" w:date="2021-05-16T17:14:00Z">
        <w:r w:rsidRPr="004A1C2C">
          <w:rPr>
            <w:rFonts w:hint="eastAsia"/>
          </w:rPr>
          <w:t>功能說明</w:t>
        </w:r>
      </w:ins>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A55B7" w:rsidRPr="008F20B5" w14:paraId="3252841C" w14:textId="77777777" w:rsidTr="00EA7D4F">
        <w:trPr>
          <w:trHeight w:val="277"/>
          <w:ins w:id="1495"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15E3205F" w14:textId="77777777" w:rsidR="00BA55B7" w:rsidRPr="004A1C2C" w:rsidRDefault="00BA55B7" w:rsidP="00EA7D4F">
            <w:pPr>
              <w:rPr>
                <w:ins w:id="1496" w:author="st1" w:date="2021-05-16T17:14:00Z"/>
                <w:rFonts w:ascii="標楷體" w:eastAsia="標楷體" w:hAnsi="標楷體"/>
              </w:rPr>
            </w:pPr>
            <w:ins w:id="1497" w:author="st1" w:date="2021-05-16T17:14:00Z">
              <w:r w:rsidRPr="004A1C2C">
                <w:rPr>
                  <w:rFonts w:ascii="標楷體" w:eastAsia="標楷體" w:hAnsi="標楷體" w:hint="eastAsia"/>
                </w:rPr>
                <w:t>功能名稱</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455D960F" w14:textId="77777777" w:rsidR="00BA55B7" w:rsidRPr="008F20B5" w:rsidRDefault="00BA55B7" w:rsidP="00EA7D4F">
            <w:pPr>
              <w:rPr>
                <w:ins w:id="1498" w:author="st1" w:date="2021-05-16T17:14:00Z"/>
                <w:rFonts w:ascii="標楷體" w:eastAsia="標楷體" w:hAnsi="標楷體"/>
              </w:rPr>
            </w:pPr>
            <w:ins w:id="1499" w:author="st1" w:date="2021-05-16T17:14:00Z">
              <w:r w:rsidRPr="00D378B3">
                <w:rPr>
                  <w:rFonts w:ascii="標楷體" w:eastAsia="標楷體" w:hAnsi="標楷體" w:hint="eastAsia"/>
                </w:rPr>
                <w:t>產生</w:t>
              </w:r>
            </w:ins>
            <w:r>
              <w:rPr>
                <w:rFonts w:ascii="標楷體" w:eastAsia="標楷體" w:hAnsi="標楷體"/>
              </w:rPr>
              <w:t>JCIC</w:t>
            </w:r>
            <w:r>
              <w:rPr>
                <w:rFonts w:ascii="標楷體" w:eastAsia="標楷體" w:hAnsi="標楷體" w:hint="eastAsia"/>
              </w:rPr>
              <w:t>月</w:t>
            </w:r>
            <w:ins w:id="1500" w:author="st1" w:date="2021-05-16T17:14:00Z">
              <w:r w:rsidRPr="00D378B3">
                <w:rPr>
                  <w:rFonts w:ascii="標楷體" w:eastAsia="標楷體" w:hAnsi="標楷體" w:hint="eastAsia"/>
                </w:rPr>
                <w:t>報媒體檔</w:t>
              </w:r>
            </w:ins>
          </w:p>
        </w:tc>
      </w:tr>
      <w:tr w:rsidR="00BA55B7" w:rsidRPr="008F20B5" w14:paraId="35A9CC23" w14:textId="77777777" w:rsidTr="00EA7D4F">
        <w:trPr>
          <w:trHeight w:val="277"/>
          <w:ins w:id="1501"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22A2E4AA" w14:textId="77777777" w:rsidR="00BA55B7" w:rsidRPr="004A1C2C" w:rsidRDefault="00BA55B7" w:rsidP="00EA7D4F">
            <w:pPr>
              <w:rPr>
                <w:ins w:id="1502" w:author="st1" w:date="2021-05-16T17:14:00Z"/>
                <w:rFonts w:ascii="標楷體" w:eastAsia="標楷體" w:hAnsi="標楷體"/>
              </w:rPr>
            </w:pPr>
            <w:ins w:id="1503" w:author="st1" w:date="2021-05-16T17:14:00Z">
              <w:r w:rsidRPr="004A1C2C">
                <w:rPr>
                  <w:rFonts w:ascii="標楷體" w:eastAsia="標楷體" w:hAnsi="標楷體" w:hint="eastAsia"/>
                </w:rPr>
                <w:t>進入條件</w:t>
              </w:r>
            </w:ins>
          </w:p>
        </w:tc>
        <w:tc>
          <w:tcPr>
            <w:tcW w:w="6531" w:type="dxa"/>
            <w:tcBorders>
              <w:top w:val="single" w:sz="8" w:space="0" w:color="000000"/>
              <w:left w:val="single" w:sz="8" w:space="0" w:color="000000"/>
              <w:bottom w:val="single" w:sz="8" w:space="0" w:color="000000"/>
            </w:tcBorders>
          </w:tcPr>
          <w:p w14:paraId="5E2B13F7" w14:textId="77777777" w:rsidR="00BA55B7" w:rsidRPr="004A1C2C" w:rsidRDefault="00BA55B7" w:rsidP="00EA7D4F">
            <w:pPr>
              <w:autoSpaceDE w:val="0"/>
              <w:autoSpaceDN w:val="0"/>
              <w:adjustRightInd w:val="0"/>
              <w:spacing w:line="0" w:lineRule="atLeast"/>
              <w:rPr>
                <w:ins w:id="1504" w:author="st1" w:date="2021-05-16T17:14:00Z"/>
                <w:rFonts w:ascii="標楷體" w:eastAsia="標楷體" w:hAnsi="標楷體"/>
              </w:rPr>
            </w:pPr>
            <w:ins w:id="1505" w:author="st1" w:date="2021-05-16T17:14:00Z">
              <w:r w:rsidRPr="00D378B3">
                <w:rPr>
                  <w:rFonts w:ascii="標楷體" w:eastAsia="標楷體" w:hAnsi="標楷體" w:hint="eastAsia"/>
                </w:rPr>
                <w:t>產生</w:t>
              </w:r>
            </w:ins>
            <w:r>
              <w:rPr>
                <w:rFonts w:ascii="標楷體" w:eastAsia="標楷體" w:hAnsi="標楷體" w:hint="eastAsia"/>
              </w:rPr>
              <w:t>[</w:t>
            </w:r>
            <w:ins w:id="1506" w:author="st1" w:date="2021-05-16T15:46:00Z">
              <w:r w:rsidRPr="00D378B3">
                <w:rPr>
                  <w:rFonts w:ascii="標楷體" w:eastAsia="標楷體" w:hAnsi="標楷體" w:hint="eastAsia"/>
                </w:rPr>
                <w:t>JCIC</w:t>
              </w:r>
            </w:ins>
            <w:r>
              <w:rPr>
                <w:rFonts w:ascii="標楷體" w:eastAsia="標楷體" w:hAnsi="標楷體" w:hint="eastAsia"/>
              </w:rPr>
              <w:t>月</w:t>
            </w:r>
            <w:ins w:id="1507" w:author="st1" w:date="2021-05-16T15:46:00Z">
              <w:r w:rsidRPr="00D378B3">
                <w:rPr>
                  <w:rFonts w:ascii="標楷體" w:eastAsia="標楷體" w:hAnsi="標楷體" w:hint="eastAsia"/>
                </w:rPr>
                <w:t>報媒體檔</w:t>
              </w:r>
            </w:ins>
            <w:r>
              <w:rPr>
                <w:rFonts w:ascii="標楷體" w:eastAsia="標楷體" w:hAnsi="標楷體" w:hint="eastAsia"/>
              </w:rPr>
              <w:t>]</w:t>
            </w:r>
            <w:ins w:id="1508" w:author="st1" w:date="2021-05-16T17:14:00Z">
              <w:r>
                <w:rPr>
                  <w:rFonts w:ascii="標楷體" w:eastAsia="標楷體" w:hAnsi="標楷體" w:hint="eastAsia"/>
                </w:rPr>
                <w:t>時</w:t>
              </w:r>
            </w:ins>
          </w:p>
        </w:tc>
      </w:tr>
      <w:tr w:rsidR="00BA55B7" w:rsidRPr="008F20B5" w14:paraId="4EBFD2C6" w14:textId="77777777" w:rsidTr="00EA7D4F">
        <w:trPr>
          <w:trHeight w:val="773"/>
          <w:ins w:id="1509"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4E0939A6" w14:textId="77777777" w:rsidR="00BA55B7" w:rsidRPr="004A1C2C" w:rsidRDefault="00BA55B7" w:rsidP="00EA7D4F">
            <w:pPr>
              <w:rPr>
                <w:ins w:id="1510" w:author="st1" w:date="2021-05-16T17:14:00Z"/>
                <w:rFonts w:ascii="標楷體" w:eastAsia="標楷體" w:hAnsi="標楷體"/>
              </w:rPr>
            </w:pPr>
            <w:ins w:id="1511" w:author="st1" w:date="2021-05-16T17:14:00Z">
              <w:r w:rsidRPr="004A1C2C">
                <w:rPr>
                  <w:rFonts w:ascii="標楷體" w:eastAsia="標楷體" w:hAnsi="標楷體" w:hint="eastAsia"/>
                </w:rPr>
                <w:t>基本流程</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52F57476" w14:textId="0DD44D1E" w:rsidR="00BA55B7" w:rsidRPr="004037BD" w:rsidRDefault="00BA55B7" w:rsidP="00EA7D4F">
            <w:pPr>
              <w:ind w:left="612" w:hangingChars="255" w:hanging="612"/>
              <w:rPr>
                <w:ins w:id="1512" w:author="st1" w:date="2021-05-16T17:14:00Z"/>
                <w:rFonts w:ascii="標楷體" w:eastAsia="標楷體" w:hAnsi="標楷體"/>
              </w:rPr>
            </w:pPr>
            <w:ins w:id="1513" w:author="st1" w:date="2021-05-16T17:14:00Z">
              <w:r w:rsidRPr="004037BD">
                <w:rPr>
                  <w:rFonts w:ascii="標楷體" w:eastAsia="標楷體" w:hAnsi="標楷體" w:hint="eastAsia"/>
                </w:rPr>
                <w:t>1.參考</w:t>
              </w:r>
            </w:ins>
            <w:ins w:id="1514" w:author="st1" w:date="2021-05-16T15:39:00Z">
              <w:r w:rsidRPr="004037BD">
                <w:rPr>
                  <w:rFonts w:ascii="標楷體" w:eastAsia="標楷體" w:hAnsi="標楷體" w:hint="eastAsia"/>
                  <w:lang w:eastAsia="zh-HK"/>
                </w:rPr>
                <w:t>「</w:t>
              </w:r>
            </w:ins>
            <w:r w:rsidRPr="00BC48BD">
              <w:rPr>
                <w:rFonts w:ascii="標楷體" w:eastAsia="標楷體" w:hAnsi="標楷體" w:hint="eastAsia"/>
                <w:lang w:eastAsia="zh-HK"/>
              </w:rPr>
              <w:t xml:space="preserve">作業流程. </w:t>
            </w:r>
            <w:ins w:id="1515" w:author="st1" w:date="2021-05-16T15:47:00Z">
              <w:r w:rsidR="00BD7A0D">
                <w:rPr>
                  <w:rFonts w:ascii="標楷體" w:eastAsia="標楷體" w:hAnsi="標楷體" w:hint="eastAsia"/>
                  <w:lang w:eastAsia="zh-HK"/>
                </w:rPr>
                <w:t>報送</w:t>
              </w:r>
            </w:ins>
            <w:r w:rsidR="00BD7A0D">
              <w:rPr>
                <w:rFonts w:ascii="標楷體" w:eastAsia="標楷體" w:hAnsi="標楷體" w:hint="eastAsia"/>
                <w:lang w:eastAsia="zh-HK"/>
              </w:rPr>
              <w:t>作業</w:t>
            </w:r>
            <w:ins w:id="1516" w:author="st1" w:date="2021-05-16T15:39:00Z">
              <w:r w:rsidRPr="004037BD">
                <w:rPr>
                  <w:rFonts w:ascii="標楷體" w:eastAsia="標楷體" w:hAnsi="標楷體" w:hint="eastAsia"/>
                  <w:lang w:eastAsia="zh-HK"/>
                </w:rPr>
                <w:t>」</w:t>
              </w:r>
            </w:ins>
            <w:ins w:id="1517" w:author="st1" w:date="2021-05-16T17:14:00Z">
              <w:r w:rsidRPr="004037BD">
                <w:rPr>
                  <w:rFonts w:ascii="標楷體" w:eastAsia="標楷體" w:hAnsi="標楷體" w:hint="eastAsia"/>
                </w:rPr>
                <w:t>流程</w:t>
              </w:r>
            </w:ins>
          </w:p>
          <w:p w14:paraId="2D81C6EF" w14:textId="77777777" w:rsidR="00BA55B7" w:rsidRDefault="00BA55B7" w:rsidP="00EA7D4F">
            <w:pPr>
              <w:ind w:left="612" w:hangingChars="255" w:hanging="612"/>
              <w:rPr>
                <w:ins w:id="1518" w:author="st1" w:date="2021-05-16T17:14:00Z"/>
                <w:rFonts w:ascii="標楷體" w:eastAsia="標楷體" w:hAnsi="標楷體"/>
              </w:rPr>
            </w:pPr>
            <w:ins w:id="1519" w:author="st1" w:date="2021-05-16T17:14:00Z">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ins>
            <w:r>
              <w:rPr>
                <w:rFonts w:ascii="標楷體" w:eastAsia="標楷體" w:hAnsi="標楷體" w:hint="eastAsia"/>
              </w:rPr>
              <w:t>月</w:t>
            </w:r>
            <w:ins w:id="1520" w:author="st1" w:date="2021-05-16T17:14:00Z">
              <w:r w:rsidRPr="00D378B3">
                <w:rPr>
                  <w:rFonts w:ascii="標楷體" w:eastAsia="標楷體" w:hAnsi="標楷體" w:hint="eastAsia"/>
                </w:rPr>
                <w:t>報媒體檔</w:t>
              </w:r>
            </w:ins>
          </w:p>
          <w:p w14:paraId="66B98029" w14:textId="77777777" w:rsidR="00BA55B7" w:rsidRPr="0058227F" w:rsidRDefault="00BA55B7" w:rsidP="00EA7D4F">
            <w:pPr>
              <w:ind w:left="612" w:hangingChars="255" w:hanging="612"/>
              <w:rPr>
                <w:ins w:id="1521" w:author="st1" w:date="2021-05-16T17:14:00Z"/>
                <w:rFonts w:ascii="標楷體" w:eastAsia="標楷體" w:hAnsi="標楷體"/>
              </w:rPr>
            </w:pPr>
            <w:ins w:id="1522" w:author="st1" w:date="2021-05-16T17:14:00Z">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ins>
            <w:r w:rsidRPr="00055882">
              <w:rPr>
                <w:rFonts w:ascii="標楷體" w:eastAsia="標楷體" w:hAnsi="標楷體" w:hint="eastAsia"/>
              </w:rPr>
              <w:t>B201 聯徵授信餘額月報檔</w:t>
            </w:r>
            <w:ins w:id="1523" w:author="st1" w:date="2021-05-16T17:14:00Z">
              <w:r>
                <w:rPr>
                  <w:rFonts w:ascii="標楷體" w:eastAsia="標楷體" w:hAnsi="標楷體"/>
                </w:rPr>
                <w:t xml:space="preserve"> (</w:t>
              </w:r>
              <w:r w:rsidRPr="0074206A">
                <w:rPr>
                  <w:rFonts w:ascii="標楷體" w:eastAsia="標楷體" w:hAnsi="標楷體"/>
                </w:rPr>
                <w:t>JcicB20</w:t>
              </w:r>
            </w:ins>
            <w:r>
              <w:rPr>
                <w:rFonts w:ascii="標楷體" w:eastAsia="標楷體" w:hAnsi="標楷體"/>
              </w:rPr>
              <w:t>1</w:t>
            </w:r>
            <w:ins w:id="1524" w:author="st1" w:date="2021-05-16T17:14:00Z">
              <w:r>
                <w:rPr>
                  <w:rFonts w:ascii="標楷體" w:eastAsia="標楷體" w:hAnsi="標楷體"/>
                </w:rPr>
                <w:t>)</w:t>
              </w:r>
            </w:ins>
          </w:p>
          <w:p w14:paraId="75768DB7" w14:textId="77777777" w:rsidR="00BA55B7" w:rsidRDefault="00BA55B7" w:rsidP="00EA7D4F">
            <w:pPr>
              <w:ind w:left="612" w:hangingChars="255" w:hanging="612"/>
              <w:rPr>
                <w:ins w:id="1525" w:author="st1" w:date="2021-05-16T17:14:00Z"/>
                <w:rFonts w:ascii="標楷體" w:eastAsia="標楷體" w:hAnsi="標楷體"/>
              </w:rPr>
            </w:pPr>
            <w:ins w:id="1526" w:author="st1" w:date="2021-05-16T17:14:00Z">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ins>
            <w:r w:rsidRPr="00055882">
              <w:rPr>
                <w:rFonts w:ascii="標楷體" w:eastAsia="標楷體" w:hAnsi="標楷體" w:hint="eastAsia"/>
              </w:rPr>
              <w:t>B207 授信戶基本資料檔</w:t>
            </w:r>
            <w:ins w:id="1527" w:author="st1" w:date="2021-05-16T17:14:00Z">
              <w:r>
                <w:rPr>
                  <w:rFonts w:ascii="標楷體" w:eastAsia="標楷體" w:hAnsi="標楷體"/>
                </w:rPr>
                <w:t xml:space="preserve"> (</w:t>
              </w:r>
              <w:r w:rsidRPr="0074206A">
                <w:rPr>
                  <w:rFonts w:ascii="標楷體" w:eastAsia="標楷體" w:hAnsi="標楷體"/>
                </w:rPr>
                <w:t>JcicB2</w:t>
              </w:r>
            </w:ins>
            <w:r>
              <w:rPr>
                <w:rFonts w:ascii="標楷體" w:eastAsia="標楷體" w:hAnsi="標楷體"/>
              </w:rPr>
              <w:t>07</w:t>
            </w:r>
            <w:ins w:id="1528" w:author="st1" w:date="2021-05-16T17:14:00Z">
              <w:r>
                <w:rPr>
                  <w:rFonts w:ascii="標楷體" w:eastAsia="標楷體" w:hAnsi="標楷體"/>
                </w:rPr>
                <w:t>)</w:t>
              </w:r>
            </w:ins>
          </w:p>
          <w:p w14:paraId="6027AA1A" w14:textId="77777777" w:rsidR="00BA55B7" w:rsidRPr="0058227F" w:rsidRDefault="00BA55B7" w:rsidP="00EA7D4F">
            <w:pPr>
              <w:ind w:left="612" w:hangingChars="255" w:hanging="612"/>
              <w:rPr>
                <w:ins w:id="1529" w:author="st1" w:date="2021-05-16T17:14:00Z"/>
                <w:rFonts w:ascii="標楷體" w:eastAsia="標楷體" w:hAnsi="標楷體"/>
              </w:rPr>
            </w:pPr>
            <w:ins w:id="1530" w:author="st1" w:date="2021-05-16T17:14:00Z">
              <w:r>
                <w:rPr>
                  <w:rFonts w:ascii="標楷體" w:eastAsia="標楷體" w:hAnsi="標楷體" w:hint="eastAsia"/>
                </w:rPr>
                <w:t xml:space="preserve">  (</w:t>
              </w:r>
            </w:ins>
            <w:r>
              <w:rPr>
                <w:rFonts w:ascii="標楷體" w:eastAsia="標楷體" w:hAnsi="標楷體" w:hint="eastAsia"/>
              </w:rPr>
              <w:t>3</w:t>
            </w:r>
            <w:ins w:id="1531" w:author="st1" w:date="2021-05-16T17:14:00Z">
              <w:r>
                <w:rPr>
                  <w:rFonts w:ascii="標楷體" w:eastAsia="標楷體" w:hAnsi="標楷體" w:hint="eastAsia"/>
                </w:rPr>
                <w:t>)</w:t>
              </w:r>
            </w:ins>
            <w:r w:rsidRPr="00055882">
              <w:rPr>
                <w:rFonts w:ascii="標楷體" w:eastAsia="標楷體" w:hAnsi="標楷體" w:hint="eastAsia"/>
              </w:rPr>
              <w:t>B080 授信額度資料檔</w:t>
            </w:r>
            <w:ins w:id="1532"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080</w:t>
            </w:r>
            <w:ins w:id="1533" w:author="st1" w:date="2021-05-16T17:14:00Z">
              <w:r>
                <w:rPr>
                  <w:rFonts w:ascii="標楷體" w:eastAsia="標楷體" w:hAnsi="標楷體"/>
                </w:rPr>
                <w:t>)</w:t>
              </w:r>
            </w:ins>
          </w:p>
          <w:p w14:paraId="6CB594C3" w14:textId="77777777" w:rsidR="00BA55B7" w:rsidRDefault="00BA55B7" w:rsidP="00EA7D4F">
            <w:pPr>
              <w:ind w:left="612" w:hangingChars="255" w:hanging="612"/>
              <w:rPr>
                <w:ins w:id="1534" w:author="st1" w:date="2021-05-16T17:14:00Z"/>
                <w:rFonts w:ascii="標楷體" w:eastAsia="標楷體" w:hAnsi="標楷體"/>
              </w:rPr>
            </w:pPr>
            <w:ins w:id="1535" w:author="st1" w:date="2021-05-16T17:14:00Z">
              <w:r>
                <w:rPr>
                  <w:rFonts w:ascii="標楷體" w:eastAsia="標楷體" w:hAnsi="標楷體" w:hint="eastAsia"/>
                </w:rPr>
                <w:t xml:space="preserve">  (</w:t>
              </w:r>
            </w:ins>
            <w:r>
              <w:rPr>
                <w:rFonts w:ascii="標楷體" w:eastAsia="標楷體" w:hAnsi="標楷體"/>
              </w:rPr>
              <w:t>4</w:t>
            </w:r>
            <w:ins w:id="1536" w:author="st1" w:date="2021-05-16T17:14:00Z">
              <w:r>
                <w:rPr>
                  <w:rFonts w:ascii="標楷體" w:eastAsia="標楷體" w:hAnsi="標楷體" w:hint="eastAsia"/>
                </w:rPr>
                <w:t>)</w:t>
              </w:r>
            </w:ins>
            <w:r w:rsidRPr="00055882">
              <w:rPr>
                <w:rFonts w:ascii="標楷體" w:eastAsia="標楷體" w:hAnsi="標楷體" w:hint="eastAsia"/>
              </w:rPr>
              <w:t>B085 帳號轉換資料檔</w:t>
            </w:r>
            <w:r>
              <w:rPr>
                <w:rFonts w:ascii="標楷體" w:eastAsia="標楷體" w:hAnsi="標楷體" w:hint="eastAsia"/>
              </w:rPr>
              <w:t xml:space="preserve"> </w:t>
            </w:r>
            <w:ins w:id="1537" w:author="st1" w:date="2021-05-16T17:14:00Z">
              <w:r>
                <w:rPr>
                  <w:rFonts w:ascii="標楷體" w:eastAsia="標楷體" w:hAnsi="標楷體"/>
                </w:rPr>
                <w:t>(</w:t>
              </w:r>
              <w:r w:rsidRPr="0074206A">
                <w:rPr>
                  <w:rFonts w:ascii="標楷體" w:eastAsia="標楷體" w:hAnsi="標楷體"/>
                </w:rPr>
                <w:t>JcicB</w:t>
              </w:r>
            </w:ins>
            <w:r>
              <w:rPr>
                <w:rFonts w:ascii="標楷體" w:eastAsia="標楷體" w:hAnsi="標楷體"/>
              </w:rPr>
              <w:t>085</w:t>
            </w:r>
            <w:ins w:id="1538" w:author="st1" w:date="2021-05-16T17:14:00Z">
              <w:r>
                <w:rPr>
                  <w:rFonts w:ascii="標楷體" w:eastAsia="標楷體" w:hAnsi="標楷體"/>
                </w:rPr>
                <w:t>)</w:t>
              </w:r>
            </w:ins>
          </w:p>
          <w:p w14:paraId="0D18FD92" w14:textId="77777777" w:rsidR="00BA55B7" w:rsidRPr="0058227F" w:rsidRDefault="00BA55B7" w:rsidP="00EA7D4F">
            <w:pPr>
              <w:ind w:left="612" w:hangingChars="255" w:hanging="612"/>
              <w:rPr>
                <w:ins w:id="1539" w:author="st1" w:date="2021-05-16T17:14:00Z"/>
                <w:rFonts w:ascii="標楷體" w:eastAsia="標楷體" w:hAnsi="標楷體"/>
              </w:rPr>
            </w:pPr>
            <w:ins w:id="1540" w:author="st1" w:date="2021-05-16T17:14:00Z">
              <w:r>
                <w:rPr>
                  <w:rFonts w:ascii="標楷體" w:eastAsia="標楷體" w:hAnsi="標楷體" w:hint="eastAsia"/>
                </w:rPr>
                <w:t xml:space="preserve">  (</w:t>
              </w:r>
            </w:ins>
            <w:r>
              <w:rPr>
                <w:rFonts w:ascii="標楷體" w:eastAsia="標楷體" w:hAnsi="標楷體"/>
              </w:rPr>
              <w:t>5</w:t>
            </w:r>
            <w:ins w:id="1541" w:author="st1" w:date="2021-05-16T17:14:00Z">
              <w:r>
                <w:rPr>
                  <w:rFonts w:ascii="標楷體" w:eastAsia="標楷體" w:hAnsi="標楷體" w:hint="eastAsia"/>
                </w:rPr>
                <w:t>)</w:t>
              </w:r>
            </w:ins>
            <w:r w:rsidRPr="00055882">
              <w:rPr>
                <w:rFonts w:ascii="標楷體" w:eastAsia="標楷體" w:hAnsi="標楷體" w:hint="eastAsia"/>
              </w:rPr>
              <w:t>B087 聯貸案首次動撥後６個月內發生違約之實際主導金融機構註記檔</w:t>
            </w:r>
          </w:p>
          <w:p w14:paraId="12C47FEA" w14:textId="77777777" w:rsidR="00BA55B7" w:rsidRDefault="00BA55B7" w:rsidP="00EA7D4F">
            <w:pPr>
              <w:ind w:left="612" w:hangingChars="255" w:hanging="612"/>
              <w:rPr>
                <w:ins w:id="1542" w:author="st1" w:date="2021-05-16T17:14:00Z"/>
                <w:rFonts w:ascii="標楷體" w:eastAsia="標楷體" w:hAnsi="標楷體"/>
              </w:rPr>
            </w:pPr>
            <w:ins w:id="1543" w:author="st1" w:date="2021-05-16T17:14:00Z">
              <w:r>
                <w:rPr>
                  <w:rFonts w:ascii="標楷體" w:eastAsia="標楷體" w:hAnsi="標楷體" w:hint="eastAsia"/>
                </w:rPr>
                <w:t xml:space="preserve">  (</w:t>
              </w:r>
            </w:ins>
            <w:r>
              <w:rPr>
                <w:rFonts w:ascii="標楷體" w:eastAsia="標楷體" w:hAnsi="標楷體"/>
              </w:rPr>
              <w:t>6</w:t>
            </w:r>
            <w:ins w:id="1544" w:author="st1" w:date="2021-05-16T17:14:00Z">
              <w:r>
                <w:rPr>
                  <w:rFonts w:ascii="標楷體" w:eastAsia="標楷體" w:hAnsi="標楷體" w:hint="eastAsia"/>
                </w:rPr>
                <w:t>)</w:t>
              </w:r>
            </w:ins>
            <w:r w:rsidRPr="00055882">
              <w:rPr>
                <w:rFonts w:ascii="標楷體" w:eastAsia="標楷體" w:hAnsi="標楷體" w:hint="eastAsia"/>
              </w:rPr>
              <w:t>B090 擔保品關聯檔資料檔</w:t>
            </w:r>
            <w:ins w:id="1545"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090</w:t>
            </w:r>
            <w:ins w:id="1546" w:author="st1" w:date="2021-05-16T17:14:00Z">
              <w:r>
                <w:rPr>
                  <w:rFonts w:ascii="標楷體" w:eastAsia="標楷體" w:hAnsi="標楷體"/>
                </w:rPr>
                <w:t>)</w:t>
              </w:r>
            </w:ins>
          </w:p>
          <w:p w14:paraId="176BFE7D" w14:textId="77777777" w:rsidR="00BA55B7" w:rsidRPr="0058227F" w:rsidRDefault="00BA55B7" w:rsidP="00EA7D4F">
            <w:pPr>
              <w:ind w:left="612" w:hangingChars="255" w:hanging="612"/>
              <w:rPr>
                <w:ins w:id="1547" w:author="st1" w:date="2021-05-16T17:14:00Z"/>
                <w:rFonts w:ascii="標楷體" w:eastAsia="標楷體" w:hAnsi="標楷體"/>
              </w:rPr>
            </w:pPr>
            <w:ins w:id="1548" w:author="st1" w:date="2021-05-16T17:14:00Z">
              <w:r>
                <w:rPr>
                  <w:rFonts w:ascii="標楷體" w:eastAsia="標楷體" w:hAnsi="標楷體" w:hint="eastAsia"/>
                </w:rPr>
                <w:t xml:space="preserve">  (</w:t>
              </w:r>
            </w:ins>
            <w:r>
              <w:rPr>
                <w:rFonts w:ascii="標楷體" w:eastAsia="標楷體" w:hAnsi="標楷體"/>
              </w:rPr>
              <w:t>7</w:t>
            </w:r>
            <w:ins w:id="1549" w:author="st1" w:date="2021-05-16T17:14:00Z">
              <w:r>
                <w:rPr>
                  <w:rFonts w:ascii="標楷體" w:eastAsia="標楷體" w:hAnsi="標楷體" w:hint="eastAsia"/>
                </w:rPr>
                <w:t>)</w:t>
              </w:r>
            </w:ins>
            <w:r w:rsidRPr="00055882">
              <w:rPr>
                <w:rFonts w:ascii="標楷體" w:eastAsia="標楷體" w:hAnsi="標楷體" w:hint="eastAsia"/>
              </w:rPr>
              <w:t>B092 不動產擔保品明細檔</w:t>
            </w:r>
            <w:ins w:id="1550"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092</w:t>
            </w:r>
            <w:ins w:id="1551" w:author="st1" w:date="2021-05-16T17:14:00Z">
              <w:r>
                <w:rPr>
                  <w:rFonts w:ascii="標楷體" w:eastAsia="標楷體" w:hAnsi="標楷體"/>
                </w:rPr>
                <w:t>)</w:t>
              </w:r>
            </w:ins>
          </w:p>
          <w:p w14:paraId="250ECA05" w14:textId="77777777" w:rsidR="00BA55B7" w:rsidRDefault="00BA55B7" w:rsidP="00EA7D4F">
            <w:pPr>
              <w:ind w:left="612" w:hangingChars="255" w:hanging="612"/>
              <w:rPr>
                <w:ins w:id="1552" w:author="st1" w:date="2021-05-16T17:14:00Z"/>
                <w:rFonts w:ascii="標楷體" w:eastAsia="標楷體" w:hAnsi="標楷體"/>
              </w:rPr>
            </w:pPr>
            <w:ins w:id="1553" w:author="st1" w:date="2021-05-16T17:14:00Z">
              <w:r>
                <w:rPr>
                  <w:rFonts w:ascii="標楷體" w:eastAsia="標楷體" w:hAnsi="標楷體" w:hint="eastAsia"/>
                </w:rPr>
                <w:t xml:space="preserve">  (</w:t>
              </w:r>
            </w:ins>
            <w:r>
              <w:rPr>
                <w:rFonts w:ascii="標楷體" w:eastAsia="標楷體" w:hAnsi="標楷體"/>
              </w:rPr>
              <w:t>8</w:t>
            </w:r>
            <w:ins w:id="1554" w:author="st1" w:date="2021-05-16T17:14:00Z">
              <w:r>
                <w:rPr>
                  <w:rFonts w:ascii="標楷體" w:eastAsia="標楷體" w:hAnsi="標楷體" w:hint="eastAsia"/>
                </w:rPr>
                <w:t>)</w:t>
              </w:r>
            </w:ins>
            <w:r w:rsidRPr="00055882">
              <w:rPr>
                <w:rFonts w:ascii="標楷體" w:eastAsia="標楷體" w:hAnsi="標楷體" w:hint="eastAsia"/>
              </w:rPr>
              <w:t>B093 動產及貴重物品擔保品明細檔</w:t>
            </w:r>
            <w:ins w:id="1555"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093</w:t>
            </w:r>
            <w:ins w:id="1556" w:author="st1" w:date="2021-05-16T17:14:00Z">
              <w:r>
                <w:rPr>
                  <w:rFonts w:ascii="標楷體" w:eastAsia="標楷體" w:hAnsi="標楷體"/>
                </w:rPr>
                <w:t>)</w:t>
              </w:r>
            </w:ins>
          </w:p>
          <w:p w14:paraId="4368D5AB" w14:textId="77777777" w:rsidR="00BA55B7" w:rsidRPr="0058227F" w:rsidRDefault="00BA55B7" w:rsidP="00EA7D4F">
            <w:pPr>
              <w:ind w:left="612" w:hangingChars="255" w:hanging="612"/>
              <w:rPr>
                <w:ins w:id="1557" w:author="st1" w:date="2021-05-16T17:14:00Z"/>
                <w:rFonts w:ascii="標楷體" w:eastAsia="標楷體" w:hAnsi="標楷體"/>
              </w:rPr>
            </w:pPr>
            <w:ins w:id="1558" w:author="st1" w:date="2021-05-16T17:14:00Z">
              <w:r>
                <w:rPr>
                  <w:rFonts w:ascii="標楷體" w:eastAsia="標楷體" w:hAnsi="標楷體" w:hint="eastAsia"/>
                </w:rPr>
                <w:t xml:space="preserve">  (</w:t>
              </w:r>
            </w:ins>
            <w:r>
              <w:rPr>
                <w:rFonts w:ascii="標楷體" w:eastAsia="標楷體" w:hAnsi="標楷體"/>
              </w:rPr>
              <w:t>9</w:t>
            </w:r>
            <w:ins w:id="1559" w:author="st1" w:date="2021-05-16T17:14:00Z">
              <w:r>
                <w:rPr>
                  <w:rFonts w:ascii="標楷體" w:eastAsia="標楷體" w:hAnsi="標楷體" w:hint="eastAsia"/>
                </w:rPr>
                <w:t>)</w:t>
              </w:r>
            </w:ins>
            <w:r w:rsidRPr="00055882">
              <w:rPr>
                <w:rFonts w:ascii="標楷體" w:eastAsia="標楷體" w:hAnsi="標楷體" w:hint="eastAsia"/>
              </w:rPr>
              <w:t>B094 股票擔保品明細檔</w:t>
            </w:r>
            <w:ins w:id="1560"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094</w:t>
            </w:r>
            <w:ins w:id="1561" w:author="st1" w:date="2021-05-16T17:14:00Z">
              <w:r>
                <w:rPr>
                  <w:rFonts w:ascii="標楷體" w:eastAsia="標楷體" w:hAnsi="標楷體"/>
                </w:rPr>
                <w:t>)</w:t>
              </w:r>
            </w:ins>
          </w:p>
          <w:p w14:paraId="27D9CF46" w14:textId="77777777" w:rsidR="00BA55B7" w:rsidRDefault="00BA55B7" w:rsidP="00EA7D4F">
            <w:pPr>
              <w:ind w:left="612" w:hangingChars="255" w:hanging="612"/>
              <w:rPr>
                <w:rFonts w:ascii="標楷體" w:eastAsia="標楷體" w:hAnsi="標楷體"/>
              </w:rPr>
            </w:pPr>
            <w:ins w:id="1562" w:author="st1" w:date="2021-05-16T17:14:00Z">
              <w:r>
                <w:rPr>
                  <w:rFonts w:ascii="標楷體" w:eastAsia="標楷體" w:hAnsi="標楷體" w:hint="eastAsia"/>
                </w:rPr>
                <w:t xml:space="preserve">  (</w:t>
              </w:r>
            </w:ins>
            <w:r>
              <w:rPr>
                <w:rFonts w:ascii="標楷體" w:eastAsia="標楷體" w:hAnsi="標楷體"/>
              </w:rPr>
              <w:t>10</w:t>
            </w:r>
            <w:ins w:id="1563" w:author="st1" w:date="2021-05-16T17:14:00Z">
              <w:r>
                <w:rPr>
                  <w:rFonts w:ascii="標楷體" w:eastAsia="標楷體" w:hAnsi="標楷體" w:hint="eastAsia"/>
                </w:rPr>
                <w:t>)</w:t>
              </w:r>
            </w:ins>
            <w:r w:rsidRPr="00055882">
              <w:rPr>
                <w:rFonts w:ascii="標楷體" w:eastAsia="標楷體" w:hAnsi="標楷體" w:hint="eastAsia"/>
              </w:rPr>
              <w:t>B095 不動產擔保品明細-建號附加檔</w:t>
            </w:r>
            <w:ins w:id="1564"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095</w:t>
            </w:r>
            <w:ins w:id="1565" w:author="st1" w:date="2021-05-16T17:14:00Z">
              <w:r>
                <w:rPr>
                  <w:rFonts w:ascii="標楷體" w:eastAsia="標楷體" w:hAnsi="標楷體"/>
                </w:rPr>
                <w:t>)</w:t>
              </w:r>
            </w:ins>
          </w:p>
          <w:p w14:paraId="69F17536" w14:textId="77777777" w:rsidR="00BA55B7" w:rsidRDefault="00BA55B7" w:rsidP="00EA7D4F">
            <w:pPr>
              <w:ind w:left="612" w:hangingChars="255" w:hanging="612"/>
              <w:rPr>
                <w:rFonts w:ascii="標楷體" w:eastAsia="標楷體" w:hAnsi="標楷體"/>
              </w:rPr>
            </w:pPr>
            <w:r>
              <w:rPr>
                <w:rFonts w:ascii="標楷體" w:eastAsia="標楷體" w:hAnsi="標楷體"/>
              </w:rPr>
              <w:t xml:space="preserve">  </w:t>
            </w:r>
            <w:ins w:id="1566" w:author="st1" w:date="2021-05-16T17:14:00Z">
              <w:r>
                <w:rPr>
                  <w:rFonts w:ascii="標楷體" w:eastAsia="標楷體" w:hAnsi="標楷體" w:hint="eastAsia"/>
                </w:rPr>
                <w:t>(</w:t>
              </w:r>
            </w:ins>
            <w:r>
              <w:rPr>
                <w:rFonts w:ascii="標楷體" w:eastAsia="標楷體" w:hAnsi="標楷體"/>
              </w:rPr>
              <w:t>11</w:t>
            </w:r>
            <w:ins w:id="1567" w:author="st1" w:date="2021-05-16T17:14:00Z">
              <w:r>
                <w:rPr>
                  <w:rFonts w:ascii="標楷體" w:eastAsia="標楷體" w:hAnsi="標楷體" w:hint="eastAsia"/>
                </w:rPr>
                <w:t>)</w:t>
              </w:r>
            </w:ins>
            <w:r w:rsidRPr="00055882">
              <w:rPr>
                <w:rFonts w:ascii="標楷體" w:eastAsia="標楷體" w:hAnsi="標楷體" w:hint="eastAsia"/>
              </w:rPr>
              <w:t>B096 不動產擔保品明細-地號附加檔</w:t>
            </w:r>
            <w:ins w:id="1568"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096</w:t>
            </w:r>
            <w:ins w:id="1569" w:author="st1" w:date="2021-05-16T17:14:00Z">
              <w:r>
                <w:rPr>
                  <w:rFonts w:ascii="標楷體" w:eastAsia="標楷體" w:hAnsi="標楷體"/>
                </w:rPr>
                <w:t>)</w:t>
              </w:r>
            </w:ins>
          </w:p>
          <w:p w14:paraId="6F2A8F14" w14:textId="77777777" w:rsidR="00BA55B7" w:rsidRPr="00055882" w:rsidRDefault="00BA55B7" w:rsidP="00EA7D4F">
            <w:pPr>
              <w:ind w:left="710" w:hangingChars="296" w:hanging="710"/>
              <w:rPr>
                <w:ins w:id="1570" w:author="st1" w:date="2021-05-16T17:14:00Z"/>
                <w:rFonts w:ascii="標楷體" w:eastAsia="標楷體" w:hAnsi="標楷體"/>
              </w:rPr>
            </w:pPr>
            <w:r>
              <w:rPr>
                <w:rFonts w:ascii="標楷體" w:eastAsia="標楷體" w:hAnsi="標楷體"/>
              </w:rPr>
              <w:t xml:space="preserve">  </w:t>
            </w:r>
            <w:ins w:id="1571" w:author="st1" w:date="2021-05-16T17:14:00Z">
              <w:r>
                <w:rPr>
                  <w:rFonts w:ascii="標楷體" w:eastAsia="標楷體" w:hAnsi="標楷體" w:hint="eastAsia"/>
                </w:rPr>
                <w:t>(</w:t>
              </w:r>
            </w:ins>
            <w:r>
              <w:rPr>
                <w:rFonts w:ascii="標楷體" w:eastAsia="標楷體" w:hAnsi="標楷體"/>
              </w:rPr>
              <w:t>1</w:t>
            </w:r>
            <w:ins w:id="1572" w:author="st1" w:date="2021-05-16T17:14:00Z">
              <w:r>
                <w:rPr>
                  <w:rFonts w:ascii="標楷體" w:eastAsia="標楷體" w:hAnsi="標楷體"/>
                </w:rPr>
                <w:t>2</w:t>
              </w:r>
              <w:r>
                <w:rPr>
                  <w:rFonts w:ascii="標楷體" w:eastAsia="標楷體" w:hAnsi="標楷體" w:hint="eastAsia"/>
                </w:rPr>
                <w:t>)</w:t>
              </w:r>
            </w:ins>
            <w:r w:rsidRPr="00055882">
              <w:rPr>
                <w:rFonts w:ascii="標楷體" w:eastAsia="標楷體" w:hAnsi="標楷體" w:hint="eastAsia"/>
              </w:rPr>
              <w:t>B680 「貸款餘額(擔保放款餘額加上部分擔保、副擔保貸款餘額)扣除擔保品鑑估值」之金額資料檔</w:t>
            </w:r>
            <w:ins w:id="1573" w:author="st1" w:date="2021-05-16T17:14:00Z">
              <w:r>
                <w:rPr>
                  <w:rFonts w:ascii="標楷體" w:eastAsia="標楷體" w:hAnsi="標楷體"/>
                </w:rPr>
                <w:t xml:space="preserve"> (</w:t>
              </w:r>
              <w:r w:rsidRPr="0074206A">
                <w:rPr>
                  <w:rFonts w:ascii="標楷體" w:eastAsia="標楷體" w:hAnsi="標楷體"/>
                </w:rPr>
                <w:t>JcicB</w:t>
              </w:r>
            </w:ins>
            <w:r>
              <w:rPr>
                <w:rFonts w:ascii="標楷體" w:eastAsia="標楷體" w:hAnsi="標楷體"/>
              </w:rPr>
              <w:t>680</w:t>
            </w:r>
            <w:ins w:id="1574" w:author="st1" w:date="2021-05-16T17:14:00Z">
              <w:r>
                <w:rPr>
                  <w:rFonts w:ascii="標楷體" w:eastAsia="標楷體" w:hAnsi="標楷體"/>
                </w:rPr>
                <w:t>)</w:t>
              </w:r>
            </w:ins>
          </w:p>
        </w:tc>
      </w:tr>
      <w:tr w:rsidR="00BA55B7" w:rsidRPr="008F20B5" w14:paraId="5B2A322C" w14:textId="77777777" w:rsidTr="00EA7D4F">
        <w:trPr>
          <w:trHeight w:val="321"/>
          <w:ins w:id="1575"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3005CDF9" w14:textId="77777777" w:rsidR="00BA55B7" w:rsidRPr="004A1C2C" w:rsidRDefault="00BA55B7" w:rsidP="00EA7D4F">
            <w:pPr>
              <w:rPr>
                <w:ins w:id="1576" w:author="st1" w:date="2021-05-16T17:14:00Z"/>
                <w:rFonts w:ascii="標楷體" w:eastAsia="標楷體" w:hAnsi="標楷體"/>
              </w:rPr>
            </w:pPr>
            <w:ins w:id="1577" w:author="st1" w:date="2021-05-16T17:14:00Z">
              <w:r w:rsidRPr="004A1C2C">
                <w:rPr>
                  <w:rFonts w:ascii="標楷體" w:eastAsia="標楷體" w:hAnsi="標楷體" w:hint="eastAsia"/>
                </w:rPr>
                <w:t>選用流程</w:t>
              </w:r>
            </w:ins>
          </w:p>
        </w:tc>
        <w:tc>
          <w:tcPr>
            <w:tcW w:w="6531" w:type="dxa"/>
            <w:tcBorders>
              <w:top w:val="single" w:sz="8" w:space="0" w:color="000000"/>
              <w:left w:val="single" w:sz="8" w:space="0" w:color="000000"/>
              <w:bottom w:val="single" w:sz="8" w:space="0" w:color="000000"/>
            </w:tcBorders>
          </w:tcPr>
          <w:p w14:paraId="69BB8D57" w14:textId="77777777" w:rsidR="00BA55B7" w:rsidRPr="004A1C2C" w:rsidRDefault="00BA55B7" w:rsidP="00EA7D4F">
            <w:pPr>
              <w:rPr>
                <w:ins w:id="1578" w:author="st1" w:date="2021-05-16T17:14:00Z"/>
                <w:rFonts w:ascii="標楷體" w:eastAsia="標楷體" w:hAnsi="標楷體"/>
              </w:rPr>
            </w:pPr>
          </w:p>
        </w:tc>
      </w:tr>
      <w:tr w:rsidR="00BA55B7" w:rsidRPr="008F20B5" w14:paraId="0AA1B4B5" w14:textId="77777777" w:rsidTr="00EA7D4F">
        <w:trPr>
          <w:trHeight w:val="1311"/>
          <w:ins w:id="1579"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7CD3AD94" w14:textId="77777777" w:rsidR="00BA55B7" w:rsidRPr="004A1C2C" w:rsidRDefault="00BA55B7" w:rsidP="00EA7D4F">
            <w:pPr>
              <w:rPr>
                <w:ins w:id="1580" w:author="st1" w:date="2021-05-16T17:14:00Z"/>
                <w:rFonts w:ascii="標楷體" w:eastAsia="標楷體" w:hAnsi="標楷體"/>
              </w:rPr>
            </w:pPr>
            <w:ins w:id="1581" w:author="st1" w:date="2021-05-16T17:14:00Z">
              <w:r w:rsidRPr="004A1C2C">
                <w:rPr>
                  <w:rFonts w:ascii="標楷體" w:eastAsia="標楷體" w:hAnsi="標楷體" w:hint="eastAsia"/>
                </w:rPr>
                <w:t>例外流程</w:t>
              </w:r>
            </w:ins>
          </w:p>
        </w:tc>
        <w:tc>
          <w:tcPr>
            <w:tcW w:w="6531" w:type="dxa"/>
            <w:tcBorders>
              <w:top w:val="single" w:sz="8" w:space="0" w:color="000000"/>
              <w:left w:val="single" w:sz="8" w:space="0" w:color="000000"/>
              <w:bottom w:val="single" w:sz="8" w:space="0" w:color="000000"/>
            </w:tcBorders>
          </w:tcPr>
          <w:p w14:paraId="5FB700AC" w14:textId="77777777" w:rsidR="00BA55B7" w:rsidRPr="004A1C2C" w:rsidRDefault="00BA55B7" w:rsidP="00EA7D4F">
            <w:pPr>
              <w:rPr>
                <w:ins w:id="1582" w:author="st1" w:date="2021-05-16T17:14:00Z"/>
                <w:rFonts w:ascii="標楷體" w:eastAsia="標楷體" w:hAnsi="標楷體"/>
              </w:rPr>
            </w:pPr>
          </w:p>
        </w:tc>
      </w:tr>
      <w:tr w:rsidR="00BA55B7" w:rsidRPr="008F20B5" w14:paraId="5A146C73" w14:textId="77777777" w:rsidTr="00EA7D4F">
        <w:trPr>
          <w:trHeight w:val="278"/>
          <w:ins w:id="1583"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789E3EA5" w14:textId="77777777" w:rsidR="00BA55B7" w:rsidRPr="004A1C2C" w:rsidRDefault="00BA55B7" w:rsidP="00EA7D4F">
            <w:pPr>
              <w:rPr>
                <w:ins w:id="1584" w:author="st1" w:date="2021-05-16T17:14:00Z"/>
                <w:rFonts w:ascii="標楷體" w:eastAsia="標楷體" w:hAnsi="標楷體"/>
              </w:rPr>
            </w:pPr>
            <w:ins w:id="1585" w:author="st1" w:date="2021-05-16T17:14:00Z">
              <w:r w:rsidRPr="004A1C2C">
                <w:rPr>
                  <w:rFonts w:ascii="標楷體" w:eastAsia="標楷體" w:hAnsi="標楷體" w:hint="eastAsia"/>
                </w:rPr>
                <w:t>執行後狀況</w:t>
              </w:r>
              <w:r w:rsidRPr="004A1C2C">
                <w:rPr>
                  <w:rFonts w:ascii="標楷體" w:eastAsia="標楷體" w:hAnsi="標楷體"/>
                </w:rPr>
                <w:t xml:space="preserve"> </w:t>
              </w:r>
            </w:ins>
          </w:p>
        </w:tc>
        <w:tc>
          <w:tcPr>
            <w:tcW w:w="6531" w:type="dxa"/>
            <w:tcBorders>
              <w:top w:val="single" w:sz="8" w:space="0" w:color="000000"/>
              <w:left w:val="single" w:sz="8" w:space="0" w:color="000000"/>
              <w:bottom w:val="single" w:sz="8" w:space="0" w:color="000000"/>
            </w:tcBorders>
          </w:tcPr>
          <w:p w14:paraId="69D6374D" w14:textId="77777777" w:rsidR="00BA55B7" w:rsidRPr="004A1C2C" w:rsidRDefault="00BA55B7" w:rsidP="00EA7D4F">
            <w:pPr>
              <w:rPr>
                <w:ins w:id="1586" w:author="st1" w:date="2021-05-16T17:14:00Z"/>
                <w:rFonts w:ascii="標楷體" w:eastAsia="標楷體" w:hAnsi="標楷體"/>
              </w:rPr>
            </w:pPr>
            <w:ins w:id="1587" w:author="st1" w:date="2021-05-16T17:14:00Z">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ins>
          </w:p>
        </w:tc>
      </w:tr>
      <w:tr w:rsidR="00BA55B7" w:rsidRPr="008F20B5" w14:paraId="40569A91" w14:textId="77777777" w:rsidTr="00EA7D4F">
        <w:trPr>
          <w:trHeight w:val="358"/>
          <w:ins w:id="1588"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5C914BB2" w14:textId="77777777" w:rsidR="00BA55B7" w:rsidRPr="004A1C2C" w:rsidRDefault="00BA55B7" w:rsidP="00EA7D4F">
            <w:pPr>
              <w:rPr>
                <w:ins w:id="1589" w:author="st1" w:date="2021-05-16T17:14:00Z"/>
                <w:rFonts w:ascii="標楷體" w:eastAsia="標楷體" w:hAnsi="標楷體"/>
              </w:rPr>
            </w:pPr>
            <w:ins w:id="1590" w:author="st1" w:date="2021-05-16T17:14:00Z">
              <w:r w:rsidRPr="004A1C2C">
                <w:rPr>
                  <w:rFonts w:ascii="標楷體" w:eastAsia="標楷體" w:hAnsi="標楷體" w:hint="eastAsia"/>
                </w:rPr>
                <w:t>特別需求</w:t>
              </w:r>
            </w:ins>
          </w:p>
        </w:tc>
        <w:tc>
          <w:tcPr>
            <w:tcW w:w="6531" w:type="dxa"/>
            <w:tcBorders>
              <w:top w:val="single" w:sz="8" w:space="0" w:color="000000"/>
              <w:left w:val="single" w:sz="8" w:space="0" w:color="000000"/>
              <w:bottom w:val="single" w:sz="8" w:space="0" w:color="000000"/>
            </w:tcBorders>
          </w:tcPr>
          <w:p w14:paraId="4D11D649" w14:textId="77777777" w:rsidR="00BA55B7" w:rsidRPr="004A1C2C" w:rsidRDefault="00BA55B7" w:rsidP="00EA7D4F">
            <w:pPr>
              <w:rPr>
                <w:ins w:id="1591" w:author="st1" w:date="2021-05-16T17:14:00Z"/>
                <w:rFonts w:ascii="標楷體" w:eastAsia="標楷體" w:hAnsi="標楷體"/>
              </w:rPr>
            </w:pPr>
            <w:ins w:id="1592" w:author="st1" w:date="2021-05-16T17:14:00Z">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ins>
          </w:p>
        </w:tc>
      </w:tr>
      <w:tr w:rsidR="00BA55B7" w:rsidRPr="008F20B5" w14:paraId="07A9E6AC" w14:textId="77777777" w:rsidTr="00EA7D4F">
        <w:trPr>
          <w:trHeight w:val="278"/>
          <w:ins w:id="1593" w:author="st1" w:date="2021-05-16T17:14:00Z"/>
        </w:trPr>
        <w:tc>
          <w:tcPr>
            <w:tcW w:w="1548" w:type="dxa"/>
            <w:tcBorders>
              <w:top w:val="single" w:sz="8" w:space="0" w:color="000000"/>
              <w:bottom w:val="single" w:sz="8" w:space="0" w:color="000000"/>
              <w:right w:val="single" w:sz="8" w:space="0" w:color="000000"/>
            </w:tcBorders>
            <w:shd w:val="clear" w:color="auto" w:fill="F3F3F3"/>
          </w:tcPr>
          <w:p w14:paraId="557483AB" w14:textId="77777777" w:rsidR="00BA55B7" w:rsidRPr="004A1C2C" w:rsidRDefault="00BA55B7" w:rsidP="00EA7D4F">
            <w:pPr>
              <w:rPr>
                <w:ins w:id="1594" w:author="st1" w:date="2021-05-16T17:14:00Z"/>
                <w:rFonts w:ascii="標楷體" w:eastAsia="標楷體" w:hAnsi="標楷體"/>
              </w:rPr>
            </w:pPr>
            <w:ins w:id="1595" w:author="st1" w:date="2021-05-16T17:14:00Z">
              <w:r w:rsidRPr="004A1C2C">
                <w:rPr>
                  <w:rFonts w:ascii="標楷體" w:eastAsia="標楷體" w:hAnsi="標楷體" w:hint="eastAsia"/>
                </w:rPr>
                <w:t>參考</w:t>
              </w:r>
            </w:ins>
          </w:p>
        </w:tc>
        <w:tc>
          <w:tcPr>
            <w:tcW w:w="6531" w:type="dxa"/>
            <w:tcBorders>
              <w:top w:val="single" w:sz="8" w:space="0" w:color="000000"/>
              <w:left w:val="single" w:sz="8" w:space="0" w:color="000000"/>
              <w:bottom w:val="single" w:sz="8" w:space="0" w:color="000000"/>
            </w:tcBorders>
          </w:tcPr>
          <w:p w14:paraId="71EC0C89" w14:textId="77777777" w:rsidR="00BA55B7" w:rsidRPr="004A1C2C" w:rsidRDefault="00BA55B7" w:rsidP="00EA7D4F">
            <w:pPr>
              <w:rPr>
                <w:ins w:id="1596" w:author="st1" w:date="2021-05-16T17:14:00Z"/>
                <w:rFonts w:ascii="標楷體" w:eastAsia="標楷體" w:hAnsi="標楷體"/>
              </w:rPr>
            </w:pPr>
          </w:p>
        </w:tc>
      </w:tr>
    </w:tbl>
    <w:p w14:paraId="1C03148D" w14:textId="77777777" w:rsidR="00BA55B7" w:rsidRPr="0068704E" w:rsidRDefault="00BA55B7" w:rsidP="00BA55B7">
      <w:pPr>
        <w:ind w:left="1440"/>
        <w:rPr>
          <w:ins w:id="1597" w:author="st1" w:date="2021-05-16T17:14:00Z"/>
        </w:rPr>
      </w:pPr>
    </w:p>
    <w:p w14:paraId="3D382450" w14:textId="77777777" w:rsidR="00BA55B7" w:rsidRPr="00AB764C" w:rsidRDefault="00BA55B7" w:rsidP="00BA55B7">
      <w:pPr>
        <w:pStyle w:val="a"/>
        <w:tabs>
          <w:tab w:val="num" w:pos="1559"/>
        </w:tabs>
        <w:spacing w:before="0"/>
        <w:ind w:left="1559" w:hanging="425"/>
        <w:rPr>
          <w:ins w:id="1598" w:author="st1" w:date="2021-05-16T17:14:00Z"/>
        </w:rPr>
      </w:pPr>
      <w:ins w:id="1599" w:author="st1" w:date="2021-05-16T17:14:00Z">
        <w:r w:rsidRPr="00AB764C">
          <w:rPr>
            <w:rFonts w:hint="eastAsia"/>
          </w:rPr>
          <w:t>Ta</w:t>
        </w:r>
        <w:r w:rsidRPr="00AB764C">
          <w:t>ble List</w:t>
        </w:r>
        <w:r w:rsidRPr="00AB764C">
          <w:rPr>
            <w:rFonts w:hint="eastAsia"/>
          </w:rPr>
          <w:t>:</w:t>
        </w:r>
      </w:ins>
    </w:p>
    <w:tbl>
      <w:tblPr>
        <w:tblStyle w:val="ac"/>
        <w:tblW w:w="0" w:type="auto"/>
        <w:tblInd w:w="1555" w:type="dxa"/>
        <w:tblLook w:val="04A0" w:firstRow="1" w:lastRow="0" w:firstColumn="1" w:lastColumn="0" w:noHBand="0" w:noVBand="1"/>
      </w:tblPr>
      <w:tblGrid>
        <w:gridCol w:w="851"/>
        <w:gridCol w:w="3118"/>
        <w:gridCol w:w="4110"/>
      </w:tblGrid>
      <w:tr w:rsidR="00BA55B7" w:rsidRPr="0022279A" w14:paraId="6852E407" w14:textId="77777777" w:rsidTr="00EA7D4F">
        <w:trPr>
          <w:ins w:id="1600" w:author="st1" w:date="2021-05-16T17:14:00Z"/>
        </w:trPr>
        <w:tc>
          <w:tcPr>
            <w:tcW w:w="851" w:type="dxa"/>
            <w:shd w:val="clear" w:color="auto" w:fill="D9D9D9" w:themeFill="background1" w:themeFillShade="D9"/>
          </w:tcPr>
          <w:p w14:paraId="2DD5E8A8" w14:textId="77777777" w:rsidR="00BA55B7" w:rsidRPr="0022279A" w:rsidRDefault="00BA55B7" w:rsidP="00EA7D4F">
            <w:pPr>
              <w:jc w:val="center"/>
              <w:rPr>
                <w:ins w:id="1601" w:author="st1" w:date="2021-05-16T17:14:00Z"/>
                <w:rFonts w:ascii="標楷體" w:eastAsia="標楷體" w:hAnsi="標楷體"/>
              </w:rPr>
            </w:pPr>
            <w:ins w:id="1602" w:author="st1" w:date="2021-05-16T17:14:00Z">
              <w:r w:rsidRPr="0022279A">
                <w:rPr>
                  <w:rFonts w:ascii="標楷體" w:eastAsia="標楷體" w:hAnsi="標楷體" w:hint="eastAsia"/>
                  <w:lang w:eastAsia="zh-HK"/>
                </w:rPr>
                <w:t>序號</w:t>
              </w:r>
            </w:ins>
          </w:p>
        </w:tc>
        <w:tc>
          <w:tcPr>
            <w:tcW w:w="3118" w:type="dxa"/>
            <w:shd w:val="clear" w:color="auto" w:fill="D9D9D9" w:themeFill="background1" w:themeFillShade="D9"/>
          </w:tcPr>
          <w:p w14:paraId="024B3579" w14:textId="77777777" w:rsidR="00BA55B7" w:rsidRPr="0022279A" w:rsidRDefault="00BA55B7" w:rsidP="00EA7D4F">
            <w:pPr>
              <w:jc w:val="center"/>
              <w:rPr>
                <w:ins w:id="1603" w:author="st1" w:date="2021-05-16T17:14:00Z"/>
                <w:rFonts w:ascii="標楷體" w:eastAsia="標楷體" w:hAnsi="標楷體"/>
              </w:rPr>
            </w:pPr>
            <w:ins w:id="1604" w:author="st1" w:date="2021-05-16T17:14:00Z">
              <w:r w:rsidRPr="0022279A">
                <w:rPr>
                  <w:rFonts w:ascii="標楷體" w:eastAsia="標楷體" w:hAnsi="標楷體" w:hint="eastAsia"/>
                  <w:lang w:eastAsia="zh-HK"/>
                </w:rPr>
                <w:t>名稱</w:t>
              </w:r>
            </w:ins>
          </w:p>
        </w:tc>
        <w:tc>
          <w:tcPr>
            <w:tcW w:w="4110" w:type="dxa"/>
            <w:shd w:val="clear" w:color="auto" w:fill="D9D9D9" w:themeFill="background1" w:themeFillShade="D9"/>
          </w:tcPr>
          <w:p w14:paraId="1A4F1E87" w14:textId="77777777" w:rsidR="00BA55B7" w:rsidRPr="0022279A" w:rsidRDefault="00BA55B7" w:rsidP="00EA7D4F">
            <w:pPr>
              <w:jc w:val="center"/>
              <w:rPr>
                <w:ins w:id="1605" w:author="st1" w:date="2021-05-16T17:14:00Z"/>
                <w:rFonts w:ascii="標楷體" w:eastAsia="標楷體" w:hAnsi="標楷體"/>
              </w:rPr>
            </w:pPr>
            <w:ins w:id="1606" w:author="st1" w:date="2021-05-16T17:14:00Z">
              <w:r w:rsidRPr="0022279A">
                <w:rPr>
                  <w:rFonts w:ascii="標楷體" w:eastAsia="標楷體" w:hAnsi="標楷體" w:hint="eastAsia"/>
                  <w:lang w:eastAsia="zh-HK"/>
                </w:rPr>
                <w:t>說明</w:t>
              </w:r>
            </w:ins>
          </w:p>
        </w:tc>
      </w:tr>
      <w:tr w:rsidR="00BA55B7" w:rsidRPr="0022279A" w14:paraId="3B27A5E9" w14:textId="77777777" w:rsidTr="00EA7D4F">
        <w:trPr>
          <w:ins w:id="1607" w:author="st1" w:date="2021-05-16T17:14:00Z"/>
        </w:trPr>
        <w:tc>
          <w:tcPr>
            <w:tcW w:w="851" w:type="dxa"/>
          </w:tcPr>
          <w:p w14:paraId="4F02E038" w14:textId="77777777" w:rsidR="00BA55B7" w:rsidRPr="0022279A" w:rsidRDefault="00BA55B7" w:rsidP="00EA7D4F">
            <w:pPr>
              <w:jc w:val="center"/>
              <w:rPr>
                <w:ins w:id="1608" w:author="st1" w:date="2021-05-16T17:14:00Z"/>
                <w:rFonts w:ascii="標楷體" w:eastAsia="標楷體" w:hAnsi="標楷體"/>
              </w:rPr>
            </w:pPr>
            <w:ins w:id="1609" w:author="st1" w:date="2021-05-16T17:14:00Z">
              <w:r w:rsidRPr="0022279A">
                <w:rPr>
                  <w:rFonts w:ascii="標楷體" w:eastAsia="標楷體" w:hAnsi="標楷體" w:hint="eastAsia"/>
                </w:rPr>
                <w:t>1</w:t>
              </w:r>
            </w:ins>
          </w:p>
        </w:tc>
        <w:tc>
          <w:tcPr>
            <w:tcW w:w="3118" w:type="dxa"/>
          </w:tcPr>
          <w:p w14:paraId="3C60B1F7" w14:textId="77777777" w:rsidR="00BA55B7" w:rsidRPr="0022279A" w:rsidRDefault="00BA55B7" w:rsidP="00EA7D4F">
            <w:pPr>
              <w:rPr>
                <w:ins w:id="1610" w:author="st1" w:date="2021-05-16T17:14:00Z"/>
                <w:rFonts w:ascii="標楷體" w:eastAsia="標楷體" w:hAnsi="標楷體"/>
              </w:rPr>
            </w:pPr>
            <w:ins w:id="1611" w:author="st1" w:date="2021-05-16T17:14:00Z">
              <w:r w:rsidRPr="00DB354B">
                <w:rPr>
                  <w:rFonts w:ascii="標楷體" w:eastAsia="標楷體" w:hAnsi="標楷體"/>
                </w:rPr>
                <w:t>JcicB20</w:t>
              </w:r>
            </w:ins>
            <w:r>
              <w:rPr>
                <w:rFonts w:ascii="標楷體" w:eastAsia="標楷體" w:hAnsi="標楷體"/>
              </w:rPr>
              <w:t>1</w:t>
            </w:r>
          </w:p>
        </w:tc>
        <w:tc>
          <w:tcPr>
            <w:tcW w:w="4110" w:type="dxa"/>
          </w:tcPr>
          <w:p w14:paraId="6498209A" w14:textId="77777777" w:rsidR="00BA55B7" w:rsidRPr="0022279A" w:rsidRDefault="00BA55B7" w:rsidP="00EA7D4F">
            <w:pPr>
              <w:rPr>
                <w:ins w:id="1612" w:author="st1" w:date="2021-05-16T17:14:00Z"/>
                <w:rFonts w:ascii="標楷體" w:eastAsia="標楷體" w:hAnsi="標楷體"/>
              </w:rPr>
            </w:pPr>
            <w:r w:rsidRPr="001B5C9E">
              <w:rPr>
                <w:rFonts w:ascii="標楷體" w:eastAsia="標楷體" w:hAnsi="標楷體" w:hint="eastAsia"/>
              </w:rPr>
              <w:t>聯徵授信餘額月報資料檔</w:t>
            </w:r>
          </w:p>
        </w:tc>
      </w:tr>
      <w:tr w:rsidR="00BA55B7" w:rsidRPr="0022279A" w14:paraId="219CB37C" w14:textId="77777777" w:rsidTr="00EA7D4F">
        <w:trPr>
          <w:ins w:id="1613" w:author="st1" w:date="2021-05-16T17:14:00Z"/>
        </w:trPr>
        <w:tc>
          <w:tcPr>
            <w:tcW w:w="851" w:type="dxa"/>
          </w:tcPr>
          <w:p w14:paraId="7B14C00C" w14:textId="77777777" w:rsidR="00BA55B7" w:rsidRPr="0022279A" w:rsidRDefault="00BA55B7" w:rsidP="00EA7D4F">
            <w:pPr>
              <w:jc w:val="center"/>
              <w:rPr>
                <w:ins w:id="1614" w:author="st1" w:date="2021-05-16T17:14:00Z"/>
                <w:rFonts w:ascii="標楷體" w:eastAsia="標楷體" w:hAnsi="標楷體"/>
              </w:rPr>
            </w:pPr>
            <w:ins w:id="1615" w:author="st1" w:date="2021-05-16T17:14:00Z">
              <w:r>
                <w:rPr>
                  <w:rFonts w:ascii="標楷體" w:eastAsia="標楷體" w:hAnsi="標楷體" w:hint="eastAsia"/>
                </w:rPr>
                <w:t>2</w:t>
              </w:r>
            </w:ins>
          </w:p>
        </w:tc>
        <w:tc>
          <w:tcPr>
            <w:tcW w:w="3118" w:type="dxa"/>
          </w:tcPr>
          <w:p w14:paraId="6618757B" w14:textId="77777777" w:rsidR="00BA55B7" w:rsidRPr="0022279A" w:rsidRDefault="00BA55B7" w:rsidP="00EA7D4F">
            <w:pPr>
              <w:rPr>
                <w:ins w:id="1616" w:author="st1" w:date="2021-05-16T17:14:00Z"/>
                <w:rFonts w:ascii="標楷體" w:eastAsia="標楷體" w:hAnsi="標楷體"/>
              </w:rPr>
            </w:pPr>
            <w:ins w:id="1617" w:author="st1" w:date="2021-05-16T17:14:00Z">
              <w:r w:rsidRPr="00DB354B">
                <w:rPr>
                  <w:rFonts w:ascii="標楷體" w:eastAsia="標楷體" w:hAnsi="標楷體"/>
                </w:rPr>
                <w:t>JcicB2</w:t>
              </w:r>
            </w:ins>
            <w:r>
              <w:rPr>
                <w:rFonts w:ascii="標楷體" w:eastAsia="標楷體" w:hAnsi="標楷體"/>
              </w:rPr>
              <w:t>07</w:t>
            </w:r>
          </w:p>
        </w:tc>
        <w:tc>
          <w:tcPr>
            <w:tcW w:w="4110" w:type="dxa"/>
          </w:tcPr>
          <w:p w14:paraId="535FE9E4" w14:textId="77777777" w:rsidR="00BA55B7" w:rsidRPr="0022279A" w:rsidRDefault="00BA55B7" w:rsidP="00EA7D4F">
            <w:pPr>
              <w:rPr>
                <w:ins w:id="1618" w:author="st1" w:date="2021-05-16T17:14:00Z"/>
                <w:rFonts w:ascii="標楷體" w:eastAsia="標楷體" w:hAnsi="標楷體"/>
              </w:rPr>
            </w:pPr>
            <w:r w:rsidRPr="001B5C9E">
              <w:rPr>
                <w:rFonts w:ascii="標楷體" w:eastAsia="標楷體" w:hAnsi="標楷體" w:hint="eastAsia"/>
              </w:rPr>
              <w:t>聯徵授信戶基本資料檔</w:t>
            </w:r>
          </w:p>
        </w:tc>
      </w:tr>
      <w:tr w:rsidR="00BA55B7" w:rsidRPr="0022279A" w14:paraId="10ACD5A5" w14:textId="77777777" w:rsidTr="00EA7D4F">
        <w:trPr>
          <w:ins w:id="1619" w:author="st1" w:date="2021-05-16T17:14:00Z"/>
        </w:trPr>
        <w:tc>
          <w:tcPr>
            <w:tcW w:w="851" w:type="dxa"/>
          </w:tcPr>
          <w:p w14:paraId="139E65DB" w14:textId="77777777" w:rsidR="00BA55B7" w:rsidRPr="0022279A" w:rsidRDefault="00BA55B7" w:rsidP="00EA7D4F">
            <w:pPr>
              <w:jc w:val="center"/>
              <w:rPr>
                <w:ins w:id="1620" w:author="st1" w:date="2021-05-16T17:14:00Z"/>
                <w:rFonts w:ascii="標楷體" w:eastAsia="標楷體" w:hAnsi="標楷體"/>
              </w:rPr>
            </w:pPr>
            <w:r>
              <w:rPr>
                <w:rFonts w:ascii="標楷體" w:eastAsia="標楷體" w:hAnsi="標楷體" w:hint="eastAsia"/>
              </w:rPr>
              <w:t>3</w:t>
            </w:r>
          </w:p>
        </w:tc>
        <w:tc>
          <w:tcPr>
            <w:tcW w:w="3118" w:type="dxa"/>
          </w:tcPr>
          <w:p w14:paraId="3EB632D0" w14:textId="77777777" w:rsidR="00BA55B7" w:rsidRPr="0022279A" w:rsidRDefault="00BA55B7" w:rsidP="00EA7D4F">
            <w:pPr>
              <w:rPr>
                <w:ins w:id="1621" w:author="st1" w:date="2021-05-16T17:14:00Z"/>
                <w:rFonts w:ascii="標楷體" w:eastAsia="標楷體" w:hAnsi="標楷體"/>
              </w:rPr>
            </w:pPr>
            <w:ins w:id="1622" w:author="st1" w:date="2021-05-16T17:14:00Z">
              <w:r w:rsidRPr="00DB354B">
                <w:rPr>
                  <w:rFonts w:ascii="標楷體" w:eastAsia="標楷體" w:hAnsi="標楷體"/>
                </w:rPr>
                <w:t>JcicB</w:t>
              </w:r>
            </w:ins>
            <w:r>
              <w:rPr>
                <w:rFonts w:ascii="標楷體" w:eastAsia="標楷體" w:hAnsi="標楷體"/>
              </w:rPr>
              <w:t>080</w:t>
            </w:r>
          </w:p>
        </w:tc>
        <w:tc>
          <w:tcPr>
            <w:tcW w:w="4110" w:type="dxa"/>
          </w:tcPr>
          <w:p w14:paraId="6EC82E80" w14:textId="77777777" w:rsidR="00BA55B7" w:rsidRPr="0022279A" w:rsidRDefault="00BA55B7" w:rsidP="00EA7D4F">
            <w:pPr>
              <w:rPr>
                <w:ins w:id="1623" w:author="st1" w:date="2021-05-16T17:14:00Z"/>
                <w:rFonts w:ascii="標楷體" w:eastAsia="標楷體" w:hAnsi="標楷體"/>
              </w:rPr>
            </w:pPr>
            <w:r w:rsidRPr="001B5C9E">
              <w:rPr>
                <w:rFonts w:ascii="標楷體" w:eastAsia="標楷體" w:hAnsi="標楷體" w:hint="eastAsia"/>
              </w:rPr>
              <w:t>聯徵授信額度資料檔</w:t>
            </w:r>
          </w:p>
        </w:tc>
      </w:tr>
      <w:tr w:rsidR="00BA55B7" w:rsidRPr="0022279A" w14:paraId="704EF8E3" w14:textId="77777777" w:rsidTr="00EA7D4F">
        <w:trPr>
          <w:ins w:id="1624" w:author="st1" w:date="2021-05-16T17:14:00Z"/>
        </w:trPr>
        <w:tc>
          <w:tcPr>
            <w:tcW w:w="851" w:type="dxa"/>
          </w:tcPr>
          <w:p w14:paraId="518CD935" w14:textId="77777777" w:rsidR="00BA55B7" w:rsidRPr="0022279A" w:rsidRDefault="00BA55B7" w:rsidP="00EA7D4F">
            <w:pPr>
              <w:jc w:val="center"/>
              <w:rPr>
                <w:ins w:id="1625" w:author="st1" w:date="2021-05-16T17:14:00Z"/>
                <w:rFonts w:ascii="標楷體" w:eastAsia="標楷體" w:hAnsi="標楷體"/>
              </w:rPr>
            </w:pPr>
            <w:r>
              <w:rPr>
                <w:rFonts w:ascii="標楷體" w:eastAsia="標楷體" w:hAnsi="標楷體" w:hint="eastAsia"/>
              </w:rPr>
              <w:t>4</w:t>
            </w:r>
          </w:p>
        </w:tc>
        <w:tc>
          <w:tcPr>
            <w:tcW w:w="3118" w:type="dxa"/>
          </w:tcPr>
          <w:p w14:paraId="23759DEC" w14:textId="77777777" w:rsidR="00BA55B7" w:rsidRPr="0022279A" w:rsidRDefault="00BA55B7" w:rsidP="00EA7D4F">
            <w:pPr>
              <w:rPr>
                <w:ins w:id="1626" w:author="st1" w:date="2021-05-16T17:14:00Z"/>
                <w:rFonts w:ascii="標楷體" w:eastAsia="標楷體" w:hAnsi="標楷體"/>
              </w:rPr>
            </w:pPr>
            <w:ins w:id="1627" w:author="st1" w:date="2021-05-16T17:14:00Z">
              <w:r w:rsidRPr="00DB354B">
                <w:rPr>
                  <w:rFonts w:ascii="標楷體" w:eastAsia="標楷體" w:hAnsi="標楷體"/>
                </w:rPr>
                <w:t>JcicB</w:t>
              </w:r>
            </w:ins>
            <w:r>
              <w:rPr>
                <w:rFonts w:ascii="標楷體" w:eastAsia="標楷體" w:hAnsi="標楷體"/>
              </w:rPr>
              <w:t>085</w:t>
            </w:r>
          </w:p>
        </w:tc>
        <w:tc>
          <w:tcPr>
            <w:tcW w:w="4110" w:type="dxa"/>
          </w:tcPr>
          <w:p w14:paraId="72382E23" w14:textId="77777777" w:rsidR="00BA55B7" w:rsidRPr="0022279A" w:rsidRDefault="00BA55B7" w:rsidP="00EA7D4F">
            <w:pPr>
              <w:rPr>
                <w:ins w:id="1628" w:author="st1" w:date="2021-05-16T17:14:00Z"/>
                <w:rFonts w:ascii="標楷體" w:eastAsia="標楷體" w:hAnsi="標楷體"/>
              </w:rPr>
            </w:pPr>
            <w:r w:rsidRPr="001B5C9E">
              <w:rPr>
                <w:rFonts w:ascii="標楷體" w:eastAsia="標楷體" w:hAnsi="標楷體" w:hint="eastAsia"/>
              </w:rPr>
              <w:t>聯徵帳號轉換資料檔</w:t>
            </w:r>
          </w:p>
        </w:tc>
      </w:tr>
      <w:tr w:rsidR="00BA55B7" w:rsidRPr="0022279A" w14:paraId="7DC7D026" w14:textId="77777777" w:rsidTr="00EA7D4F">
        <w:tc>
          <w:tcPr>
            <w:tcW w:w="851" w:type="dxa"/>
          </w:tcPr>
          <w:p w14:paraId="20AF0631" w14:textId="77777777" w:rsidR="00BA55B7" w:rsidRDefault="00BA55B7" w:rsidP="00EA7D4F">
            <w:pPr>
              <w:jc w:val="center"/>
              <w:rPr>
                <w:rFonts w:ascii="標楷體" w:eastAsia="標楷體" w:hAnsi="標楷體"/>
              </w:rPr>
            </w:pPr>
            <w:r>
              <w:rPr>
                <w:rFonts w:ascii="標楷體" w:eastAsia="標楷體" w:hAnsi="標楷體" w:hint="eastAsia"/>
              </w:rPr>
              <w:t>5</w:t>
            </w:r>
          </w:p>
        </w:tc>
        <w:tc>
          <w:tcPr>
            <w:tcW w:w="3118" w:type="dxa"/>
          </w:tcPr>
          <w:p w14:paraId="758D44AA" w14:textId="77777777" w:rsidR="00BA55B7" w:rsidRPr="00DB354B" w:rsidRDefault="00BA55B7" w:rsidP="00EA7D4F">
            <w:pPr>
              <w:rPr>
                <w:rFonts w:ascii="標楷體" w:eastAsia="標楷體" w:hAnsi="標楷體"/>
              </w:rPr>
            </w:pPr>
            <w:r>
              <w:rPr>
                <w:rFonts w:ascii="標楷體" w:eastAsia="標楷體" w:hAnsi="標楷體" w:hint="eastAsia"/>
              </w:rPr>
              <w:t>媒體檔產生空檔</w:t>
            </w:r>
          </w:p>
        </w:tc>
        <w:tc>
          <w:tcPr>
            <w:tcW w:w="4110" w:type="dxa"/>
          </w:tcPr>
          <w:p w14:paraId="479016CF" w14:textId="77777777" w:rsidR="00BA55B7" w:rsidRPr="001B5C9E" w:rsidRDefault="00BA55B7" w:rsidP="00EA7D4F">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A55B7" w:rsidRPr="0022279A" w14:paraId="392DCA0C" w14:textId="77777777" w:rsidTr="00EA7D4F">
        <w:trPr>
          <w:ins w:id="1629" w:author="st1" w:date="2021-05-16T17:14:00Z"/>
        </w:trPr>
        <w:tc>
          <w:tcPr>
            <w:tcW w:w="851" w:type="dxa"/>
          </w:tcPr>
          <w:p w14:paraId="7589308C" w14:textId="77777777" w:rsidR="00BA55B7" w:rsidRPr="0022279A" w:rsidRDefault="00BA55B7" w:rsidP="00EA7D4F">
            <w:pPr>
              <w:jc w:val="center"/>
              <w:rPr>
                <w:ins w:id="1630" w:author="st1" w:date="2021-05-16T17:14:00Z"/>
                <w:rFonts w:ascii="標楷體" w:eastAsia="標楷體" w:hAnsi="標楷體"/>
              </w:rPr>
            </w:pPr>
            <w:r>
              <w:rPr>
                <w:rFonts w:ascii="標楷體" w:eastAsia="標楷體" w:hAnsi="標楷體" w:hint="eastAsia"/>
              </w:rPr>
              <w:t>6</w:t>
            </w:r>
          </w:p>
        </w:tc>
        <w:tc>
          <w:tcPr>
            <w:tcW w:w="3118" w:type="dxa"/>
          </w:tcPr>
          <w:p w14:paraId="2B1856AF" w14:textId="77777777" w:rsidR="00BA55B7" w:rsidRPr="0022279A" w:rsidRDefault="00BA55B7" w:rsidP="00EA7D4F">
            <w:pPr>
              <w:rPr>
                <w:ins w:id="1631" w:author="st1" w:date="2021-05-16T17:14:00Z"/>
                <w:rFonts w:ascii="標楷體" w:eastAsia="標楷體" w:hAnsi="標楷體"/>
              </w:rPr>
            </w:pPr>
            <w:ins w:id="1632" w:author="st1" w:date="2021-05-16T17:14:00Z">
              <w:r w:rsidRPr="00DB354B">
                <w:rPr>
                  <w:rFonts w:ascii="標楷體" w:eastAsia="標楷體" w:hAnsi="標楷體"/>
                </w:rPr>
                <w:t>JcicB</w:t>
              </w:r>
            </w:ins>
            <w:r>
              <w:rPr>
                <w:rFonts w:ascii="標楷體" w:eastAsia="標楷體" w:hAnsi="標楷體"/>
              </w:rPr>
              <w:t>090</w:t>
            </w:r>
          </w:p>
        </w:tc>
        <w:tc>
          <w:tcPr>
            <w:tcW w:w="4110" w:type="dxa"/>
          </w:tcPr>
          <w:p w14:paraId="5FC239BC" w14:textId="77777777" w:rsidR="00BA55B7" w:rsidRPr="0022279A" w:rsidRDefault="00BA55B7" w:rsidP="00EA7D4F">
            <w:pPr>
              <w:rPr>
                <w:ins w:id="1633" w:author="st1" w:date="2021-05-16T17:14:00Z"/>
                <w:rFonts w:ascii="標楷體" w:eastAsia="標楷體" w:hAnsi="標楷體"/>
              </w:rPr>
            </w:pPr>
            <w:r w:rsidRPr="001B5C9E">
              <w:rPr>
                <w:rFonts w:ascii="標楷體" w:eastAsia="標楷體" w:hAnsi="標楷體" w:hint="eastAsia"/>
              </w:rPr>
              <w:t>擔保品關聯檔資料檔</w:t>
            </w:r>
          </w:p>
        </w:tc>
      </w:tr>
      <w:tr w:rsidR="00BA55B7" w:rsidRPr="0022279A" w14:paraId="19DC95B4" w14:textId="77777777" w:rsidTr="00EA7D4F">
        <w:trPr>
          <w:ins w:id="1634" w:author="st1" w:date="2021-05-16T17:14:00Z"/>
        </w:trPr>
        <w:tc>
          <w:tcPr>
            <w:tcW w:w="851" w:type="dxa"/>
          </w:tcPr>
          <w:p w14:paraId="2CAD05A7" w14:textId="77777777" w:rsidR="00BA55B7" w:rsidRPr="0022279A" w:rsidRDefault="00BA55B7" w:rsidP="00EA7D4F">
            <w:pPr>
              <w:jc w:val="center"/>
              <w:rPr>
                <w:ins w:id="1635" w:author="st1" w:date="2021-05-16T17:14:00Z"/>
                <w:rFonts w:ascii="標楷體" w:eastAsia="標楷體" w:hAnsi="標楷體"/>
              </w:rPr>
            </w:pPr>
            <w:r>
              <w:rPr>
                <w:rFonts w:ascii="標楷體" w:eastAsia="標楷體" w:hAnsi="標楷體" w:hint="eastAsia"/>
              </w:rPr>
              <w:lastRenderedPageBreak/>
              <w:t>7</w:t>
            </w:r>
          </w:p>
        </w:tc>
        <w:tc>
          <w:tcPr>
            <w:tcW w:w="3118" w:type="dxa"/>
          </w:tcPr>
          <w:p w14:paraId="04BEA29A" w14:textId="77777777" w:rsidR="00BA55B7" w:rsidRPr="0022279A" w:rsidRDefault="00BA55B7" w:rsidP="00EA7D4F">
            <w:pPr>
              <w:rPr>
                <w:ins w:id="1636" w:author="st1" w:date="2021-05-16T17:14:00Z"/>
                <w:rFonts w:ascii="標楷體" w:eastAsia="標楷體" w:hAnsi="標楷體"/>
              </w:rPr>
            </w:pPr>
            <w:ins w:id="1637" w:author="st1" w:date="2021-05-16T17:14:00Z">
              <w:r w:rsidRPr="00DB354B">
                <w:rPr>
                  <w:rFonts w:ascii="標楷體" w:eastAsia="標楷體" w:hAnsi="標楷體"/>
                </w:rPr>
                <w:t>JcicB</w:t>
              </w:r>
            </w:ins>
            <w:r>
              <w:rPr>
                <w:rFonts w:ascii="標楷體" w:eastAsia="標楷體" w:hAnsi="標楷體"/>
              </w:rPr>
              <w:t>092</w:t>
            </w:r>
          </w:p>
        </w:tc>
        <w:tc>
          <w:tcPr>
            <w:tcW w:w="4110" w:type="dxa"/>
          </w:tcPr>
          <w:p w14:paraId="207093A3" w14:textId="77777777" w:rsidR="00BA55B7" w:rsidRPr="0022279A" w:rsidRDefault="00BA55B7" w:rsidP="00EA7D4F">
            <w:pPr>
              <w:rPr>
                <w:ins w:id="1638" w:author="st1" w:date="2021-05-16T17:14:00Z"/>
                <w:rFonts w:ascii="標楷體" w:eastAsia="標楷體" w:hAnsi="標楷體"/>
              </w:rPr>
            </w:pPr>
            <w:r w:rsidRPr="001B5C9E">
              <w:rPr>
                <w:rFonts w:ascii="標楷體" w:eastAsia="標楷體" w:hAnsi="標楷體" w:hint="eastAsia"/>
              </w:rPr>
              <w:t>聯徵不動產擔保品明細檔</w:t>
            </w:r>
          </w:p>
        </w:tc>
      </w:tr>
      <w:tr w:rsidR="00BA55B7" w:rsidRPr="0022279A" w14:paraId="36149F34" w14:textId="77777777" w:rsidTr="00EA7D4F">
        <w:trPr>
          <w:ins w:id="1639" w:author="st1" w:date="2021-05-16T17:14:00Z"/>
        </w:trPr>
        <w:tc>
          <w:tcPr>
            <w:tcW w:w="851" w:type="dxa"/>
          </w:tcPr>
          <w:p w14:paraId="3E67EACA" w14:textId="77777777" w:rsidR="00BA55B7" w:rsidRPr="0022279A" w:rsidRDefault="00BA55B7" w:rsidP="00EA7D4F">
            <w:pPr>
              <w:jc w:val="center"/>
              <w:rPr>
                <w:ins w:id="1640" w:author="st1" w:date="2021-05-16T17:14:00Z"/>
                <w:rFonts w:ascii="標楷體" w:eastAsia="標楷體" w:hAnsi="標楷體"/>
              </w:rPr>
            </w:pPr>
            <w:r>
              <w:rPr>
                <w:rFonts w:ascii="標楷體" w:eastAsia="標楷體" w:hAnsi="標楷體" w:hint="eastAsia"/>
              </w:rPr>
              <w:t>8</w:t>
            </w:r>
          </w:p>
        </w:tc>
        <w:tc>
          <w:tcPr>
            <w:tcW w:w="3118" w:type="dxa"/>
          </w:tcPr>
          <w:p w14:paraId="33A71D67" w14:textId="77777777" w:rsidR="00BA55B7" w:rsidRPr="0022279A" w:rsidRDefault="00BA55B7" w:rsidP="00EA7D4F">
            <w:pPr>
              <w:rPr>
                <w:ins w:id="1641" w:author="st1" w:date="2021-05-16T17:14:00Z"/>
                <w:rFonts w:ascii="標楷體" w:eastAsia="標楷體" w:hAnsi="標楷體"/>
              </w:rPr>
            </w:pPr>
            <w:ins w:id="1642" w:author="st1" w:date="2021-05-16T17:14:00Z">
              <w:r w:rsidRPr="00DB354B">
                <w:rPr>
                  <w:rFonts w:ascii="標楷體" w:eastAsia="標楷體" w:hAnsi="標楷體"/>
                </w:rPr>
                <w:t>JcicB</w:t>
              </w:r>
            </w:ins>
            <w:r>
              <w:rPr>
                <w:rFonts w:ascii="標楷體" w:eastAsia="標楷體" w:hAnsi="標楷體"/>
              </w:rPr>
              <w:t>093</w:t>
            </w:r>
          </w:p>
        </w:tc>
        <w:tc>
          <w:tcPr>
            <w:tcW w:w="4110" w:type="dxa"/>
          </w:tcPr>
          <w:p w14:paraId="2D1FBFFA" w14:textId="77777777" w:rsidR="00BA55B7" w:rsidRPr="0022279A" w:rsidRDefault="00BA55B7" w:rsidP="00EA7D4F">
            <w:pPr>
              <w:rPr>
                <w:ins w:id="1643" w:author="st1" w:date="2021-05-16T17:14:00Z"/>
                <w:rFonts w:ascii="標楷體" w:eastAsia="標楷體" w:hAnsi="標楷體"/>
              </w:rPr>
            </w:pPr>
            <w:r w:rsidRPr="001B5C9E">
              <w:rPr>
                <w:rFonts w:ascii="標楷體" w:eastAsia="標楷體" w:hAnsi="標楷體" w:hint="eastAsia"/>
              </w:rPr>
              <w:t>聯徵動產及貴重物品擔保品明細檔</w:t>
            </w:r>
          </w:p>
        </w:tc>
      </w:tr>
      <w:tr w:rsidR="00BA55B7" w:rsidRPr="0022279A" w14:paraId="2B9E4EF0" w14:textId="77777777" w:rsidTr="00EA7D4F">
        <w:trPr>
          <w:ins w:id="1644" w:author="st1" w:date="2021-05-16T17:14:00Z"/>
        </w:trPr>
        <w:tc>
          <w:tcPr>
            <w:tcW w:w="851" w:type="dxa"/>
          </w:tcPr>
          <w:p w14:paraId="502C6F5F" w14:textId="77777777" w:rsidR="00BA55B7" w:rsidRPr="0022279A" w:rsidRDefault="00BA55B7" w:rsidP="00EA7D4F">
            <w:pPr>
              <w:jc w:val="center"/>
              <w:rPr>
                <w:ins w:id="1645" w:author="st1" w:date="2021-05-16T17:14:00Z"/>
                <w:rFonts w:ascii="標楷體" w:eastAsia="標楷體" w:hAnsi="標楷體"/>
              </w:rPr>
            </w:pPr>
            <w:r>
              <w:rPr>
                <w:rFonts w:ascii="標楷體" w:eastAsia="標楷體" w:hAnsi="標楷體" w:hint="eastAsia"/>
              </w:rPr>
              <w:t>9</w:t>
            </w:r>
          </w:p>
        </w:tc>
        <w:tc>
          <w:tcPr>
            <w:tcW w:w="3118" w:type="dxa"/>
          </w:tcPr>
          <w:p w14:paraId="53B9756A" w14:textId="77777777" w:rsidR="00BA55B7" w:rsidRPr="0022279A" w:rsidRDefault="00BA55B7" w:rsidP="00EA7D4F">
            <w:pPr>
              <w:rPr>
                <w:ins w:id="1646" w:author="st1" w:date="2021-05-16T17:14:00Z"/>
                <w:rFonts w:ascii="標楷體" w:eastAsia="標楷體" w:hAnsi="標楷體"/>
              </w:rPr>
            </w:pPr>
            <w:ins w:id="1647" w:author="st1" w:date="2021-05-16T17:14:00Z">
              <w:r w:rsidRPr="00DB354B">
                <w:rPr>
                  <w:rFonts w:ascii="標楷體" w:eastAsia="標楷體" w:hAnsi="標楷體"/>
                </w:rPr>
                <w:t>JcicB</w:t>
              </w:r>
            </w:ins>
            <w:r>
              <w:rPr>
                <w:rFonts w:ascii="標楷體" w:eastAsia="標楷體" w:hAnsi="標楷體"/>
              </w:rPr>
              <w:t>094</w:t>
            </w:r>
          </w:p>
        </w:tc>
        <w:tc>
          <w:tcPr>
            <w:tcW w:w="4110" w:type="dxa"/>
          </w:tcPr>
          <w:p w14:paraId="0CDA3E8D" w14:textId="77777777" w:rsidR="00BA55B7" w:rsidRPr="0022279A" w:rsidRDefault="00BA55B7" w:rsidP="00EA7D4F">
            <w:pPr>
              <w:rPr>
                <w:ins w:id="1648" w:author="st1" w:date="2021-05-16T17:14:00Z"/>
                <w:rFonts w:ascii="標楷體" w:eastAsia="標楷體" w:hAnsi="標楷體"/>
              </w:rPr>
            </w:pPr>
            <w:r w:rsidRPr="001B5C9E">
              <w:rPr>
                <w:rFonts w:ascii="標楷體" w:eastAsia="標楷體" w:hAnsi="標楷體" w:hint="eastAsia"/>
              </w:rPr>
              <w:t>聯徵股票擔保品明細檔</w:t>
            </w:r>
          </w:p>
        </w:tc>
      </w:tr>
      <w:tr w:rsidR="00BA55B7" w:rsidRPr="0022279A" w14:paraId="5A564AE7" w14:textId="77777777" w:rsidTr="00EA7D4F">
        <w:trPr>
          <w:ins w:id="1649" w:author="st1" w:date="2021-05-16T17:14:00Z"/>
        </w:trPr>
        <w:tc>
          <w:tcPr>
            <w:tcW w:w="851" w:type="dxa"/>
          </w:tcPr>
          <w:p w14:paraId="73470B00" w14:textId="77777777" w:rsidR="00BA55B7" w:rsidRPr="0022279A" w:rsidRDefault="00BA55B7" w:rsidP="00EA7D4F">
            <w:pPr>
              <w:jc w:val="center"/>
              <w:rPr>
                <w:ins w:id="1650" w:author="st1" w:date="2021-05-16T17:14:00Z"/>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077DF996" w14:textId="77777777" w:rsidR="00BA55B7" w:rsidRPr="0022279A" w:rsidRDefault="00BA55B7" w:rsidP="00EA7D4F">
            <w:pPr>
              <w:rPr>
                <w:ins w:id="1651" w:author="st1" w:date="2021-05-16T17:14:00Z"/>
                <w:rFonts w:ascii="標楷體" w:eastAsia="標楷體" w:hAnsi="標楷體"/>
              </w:rPr>
            </w:pPr>
            <w:ins w:id="1652" w:author="st1" w:date="2021-05-16T17:14:00Z">
              <w:r w:rsidRPr="00DB354B">
                <w:rPr>
                  <w:rFonts w:ascii="標楷體" w:eastAsia="標楷體" w:hAnsi="標楷體"/>
                </w:rPr>
                <w:t>JcicB</w:t>
              </w:r>
            </w:ins>
            <w:r>
              <w:rPr>
                <w:rFonts w:ascii="標楷體" w:eastAsia="標楷體" w:hAnsi="標楷體"/>
              </w:rPr>
              <w:t>095</w:t>
            </w:r>
          </w:p>
        </w:tc>
        <w:tc>
          <w:tcPr>
            <w:tcW w:w="4110" w:type="dxa"/>
          </w:tcPr>
          <w:p w14:paraId="06DCA944" w14:textId="77777777" w:rsidR="00BA55B7" w:rsidRPr="0022279A" w:rsidRDefault="00BA55B7" w:rsidP="00EA7D4F">
            <w:pPr>
              <w:rPr>
                <w:ins w:id="1653" w:author="st1" w:date="2021-05-16T17:14:00Z"/>
                <w:rFonts w:ascii="標楷體" w:eastAsia="標楷體" w:hAnsi="標楷體"/>
              </w:rPr>
            </w:pPr>
            <w:r w:rsidRPr="001B5C9E">
              <w:rPr>
                <w:rFonts w:ascii="標楷體" w:eastAsia="標楷體" w:hAnsi="標楷體" w:hint="eastAsia"/>
              </w:rPr>
              <w:t>聯徵不動產擔保品明細-建號附加檔</w:t>
            </w:r>
          </w:p>
        </w:tc>
      </w:tr>
      <w:tr w:rsidR="00BA55B7" w:rsidRPr="0022279A" w14:paraId="3D6AE8BD" w14:textId="77777777" w:rsidTr="00EA7D4F">
        <w:trPr>
          <w:ins w:id="1654" w:author="st1" w:date="2021-05-16T17:14:00Z"/>
        </w:trPr>
        <w:tc>
          <w:tcPr>
            <w:tcW w:w="851" w:type="dxa"/>
          </w:tcPr>
          <w:p w14:paraId="3B845869" w14:textId="77777777" w:rsidR="00BA55B7" w:rsidRPr="0022279A" w:rsidRDefault="00BA55B7" w:rsidP="00EA7D4F">
            <w:pPr>
              <w:jc w:val="center"/>
              <w:rPr>
                <w:ins w:id="1655" w:author="st1" w:date="2021-05-16T17:14:00Z"/>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5F407B7A" w14:textId="77777777" w:rsidR="00BA55B7" w:rsidRPr="0022279A" w:rsidRDefault="00BA55B7" w:rsidP="00EA7D4F">
            <w:pPr>
              <w:rPr>
                <w:ins w:id="1656" w:author="st1" w:date="2021-05-16T17:14:00Z"/>
                <w:rFonts w:ascii="標楷體" w:eastAsia="標楷體" w:hAnsi="標楷體"/>
              </w:rPr>
            </w:pPr>
            <w:ins w:id="1657" w:author="st1" w:date="2021-05-16T17:14:00Z">
              <w:r w:rsidRPr="00DB354B">
                <w:rPr>
                  <w:rFonts w:ascii="標楷體" w:eastAsia="標楷體" w:hAnsi="標楷體"/>
                </w:rPr>
                <w:t>JcicB</w:t>
              </w:r>
            </w:ins>
            <w:r>
              <w:rPr>
                <w:rFonts w:ascii="標楷體" w:eastAsia="標楷體" w:hAnsi="標楷體"/>
              </w:rPr>
              <w:t>096</w:t>
            </w:r>
          </w:p>
        </w:tc>
        <w:tc>
          <w:tcPr>
            <w:tcW w:w="4110" w:type="dxa"/>
          </w:tcPr>
          <w:p w14:paraId="47CDCE29" w14:textId="77777777" w:rsidR="00BA55B7" w:rsidRPr="0022279A" w:rsidRDefault="00BA55B7" w:rsidP="00EA7D4F">
            <w:pPr>
              <w:rPr>
                <w:ins w:id="1658" w:author="st1" w:date="2021-05-16T17:14:00Z"/>
                <w:rFonts w:ascii="標楷體" w:eastAsia="標楷體" w:hAnsi="標楷體"/>
              </w:rPr>
            </w:pPr>
            <w:r w:rsidRPr="001B5C9E">
              <w:rPr>
                <w:rFonts w:ascii="標楷體" w:eastAsia="標楷體" w:hAnsi="標楷體" w:hint="eastAsia"/>
              </w:rPr>
              <w:t>聯徵不動產擔保品明細-地號附加檔</w:t>
            </w:r>
          </w:p>
        </w:tc>
      </w:tr>
      <w:tr w:rsidR="00BA55B7" w:rsidRPr="0022279A" w14:paraId="3F643FB4" w14:textId="77777777" w:rsidTr="00EA7D4F">
        <w:trPr>
          <w:ins w:id="1659" w:author="st1" w:date="2021-05-16T17:14:00Z"/>
        </w:trPr>
        <w:tc>
          <w:tcPr>
            <w:tcW w:w="851" w:type="dxa"/>
          </w:tcPr>
          <w:p w14:paraId="496F7F70" w14:textId="77777777" w:rsidR="00BA55B7" w:rsidRPr="0022279A" w:rsidRDefault="00BA55B7" w:rsidP="00EA7D4F">
            <w:pPr>
              <w:jc w:val="center"/>
              <w:rPr>
                <w:ins w:id="1660" w:author="st1" w:date="2021-05-16T17:14:00Z"/>
                <w:rFonts w:ascii="標楷體" w:eastAsia="標楷體" w:hAnsi="標楷體"/>
              </w:rPr>
            </w:pPr>
            <w:ins w:id="1661" w:author="st1" w:date="2021-05-16T17:14:00Z">
              <w:r w:rsidRPr="0022279A">
                <w:rPr>
                  <w:rFonts w:ascii="標楷體" w:eastAsia="標楷體" w:hAnsi="標楷體" w:hint="eastAsia"/>
                </w:rPr>
                <w:t>1</w:t>
              </w:r>
            </w:ins>
            <w:r>
              <w:rPr>
                <w:rFonts w:ascii="標楷體" w:eastAsia="標楷體" w:hAnsi="標楷體"/>
              </w:rPr>
              <w:t>2</w:t>
            </w:r>
          </w:p>
        </w:tc>
        <w:tc>
          <w:tcPr>
            <w:tcW w:w="3118" w:type="dxa"/>
          </w:tcPr>
          <w:p w14:paraId="5578D14A" w14:textId="77777777" w:rsidR="00BA55B7" w:rsidRPr="0022279A" w:rsidRDefault="00BA55B7" w:rsidP="00EA7D4F">
            <w:pPr>
              <w:rPr>
                <w:ins w:id="1662" w:author="st1" w:date="2021-05-16T17:14:00Z"/>
                <w:rFonts w:ascii="標楷體" w:eastAsia="標楷體" w:hAnsi="標楷體"/>
              </w:rPr>
            </w:pPr>
            <w:ins w:id="1663" w:author="st1" w:date="2021-05-16T17:14:00Z">
              <w:r w:rsidRPr="00DB354B">
                <w:rPr>
                  <w:rFonts w:ascii="標楷體" w:eastAsia="標楷體" w:hAnsi="標楷體"/>
                </w:rPr>
                <w:t>JcicB</w:t>
              </w:r>
            </w:ins>
            <w:r>
              <w:rPr>
                <w:rFonts w:ascii="標楷體" w:eastAsia="標楷體" w:hAnsi="標楷體"/>
              </w:rPr>
              <w:t>680</w:t>
            </w:r>
          </w:p>
        </w:tc>
        <w:tc>
          <w:tcPr>
            <w:tcW w:w="4110" w:type="dxa"/>
          </w:tcPr>
          <w:p w14:paraId="1701E96A" w14:textId="77777777" w:rsidR="00BA55B7" w:rsidRPr="0022279A" w:rsidRDefault="00BA55B7" w:rsidP="00EA7D4F">
            <w:pPr>
              <w:rPr>
                <w:ins w:id="1664" w:author="st1" w:date="2021-05-16T17:14:00Z"/>
                <w:rFonts w:ascii="標楷體" w:eastAsia="標楷體" w:hAnsi="標楷體"/>
              </w:rPr>
            </w:pPr>
            <w:r w:rsidRPr="001B5C9E">
              <w:rPr>
                <w:rFonts w:ascii="標楷體" w:eastAsia="標楷體" w:hAnsi="標楷體" w:hint="eastAsia"/>
              </w:rPr>
              <w:t>貸款餘額扣除擔保品鑑估值之金額資料檔</w:t>
            </w:r>
          </w:p>
        </w:tc>
      </w:tr>
    </w:tbl>
    <w:p w14:paraId="03ECBF13" w14:textId="77777777" w:rsidR="00BA55B7" w:rsidRPr="00D323F1" w:rsidRDefault="00BA55B7" w:rsidP="00BA55B7">
      <w:pPr>
        <w:ind w:left="1440"/>
        <w:rPr>
          <w:ins w:id="1665" w:author="st1" w:date="2021-05-16T17:14:00Z"/>
        </w:rPr>
      </w:pPr>
    </w:p>
    <w:p w14:paraId="2C6AF7D9" w14:textId="77777777" w:rsidR="00BA55B7" w:rsidRPr="00580C29" w:rsidRDefault="00BA55B7" w:rsidP="00BA55B7">
      <w:pPr>
        <w:pStyle w:val="a"/>
        <w:tabs>
          <w:tab w:val="num" w:pos="1559"/>
        </w:tabs>
        <w:spacing w:before="0"/>
        <w:ind w:left="1559" w:hanging="425"/>
        <w:rPr>
          <w:ins w:id="1666" w:author="st1" w:date="2021-05-16T17:14:00Z"/>
        </w:rPr>
      </w:pPr>
      <w:ins w:id="1667" w:author="st1" w:date="2021-05-16T17:14:00Z">
        <w:r w:rsidRPr="00580C29">
          <w:t>UI</w:t>
        </w:r>
        <w:r w:rsidRPr="00580C29">
          <w:rPr>
            <w:rFonts w:hint="eastAsia"/>
          </w:rPr>
          <w:t>畫面</w:t>
        </w:r>
      </w:ins>
    </w:p>
    <w:p w14:paraId="1EB2FF4C" w14:textId="77777777" w:rsidR="00BA55B7" w:rsidRDefault="00BA55B7" w:rsidP="00BA55B7">
      <w:pPr>
        <w:rPr>
          <w:ins w:id="1668" w:author="st1" w:date="2021-05-16T17:14:00Z"/>
        </w:rPr>
      </w:pPr>
      <w:r>
        <w:rPr>
          <w:noProof/>
        </w:rPr>
        <w:drawing>
          <wp:inline distT="0" distB="0" distL="0" distR="0" wp14:anchorId="062E8492" wp14:editId="41A07B7A">
            <wp:extent cx="6479540" cy="312801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28010"/>
                    </a:xfrm>
                    <a:prstGeom prst="rect">
                      <a:avLst/>
                    </a:prstGeom>
                  </pic:spPr>
                </pic:pic>
              </a:graphicData>
            </a:graphic>
          </wp:inline>
        </w:drawing>
      </w:r>
    </w:p>
    <w:p w14:paraId="53F8DAAE" w14:textId="77777777" w:rsidR="00BA55B7" w:rsidRDefault="00BA55B7" w:rsidP="00BA55B7">
      <w:pPr>
        <w:ind w:left="1440"/>
        <w:rPr>
          <w:ins w:id="1669" w:author="st1" w:date="2021-05-16T17:14:00Z"/>
        </w:rPr>
      </w:pPr>
    </w:p>
    <w:p w14:paraId="0CEA1769" w14:textId="77777777" w:rsidR="00BA55B7" w:rsidRPr="007646CA" w:rsidRDefault="00BA55B7" w:rsidP="00BA55B7">
      <w:pPr>
        <w:pStyle w:val="a"/>
        <w:tabs>
          <w:tab w:val="num" w:pos="1559"/>
        </w:tabs>
        <w:spacing w:before="0"/>
        <w:ind w:left="1559" w:hanging="425"/>
        <w:rPr>
          <w:ins w:id="1670" w:author="st1" w:date="2021-05-16T17:14:00Z"/>
        </w:rPr>
      </w:pPr>
      <w:ins w:id="1671" w:author="st1" w:date="2021-05-16T17:14:00Z">
        <w:r w:rsidRPr="007646CA">
          <w:t>輸入畫面</w:t>
        </w:r>
        <w:r w:rsidRPr="007646CA">
          <w:rPr>
            <w:rFonts w:hint="eastAsia"/>
          </w:rPr>
          <w:t>按鈕</w:t>
        </w:r>
        <w:r w:rsidRPr="007646CA">
          <w:t>說明</w:t>
        </w:r>
      </w:ins>
    </w:p>
    <w:p w14:paraId="0B90D497" w14:textId="77777777" w:rsidR="00BA55B7" w:rsidRDefault="00BA55B7" w:rsidP="00BA55B7">
      <w:pPr>
        <w:ind w:left="1440"/>
        <w:rPr>
          <w:ins w:id="1672" w:author="st1" w:date="2021-05-16T17:14:00Z"/>
        </w:rPr>
      </w:pPr>
    </w:p>
    <w:tbl>
      <w:tblPr>
        <w:tblStyle w:val="ac"/>
        <w:tblW w:w="10206" w:type="dxa"/>
        <w:tblInd w:w="-5" w:type="dxa"/>
        <w:tblLook w:val="04A0" w:firstRow="1" w:lastRow="0" w:firstColumn="1" w:lastColumn="0" w:noHBand="0" w:noVBand="1"/>
      </w:tblPr>
      <w:tblGrid>
        <w:gridCol w:w="848"/>
        <w:gridCol w:w="2112"/>
        <w:gridCol w:w="7246"/>
      </w:tblGrid>
      <w:tr w:rsidR="00BA55B7" w:rsidRPr="00F5236F" w14:paraId="4FFF9795" w14:textId="77777777" w:rsidTr="00EA7D4F">
        <w:trPr>
          <w:ins w:id="1673" w:author="st1" w:date="2021-05-16T17:14:00Z"/>
        </w:trPr>
        <w:tc>
          <w:tcPr>
            <w:tcW w:w="848" w:type="dxa"/>
            <w:shd w:val="clear" w:color="auto" w:fill="D9D9D9" w:themeFill="background1" w:themeFillShade="D9"/>
          </w:tcPr>
          <w:p w14:paraId="4E38563C" w14:textId="77777777" w:rsidR="00BA55B7" w:rsidRPr="00F5236F" w:rsidRDefault="00BA55B7" w:rsidP="00EA7D4F">
            <w:pPr>
              <w:jc w:val="center"/>
              <w:rPr>
                <w:ins w:id="1674" w:author="st1" w:date="2021-05-16T17:14:00Z"/>
                <w:rFonts w:ascii="標楷體" w:eastAsia="標楷體" w:hAnsi="標楷體"/>
              </w:rPr>
            </w:pPr>
            <w:ins w:id="1675" w:author="st1" w:date="2021-05-16T17:14:00Z">
              <w:r w:rsidRPr="00F5236F">
                <w:rPr>
                  <w:rFonts w:ascii="標楷體" w:eastAsia="標楷體" w:hAnsi="標楷體" w:hint="eastAsia"/>
                  <w:lang w:eastAsia="zh-HK"/>
                </w:rPr>
                <w:t>序號</w:t>
              </w:r>
            </w:ins>
          </w:p>
        </w:tc>
        <w:tc>
          <w:tcPr>
            <w:tcW w:w="2112" w:type="dxa"/>
            <w:shd w:val="clear" w:color="auto" w:fill="D9D9D9" w:themeFill="background1" w:themeFillShade="D9"/>
          </w:tcPr>
          <w:p w14:paraId="62510A2C" w14:textId="77777777" w:rsidR="00BA55B7" w:rsidRPr="00F5236F" w:rsidRDefault="00BA55B7" w:rsidP="00EA7D4F">
            <w:pPr>
              <w:jc w:val="center"/>
              <w:rPr>
                <w:ins w:id="1676" w:author="st1" w:date="2021-05-16T17:14:00Z"/>
                <w:rFonts w:ascii="標楷體" w:eastAsia="標楷體" w:hAnsi="標楷體"/>
              </w:rPr>
            </w:pPr>
            <w:ins w:id="1677" w:author="st1" w:date="2021-05-16T17:14:00Z">
              <w:r>
                <w:rPr>
                  <w:rFonts w:ascii="標楷體" w:eastAsia="標楷體" w:hAnsi="標楷體" w:hint="eastAsia"/>
                  <w:lang w:eastAsia="zh-HK"/>
                </w:rPr>
                <w:t>按鈕名稱</w:t>
              </w:r>
            </w:ins>
          </w:p>
        </w:tc>
        <w:tc>
          <w:tcPr>
            <w:tcW w:w="7246" w:type="dxa"/>
            <w:shd w:val="clear" w:color="auto" w:fill="D9D9D9" w:themeFill="background1" w:themeFillShade="D9"/>
          </w:tcPr>
          <w:p w14:paraId="5A0013AC" w14:textId="77777777" w:rsidR="00BA55B7" w:rsidRPr="00F5236F" w:rsidRDefault="00BA55B7" w:rsidP="00EA7D4F">
            <w:pPr>
              <w:jc w:val="center"/>
              <w:rPr>
                <w:ins w:id="1678" w:author="st1" w:date="2021-05-16T17:14:00Z"/>
                <w:rFonts w:ascii="標楷體" w:eastAsia="標楷體" w:hAnsi="標楷體"/>
              </w:rPr>
            </w:pPr>
            <w:ins w:id="1679" w:author="st1" w:date="2021-05-16T17:14:00Z">
              <w:r>
                <w:rPr>
                  <w:rFonts w:ascii="標楷體" w:eastAsia="標楷體" w:hAnsi="標楷體" w:hint="eastAsia"/>
                  <w:lang w:eastAsia="zh-HK"/>
                </w:rPr>
                <w:t>功能說明</w:t>
              </w:r>
            </w:ins>
          </w:p>
        </w:tc>
      </w:tr>
      <w:tr w:rsidR="00BA55B7" w:rsidRPr="00F5236F" w14:paraId="2785EA8A" w14:textId="77777777" w:rsidTr="00EA7D4F">
        <w:trPr>
          <w:ins w:id="1680" w:author="st1" w:date="2021-05-16T17:14:00Z"/>
        </w:trPr>
        <w:tc>
          <w:tcPr>
            <w:tcW w:w="848" w:type="dxa"/>
          </w:tcPr>
          <w:p w14:paraId="1B6710C3" w14:textId="77777777" w:rsidR="00BA55B7" w:rsidRPr="00744DD4" w:rsidRDefault="00BA55B7" w:rsidP="00EA7D4F">
            <w:pPr>
              <w:jc w:val="center"/>
              <w:rPr>
                <w:ins w:id="1681" w:author="st1" w:date="2021-05-16T17:14:00Z"/>
                <w:rFonts w:ascii="標楷體" w:eastAsia="標楷體" w:hAnsi="標楷體"/>
                <w:lang w:eastAsia="zh-HK"/>
              </w:rPr>
            </w:pPr>
            <w:ins w:id="1682" w:author="st1" w:date="2021-05-16T17:14:00Z">
              <w:r w:rsidRPr="00744DD4">
                <w:rPr>
                  <w:rFonts w:ascii="標楷體" w:eastAsia="標楷體" w:hAnsi="標楷體" w:hint="eastAsia"/>
                </w:rPr>
                <w:t>1</w:t>
              </w:r>
            </w:ins>
          </w:p>
        </w:tc>
        <w:tc>
          <w:tcPr>
            <w:tcW w:w="2112" w:type="dxa"/>
          </w:tcPr>
          <w:p w14:paraId="5BFAD650" w14:textId="77777777" w:rsidR="00BA55B7" w:rsidRPr="00744DD4" w:rsidRDefault="00BA55B7" w:rsidP="00EA7D4F">
            <w:pPr>
              <w:rPr>
                <w:ins w:id="1683" w:author="st1" w:date="2021-05-16T17:14:00Z"/>
                <w:rFonts w:ascii="標楷體" w:eastAsia="標楷體" w:hAnsi="標楷體"/>
                <w:lang w:eastAsia="zh-HK"/>
              </w:rPr>
            </w:pPr>
            <w:ins w:id="1684" w:author="st1" w:date="2021-05-16T17:14:00Z">
              <w:r>
                <w:rPr>
                  <w:rFonts w:ascii="標楷體" w:eastAsia="標楷體" w:hAnsi="標楷體" w:hint="eastAsia"/>
                  <w:lang w:eastAsia="zh-HK"/>
                </w:rPr>
                <w:t>確定</w:t>
              </w:r>
            </w:ins>
          </w:p>
        </w:tc>
        <w:tc>
          <w:tcPr>
            <w:tcW w:w="7246" w:type="dxa"/>
          </w:tcPr>
          <w:p w14:paraId="40FCB439" w14:textId="77777777" w:rsidR="00BA55B7" w:rsidRDefault="00BA55B7" w:rsidP="00EA7D4F">
            <w:pPr>
              <w:rPr>
                <w:rFonts w:ascii="標楷體" w:eastAsia="標楷體" w:hAnsi="標楷體"/>
              </w:rPr>
            </w:pPr>
            <w:r>
              <w:rPr>
                <w:rFonts w:ascii="標楷體" w:eastAsia="標楷體" w:hAnsi="標楷體" w:hint="eastAsia"/>
              </w:rPr>
              <w:t>1.</w:t>
            </w:r>
            <w:ins w:id="1685" w:author="st1" w:date="2021-05-16T17:14:00Z">
              <w:r>
                <w:rPr>
                  <w:rFonts w:ascii="標楷體" w:eastAsia="標楷體" w:hAnsi="標楷體" w:hint="eastAsia"/>
                  <w:lang w:eastAsia="zh-HK"/>
                </w:rPr>
                <w:t>根據勾選項目,開始</w:t>
              </w:r>
            </w:ins>
            <w:ins w:id="1686" w:author="st1" w:date="2021-05-16T15:39:00Z">
              <w:r>
                <w:rPr>
                  <w:rFonts w:ascii="標楷體" w:eastAsia="標楷體" w:hAnsi="標楷體" w:hint="eastAsia"/>
                </w:rPr>
                <w:t>產生</w:t>
              </w:r>
            </w:ins>
            <w:ins w:id="1687" w:author="st1" w:date="2021-05-16T15:46:00Z">
              <w:r w:rsidRPr="00D378B3">
                <w:rPr>
                  <w:rFonts w:ascii="標楷體" w:eastAsia="標楷體" w:hAnsi="標楷體" w:hint="eastAsia"/>
                </w:rPr>
                <w:t>JCIC</w:t>
              </w:r>
            </w:ins>
            <w:r>
              <w:rPr>
                <w:rFonts w:ascii="標楷體" w:eastAsia="標楷體" w:hAnsi="標楷體" w:hint="eastAsia"/>
              </w:rPr>
              <w:t>月</w:t>
            </w:r>
            <w:ins w:id="1688" w:author="st1" w:date="2021-05-16T15:46:00Z">
              <w:r w:rsidRPr="00D378B3">
                <w:rPr>
                  <w:rFonts w:ascii="標楷體" w:eastAsia="標楷體" w:hAnsi="標楷體" w:hint="eastAsia"/>
                </w:rPr>
                <w:t>報媒體檔</w:t>
              </w:r>
            </w:ins>
          </w:p>
          <w:p w14:paraId="399ABD88" w14:textId="77777777" w:rsidR="00BA55B7" w:rsidRPr="00651325" w:rsidRDefault="00BA55B7" w:rsidP="00EA7D4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065E78C" w14:textId="77777777" w:rsidR="00BA55B7" w:rsidRPr="00293C02" w:rsidRDefault="00BA55B7" w:rsidP="00EA7D4F">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07090DE" w14:textId="77777777" w:rsidR="00BA55B7" w:rsidRPr="00293C02" w:rsidRDefault="00BA55B7" w:rsidP="00EA7D4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9727887" w14:textId="77777777" w:rsidR="00BA55B7" w:rsidRDefault="00BA55B7" w:rsidP="00EA7D4F">
            <w:pPr>
              <w:rPr>
                <w:rFonts w:ascii="標楷體" w:eastAsia="標楷體" w:hAnsi="標楷體"/>
              </w:rPr>
            </w:pPr>
            <w:r>
              <w:rPr>
                <w:rFonts w:ascii="標楷體" w:eastAsia="標楷體" w:hAnsi="標楷體" w:hint="eastAsia"/>
              </w:rPr>
              <w:t>3.依照勾選項目產生[</w:t>
            </w:r>
            <w:ins w:id="1689" w:author="st1" w:date="2021-05-16T15:46:00Z">
              <w:r w:rsidRPr="00D378B3">
                <w:rPr>
                  <w:rFonts w:ascii="標楷體" w:eastAsia="標楷體" w:hAnsi="標楷體" w:hint="eastAsia"/>
                </w:rPr>
                <w:t>JCIC</w:t>
              </w:r>
            </w:ins>
            <w:r>
              <w:rPr>
                <w:rFonts w:ascii="標楷體" w:eastAsia="標楷體" w:hAnsi="標楷體" w:hint="eastAsia"/>
              </w:rPr>
              <w:t>月</w:t>
            </w:r>
            <w:ins w:id="1690" w:author="st1" w:date="2021-05-16T15:46:00Z">
              <w:r w:rsidRPr="00D378B3">
                <w:rPr>
                  <w:rFonts w:ascii="標楷體" w:eastAsia="標楷體" w:hAnsi="標楷體" w:hint="eastAsia"/>
                </w:rPr>
                <w:t>報媒體檔</w:t>
              </w:r>
            </w:ins>
            <w:r>
              <w:rPr>
                <w:rFonts w:ascii="標楷體" w:eastAsia="標楷體" w:hAnsi="標楷體" w:hint="eastAsia"/>
              </w:rPr>
              <w:t>]</w:t>
            </w:r>
          </w:p>
          <w:p w14:paraId="1786C024" w14:textId="77777777" w:rsidR="00BA55B7" w:rsidRPr="009B3422" w:rsidRDefault="00BA55B7" w:rsidP="00EA7D4F">
            <w:pPr>
              <w:rPr>
                <w:ins w:id="1691" w:author="st1" w:date="2021-05-16T17:14:00Z"/>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A55B7" w:rsidRPr="00F5236F" w14:paraId="1E452530" w14:textId="77777777" w:rsidTr="00EA7D4F">
        <w:trPr>
          <w:ins w:id="1692" w:author="st1" w:date="2021-05-16T17:14:00Z"/>
        </w:trPr>
        <w:tc>
          <w:tcPr>
            <w:tcW w:w="848" w:type="dxa"/>
          </w:tcPr>
          <w:p w14:paraId="57837238" w14:textId="77777777" w:rsidR="00BA55B7" w:rsidRPr="00744DD4" w:rsidRDefault="00BA55B7" w:rsidP="00EA7D4F">
            <w:pPr>
              <w:jc w:val="center"/>
              <w:rPr>
                <w:ins w:id="1693" w:author="st1" w:date="2021-05-16T17:14:00Z"/>
                <w:rFonts w:ascii="標楷體" w:eastAsia="標楷體" w:hAnsi="標楷體"/>
              </w:rPr>
            </w:pPr>
            <w:r>
              <w:rPr>
                <w:rFonts w:ascii="標楷體" w:eastAsia="標楷體" w:hAnsi="標楷體" w:hint="eastAsia"/>
              </w:rPr>
              <w:t>2</w:t>
            </w:r>
          </w:p>
        </w:tc>
        <w:tc>
          <w:tcPr>
            <w:tcW w:w="2112" w:type="dxa"/>
          </w:tcPr>
          <w:p w14:paraId="68C1B01F" w14:textId="77777777" w:rsidR="00BA55B7" w:rsidRPr="00744DD4" w:rsidRDefault="00BA55B7" w:rsidP="00EA7D4F">
            <w:pPr>
              <w:rPr>
                <w:ins w:id="1694" w:author="st1" w:date="2021-05-16T17:14:00Z"/>
                <w:rFonts w:ascii="標楷體" w:eastAsia="標楷體" w:hAnsi="標楷體"/>
                <w:lang w:eastAsia="zh-HK"/>
              </w:rPr>
            </w:pPr>
            <w:ins w:id="1695" w:author="st1" w:date="2021-05-16T17:14:00Z">
              <w:r w:rsidRPr="00744DD4">
                <w:rPr>
                  <w:rFonts w:ascii="標楷體" w:eastAsia="標楷體" w:hAnsi="標楷體" w:hint="eastAsia"/>
                  <w:lang w:eastAsia="zh-HK"/>
                </w:rPr>
                <w:t>離開</w:t>
              </w:r>
            </w:ins>
          </w:p>
        </w:tc>
        <w:tc>
          <w:tcPr>
            <w:tcW w:w="7246" w:type="dxa"/>
          </w:tcPr>
          <w:p w14:paraId="698E9709" w14:textId="77777777" w:rsidR="00BA55B7" w:rsidRPr="00744DD4" w:rsidRDefault="00BA55B7" w:rsidP="00EA7D4F">
            <w:pPr>
              <w:rPr>
                <w:ins w:id="1696" w:author="st1" w:date="2021-05-16T17:14:00Z"/>
                <w:rFonts w:ascii="標楷體" w:eastAsia="標楷體" w:hAnsi="標楷體"/>
                <w:lang w:eastAsia="zh-HK"/>
              </w:rPr>
            </w:pPr>
            <w:ins w:id="1697" w:author="st1" w:date="2021-05-16T17:14:00Z">
              <w:r w:rsidRPr="00744DD4">
                <w:rPr>
                  <w:rFonts w:ascii="標楷體" w:eastAsia="標楷體" w:hAnsi="標楷體" w:hint="eastAsia"/>
                  <w:lang w:eastAsia="zh-HK"/>
                </w:rPr>
                <w:t>關閉此查詢畫面</w:t>
              </w:r>
            </w:ins>
          </w:p>
        </w:tc>
      </w:tr>
      <w:tr w:rsidR="00BA55B7" w:rsidRPr="00F5236F" w14:paraId="0A653536" w14:textId="77777777" w:rsidTr="00EA7D4F">
        <w:trPr>
          <w:ins w:id="1698" w:author="st1" w:date="2021-05-16T17:14:00Z"/>
        </w:trPr>
        <w:tc>
          <w:tcPr>
            <w:tcW w:w="848" w:type="dxa"/>
          </w:tcPr>
          <w:p w14:paraId="5DB07203" w14:textId="77777777" w:rsidR="00BA55B7" w:rsidRPr="00744DD4" w:rsidRDefault="00BA55B7" w:rsidP="00EA7D4F">
            <w:pPr>
              <w:jc w:val="center"/>
              <w:rPr>
                <w:ins w:id="1699" w:author="st1" w:date="2021-05-16T17:14:00Z"/>
                <w:rFonts w:ascii="標楷體" w:eastAsia="標楷體" w:hAnsi="標楷體"/>
              </w:rPr>
            </w:pPr>
            <w:r>
              <w:rPr>
                <w:rFonts w:ascii="標楷體" w:eastAsia="標楷體" w:hAnsi="標楷體" w:hint="eastAsia"/>
              </w:rPr>
              <w:t>3</w:t>
            </w:r>
          </w:p>
        </w:tc>
        <w:tc>
          <w:tcPr>
            <w:tcW w:w="2112" w:type="dxa"/>
          </w:tcPr>
          <w:p w14:paraId="5512B32E" w14:textId="77777777" w:rsidR="00BA55B7" w:rsidRPr="00744DD4" w:rsidRDefault="00BA55B7" w:rsidP="00EA7D4F">
            <w:pPr>
              <w:rPr>
                <w:ins w:id="1700" w:author="st1" w:date="2021-05-16T17:14:00Z"/>
                <w:rFonts w:ascii="標楷體" w:eastAsia="標楷體" w:hAnsi="標楷體"/>
                <w:lang w:eastAsia="zh-HK"/>
              </w:rPr>
            </w:pPr>
            <w:ins w:id="1701" w:author="st1" w:date="2021-05-16T17:14:00Z">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ins>
          </w:p>
        </w:tc>
        <w:tc>
          <w:tcPr>
            <w:tcW w:w="7246" w:type="dxa"/>
          </w:tcPr>
          <w:p w14:paraId="4970E099" w14:textId="77777777" w:rsidR="00BA55B7" w:rsidRPr="00744DD4" w:rsidRDefault="00BA55B7" w:rsidP="00EA7D4F">
            <w:pPr>
              <w:rPr>
                <w:ins w:id="1702" w:author="st1" w:date="2021-05-16T17:14:00Z"/>
                <w:rFonts w:ascii="標楷體" w:eastAsia="標楷體" w:hAnsi="標楷體"/>
                <w:lang w:eastAsia="zh-HK"/>
              </w:rPr>
            </w:pPr>
            <w:ins w:id="1703" w:author="st1" w:date="2021-05-16T17:14:00Z">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ins>
          </w:p>
        </w:tc>
      </w:tr>
    </w:tbl>
    <w:p w14:paraId="67B7141C" w14:textId="77777777" w:rsidR="00BA55B7" w:rsidRDefault="00BA55B7" w:rsidP="00BA55B7">
      <w:pPr>
        <w:ind w:left="1440"/>
        <w:rPr>
          <w:ins w:id="1704" w:author="st1" w:date="2021-05-16T17:14:00Z"/>
        </w:rPr>
      </w:pPr>
    </w:p>
    <w:p w14:paraId="758B588D" w14:textId="77777777" w:rsidR="00BA55B7" w:rsidRPr="00B9686C" w:rsidRDefault="00BA55B7" w:rsidP="00BA55B7">
      <w:pPr>
        <w:pStyle w:val="a"/>
        <w:tabs>
          <w:tab w:val="num" w:pos="1559"/>
        </w:tabs>
        <w:spacing w:before="0"/>
        <w:ind w:left="1559" w:hanging="425"/>
        <w:rPr>
          <w:ins w:id="1705" w:author="st1" w:date="2021-05-16T17:14:00Z"/>
        </w:rPr>
      </w:pPr>
      <w:ins w:id="1706" w:author="st1" w:date="2021-05-16T17:14:00Z">
        <w:r w:rsidRPr="00B9686C">
          <w:t>輸入畫面資料說明</w:t>
        </w:r>
      </w:ins>
    </w:p>
    <w:p w14:paraId="7DD10604" w14:textId="77777777" w:rsidR="00BA55B7" w:rsidRPr="00583AF3" w:rsidRDefault="00BA55B7" w:rsidP="00BA55B7">
      <w:pPr>
        <w:ind w:left="1440"/>
        <w:rPr>
          <w:ins w:id="1707" w:author="st1" w:date="2021-05-16T17:14:00Z"/>
        </w:rPr>
      </w:pP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A55B7" w:rsidRPr="00362205" w14:paraId="1F892A5A" w14:textId="77777777" w:rsidTr="00EA7D4F">
        <w:trPr>
          <w:trHeight w:val="388"/>
          <w:jc w:val="center"/>
          <w:ins w:id="1708" w:author="st1" w:date="2021-05-16T17:14:00Z"/>
        </w:trPr>
        <w:tc>
          <w:tcPr>
            <w:tcW w:w="576" w:type="dxa"/>
            <w:vMerge w:val="restart"/>
            <w:shd w:val="clear" w:color="auto" w:fill="D9D9D9" w:themeFill="background1" w:themeFillShade="D9"/>
          </w:tcPr>
          <w:p w14:paraId="56E0BDC4" w14:textId="77777777" w:rsidR="00BA55B7" w:rsidRPr="00362205" w:rsidRDefault="00BA55B7" w:rsidP="00EA7D4F">
            <w:pPr>
              <w:rPr>
                <w:ins w:id="1709" w:author="st1" w:date="2021-05-16T17:14:00Z"/>
                <w:rFonts w:ascii="標楷體" w:eastAsia="標楷體" w:hAnsi="標楷體"/>
              </w:rPr>
            </w:pPr>
            <w:ins w:id="1710" w:author="st1" w:date="2021-05-16T17:14:00Z">
              <w:r w:rsidRPr="00362205">
                <w:rPr>
                  <w:rFonts w:ascii="標楷體" w:eastAsia="標楷體" w:hAnsi="標楷體"/>
                </w:rPr>
                <w:t>序</w:t>
              </w:r>
              <w:r w:rsidRPr="00362205">
                <w:rPr>
                  <w:rFonts w:ascii="標楷體" w:eastAsia="標楷體" w:hAnsi="標楷體"/>
                </w:rPr>
                <w:lastRenderedPageBreak/>
                <w:t>號</w:t>
              </w:r>
            </w:ins>
          </w:p>
        </w:tc>
        <w:tc>
          <w:tcPr>
            <w:tcW w:w="1702" w:type="dxa"/>
            <w:vMerge w:val="restart"/>
            <w:shd w:val="clear" w:color="auto" w:fill="D9D9D9" w:themeFill="background1" w:themeFillShade="D9"/>
          </w:tcPr>
          <w:p w14:paraId="06DCDADA" w14:textId="77777777" w:rsidR="00BA55B7" w:rsidRPr="00362205" w:rsidRDefault="00BA55B7" w:rsidP="00EA7D4F">
            <w:pPr>
              <w:rPr>
                <w:ins w:id="1711" w:author="st1" w:date="2021-05-16T17:14:00Z"/>
                <w:rFonts w:ascii="標楷體" w:eastAsia="標楷體" w:hAnsi="標楷體"/>
              </w:rPr>
            </w:pPr>
            <w:ins w:id="1712" w:author="st1" w:date="2021-05-16T17:14:00Z">
              <w:r w:rsidRPr="00362205">
                <w:rPr>
                  <w:rFonts w:ascii="標楷體" w:eastAsia="標楷體" w:hAnsi="標楷體"/>
                </w:rPr>
                <w:lastRenderedPageBreak/>
                <w:t>欄位</w:t>
              </w:r>
            </w:ins>
          </w:p>
        </w:tc>
        <w:tc>
          <w:tcPr>
            <w:tcW w:w="4783" w:type="dxa"/>
            <w:gridSpan w:val="5"/>
            <w:shd w:val="clear" w:color="auto" w:fill="D9D9D9" w:themeFill="background1" w:themeFillShade="D9"/>
          </w:tcPr>
          <w:p w14:paraId="61C49E15" w14:textId="77777777" w:rsidR="00BA55B7" w:rsidRPr="00362205" w:rsidRDefault="00BA55B7" w:rsidP="00EA7D4F">
            <w:pPr>
              <w:jc w:val="center"/>
              <w:rPr>
                <w:ins w:id="1713" w:author="st1" w:date="2021-05-16T17:14:00Z"/>
                <w:rFonts w:ascii="標楷體" w:eastAsia="標楷體" w:hAnsi="標楷體"/>
              </w:rPr>
            </w:pPr>
            <w:ins w:id="1714" w:author="st1" w:date="2021-05-16T17:14:00Z">
              <w:r w:rsidRPr="00362205">
                <w:rPr>
                  <w:rFonts w:ascii="標楷體" w:eastAsia="標楷體" w:hAnsi="標楷體"/>
                </w:rPr>
                <w:t>說明</w:t>
              </w:r>
            </w:ins>
          </w:p>
        </w:tc>
        <w:tc>
          <w:tcPr>
            <w:tcW w:w="3421" w:type="dxa"/>
            <w:vMerge w:val="restart"/>
            <w:shd w:val="clear" w:color="auto" w:fill="D9D9D9" w:themeFill="background1" w:themeFillShade="D9"/>
          </w:tcPr>
          <w:p w14:paraId="4EF17102" w14:textId="77777777" w:rsidR="00BA55B7" w:rsidRPr="00362205" w:rsidRDefault="00BA55B7" w:rsidP="00EA7D4F">
            <w:pPr>
              <w:rPr>
                <w:ins w:id="1715" w:author="st1" w:date="2021-05-16T17:14:00Z"/>
                <w:rFonts w:ascii="標楷體" w:eastAsia="標楷體" w:hAnsi="標楷體"/>
              </w:rPr>
            </w:pPr>
            <w:ins w:id="1716" w:author="st1" w:date="2021-05-16T17:14:00Z">
              <w:r w:rsidRPr="00362205">
                <w:rPr>
                  <w:rFonts w:ascii="標楷體" w:eastAsia="標楷體" w:hAnsi="標楷體"/>
                </w:rPr>
                <w:t>處理邏輯及注意事項</w:t>
              </w:r>
            </w:ins>
          </w:p>
        </w:tc>
      </w:tr>
      <w:tr w:rsidR="00BA55B7" w:rsidRPr="00362205" w14:paraId="7346BC2E" w14:textId="77777777" w:rsidTr="00EA7D4F">
        <w:trPr>
          <w:trHeight w:val="244"/>
          <w:jc w:val="center"/>
          <w:ins w:id="1717" w:author="st1" w:date="2021-05-16T17:14:00Z"/>
        </w:trPr>
        <w:tc>
          <w:tcPr>
            <w:tcW w:w="576" w:type="dxa"/>
            <w:vMerge/>
            <w:shd w:val="clear" w:color="auto" w:fill="D9D9D9" w:themeFill="background1" w:themeFillShade="D9"/>
          </w:tcPr>
          <w:p w14:paraId="6C2A8341" w14:textId="77777777" w:rsidR="00BA55B7" w:rsidRPr="00362205" w:rsidRDefault="00BA55B7" w:rsidP="00EA7D4F">
            <w:pPr>
              <w:rPr>
                <w:ins w:id="1718" w:author="st1" w:date="2021-05-16T17:14:00Z"/>
                <w:rFonts w:ascii="標楷體" w:eastAsia="標楷體" w:hAnsi="標楷體"/>
              </w:rPr>
            </w:pPr>
          </w:p>
        </w:tc>
        <w:tc>
          <w:tcPr>
            <w:tcW w:w="1702" w:type="dxa"/>
            <w:vMerge/>
            <w:shd w:val="clear" w:color="auto" w:fill="D9D9D9" w:themeFill="background1" w:themeFillShade="D9"/>
          </w:tcPr>
          <w:p w14:paraId="35FA362C" w14:textId="77777777" w:rsidR="00BA55B7" w:rsidRPr="00362205" w:rsidRDefault="00BA55B7" w:rsidP="00EA7D4F">
            <w:pPr>
              <w:rPr>
                <w:ins w:id="1719" w:author="st1" w:date="2021-05-16T17:14:00Z"/>
                <w:rFonts w:ascii="標楷體" w:eastAsia="標楷體" w:hAnsi="標楷體"/>
              </w:rPr>
            </w:pPr>
          </w:p>
        </w:tc>
        <w:tc>
          <w:tcPr>
            <w:tcW w:w="1291" w:type="dxa"/>
            <w:shd w:val="clear" w:color="auto" w:fill="D9D9D9" w:themeFill="background1" w:themeFillShade="D9"/>
          </w:tcPr>
          <w:p w14:paraId="5AFCFCA4" w14:textId="77777777" w:rsidR="00BA55B7" w:rsidRPr="00362205" w:rsidRDefault="00BA55B7" w:rsidP="00EA7D4F">
            <w:pPr>
              <w:rPr>
                <w:ins w:id="1720" w:author="st1" w:date="2021-05-16T17:14:00Z"/>
                <w:rFonts w:ascii="標楷體" w:eastAsia="標楷體" w:hAnsi="標楷體"/>
              </w:rPr>
            </w:pPr>
            <w:ins w:id="1721" w:author="st1" w:date="2021-05-16T17:14:00Z">
              <w:r w:rsidRPr="004E09B8">
                <w:rPr>
                  <w:rFonts w:ascii="標楷體" w:eastAsia="標楷體" w:hAnsi="標楷體" w:hint="eastAsia"/>
                </w:rPr>
                <w:t>資料型態長度</w:t>
              </w:r>
            </w:ins>
          </w:p>
        </w:tc>
        <w:tc>
          <w:tcPr>
            <w:tcW w:w="1229" w:type="dxa"/>
            <w:shd w:val="clear" w:color="auto" w:fill="D9D9D9" w:themeFill="background1" w:themeFillShade="D9"/>
          </w:tcPr>
          <w:p w14:paraId="3675046F" w14:textId="77777777" w:rsidR="00BA55B7" w:rsidRPr="00362205" w:rsidRDefault="00BA55B7" w:rsidP="00EA7D4F">
            <w:pPr>
              <w:rPr>
                <w:ins w:id="1722" w:author="st1" w:date="2021-05-16T17:14:00Z"/>
                <w:rFonts w:ascii="標楷體" w:eastAsia="標楷體" w:hAnsi="標楷體"/>
              </w:rPr>
            </w:pPr>
            <w:ins w:id="1723" w:author="st1" w:date="2021-05-16T17:14:00Z">
              <w:r w:rsidRPr="00362205">
                <w:rPr>
                  <w:rFonts w:ascii="標楷體" w:eastAsia="標楷體" w:hAnsi="標楷體"/>
                </w:rPr>
                <w:t>預設值</w:t>
              </w:r>
            </w:ins>
          </w:p>
        </w:tc>
        <w:tc>
          <w:tcPr>
            <w:tcW w:w="983" w:type="dxa"/>
            <w:shd w:val="clear" w:color="auto" w:fill="D9D9D9" w:themeFill="background1" w:themeFillShade="D9"/>
          </w:tcPr>
          <w:p w14:paraId="4237DC88" w14:textId="77777777" w:rsidR="00BA55B7" w:rsidRPr="00362205" w:rsidRDefault="00BA55B7" w:rsidP="00EA7D4F">
            <w:pPr>
              <w:rPr>
                <w:ins w:id="1724" w:author="st1" w:date="2021-05-16T17:14:00Z"/>
                <w:rFonts w:ascii="標楷體" w:eastAsia="標楷體" w:hAnsi="標楷體"/>
              </w:rPr>
            </w:pPr>
            <w:ins w:id="1725" w:author="st1" w:date="2021-05-16T17:14:00Z">
              <w:r w:rsidRPr="00362205">
                <w:rPr>
                  <w:rFonts w:ascii="標楷體" w:eastAsia="標楷體" w:hAnsi="標楷體"/>
                </w:rPr>
                <w:t>選單內容</w:t>
              </w:r>
            </w:ins>
          </w:p>
        </w:tc>
        <w:tc>
          <w:tcPr>
            <w:tcW w:w="704" w:type="dxa"/>
            <w:shd w:val="clear" w:color="auto" w:fill="D9D9D9" w:themeFill="background1" w:themeFillShade="D9"/>
          </w:tcPr>
          <w:p w14:paraId="74142ECF" w14:textId="77777777" w:rsidR="00BA55B7" w:rsidRPr="00362205" w:rsidRDefault="00BA55B7" w:rsidP="00EA7D4F">
            <w:pPr>
              <w:rPr>
                <w:ins w:id="1726" w:author="st1" w:date="2021-05-16T17:14:00Z"/>
                <w:rFonts w:ascii="標楷體" w:eastAsia="標楷體" w:hAnsi="標楷體"/>
              </w:rPr>
            </w:pPr>
            <w:ins w:id="1727" w:author="st1" w:date="2021-05-16T17:14:00Z">
              <w:r w:rsidRPr="00362205">
                <w:rPr>
                  <w:rFonts w:ascii="標楷體" w:eastAsia="標楷體" w:hAnsi="標楷體"/>
                </w:rPr>
                <w:t>必填</w:t>
              </w:r>
            </w:ins>
          </w:p>
        </w:tc>
        <w:tc>
          <w:tcPr>
            <w:tcW w:w="576" w:type="dxa"/>
            <w:shd w:val="clear" w:color="auto" w:fill="D9D9D9" w:themeFill="background1" w:themeFillShade="D9"/>
          </w:tcPr>
          <w:p w14:paraId="4554C07F" w14:textId="77777777" w:rsidR="00BA55B7" w:rsidRPr="00362205" w:rsidRDefault="00BA55B7" w:rsidP="00EA7D4F">
            <w:pPr>
              <w:rPr>
                <w:ins w:id="1728" w:author="st1" w:date="2021-05-16T17:14:00Z"/>
                <w:rFonts w:ascii="標楷體" w:eastAsia="標楷體" w:hAnsi="標楷體"/>
              </w:rPr>
            </w:pPr>
            <w:ins w:id="1729" w:author="st1" w:date="2021-05-16T17:14:00Z">
              <w:r w:rsidRPr="00362205">
                <w:rPr>
                  <w:rFonts w:ascii="標楷體" w:eastAsia="標楷體" w:hAnsi="標楷體"/>
                </w:rPr>
                <w:t>R/W</w:t>
              </w:r>
            </w:ins>
          </w:p>
        </w:tc>
        <w:tc>
          <w:tcPr>
            <w:tcW w:w="3421" w:type="dxa"/>
            <w:vMerge/>
            <w:shd w:val="clear" w:color="auto" w:fill="D9D9D9" w:themeFill="background1" w:themeFillShade="D9"/>
          </w:tcPr>
          <w:p w14:paraId="5F69A75E" w14:textId="77777777" w:rsidR="00BA55B7" w:rsidRPr="00362205" w:rsidRDefault="00BA55B7" w:rsidP="00EA7D4F">
            <w:pPr>
              <w:rPr>
                <w:ins w:id="1730" w:author="st1" w:date="2021-05-16T17:14:00Z"/>
                <w:rFonts w:ascii="標楷體" w:eastAsia="標楷體" w:hAnsi="標楷體"/>
              </w:rPr>
            </w:pPr>
          </w:p>
        </w:tc>
      </w:tr>
      <w:tr w:rsidR="00BA55B7" w:rsidRPr="00362205" w14:paraId="72BF5DC3" w14:textId="77777777" w:rsidTr="00EA7D4F">
        <w:trPr>
          <w:trHeight w:val="244"/>
          <w:jc w:val="center"/>
          <w:ins w:id="1731" w:author="st1" w:date="2021-05-16T17:14:00Z"/>
        </w:trPr>
        <w:tc>
          <w:tcPr>
            <w:tcW w:w="576" w:type="dxa"/>
          </w:tcPr>
          <w:p w14:paraId="7BAE144A" w14:textId="77777777" w:rsidR="00BA55B7" w:rsidRPr="00362205" w:rsidRDefault="00BA55B7" w:rsidP="00EA7D4F">
            <w:pPr>
              <w:rPr>
                <w:ins w:id="1732" w:author="st1" w:date="2021-05-16T17:14:00Z"/>
                <w:rFonts w:ascii="標楷體" w:eastAsia="標楷體" w:hAnsi="標楷體"/>
              </w:rPr>
            </w:pPr>
            <w:ins w:id="1733" w:author="st1" w:date="2021-05-16T17:14:00Z">
              <w:r w:rsidRPr="00362205">
                <w:rPr>
                  <w:rFonts w:ascii="標楷體" w:eastAsia="標楷體" w:hAnsi="標楷體" w:hint="eastAsia"/>
                </w:rPr>
                <w:t>1.</w:t>
              </w:r>
            </w:ins>
          </w:p>
        </w:tc>
        <w:tc>
          <w:tcPr>
            <w:tcW w:w="1702" w:type="dxa"/>
          </w:tcPr>
          <w:p w14:paraId="604D4428" w14:textId="77777777" w:rsidR="00BA55B7" w:rsidRPr="00362205" w:rsidRDefault="00BA55B7" w:rsidP="00EA7D4F">
            <w:pPr>
              <w:rPr>
                <w:ins w:id="1734" w:author="st1" w:date="2021-05-16T17:14:00Z"/>
                <w:rFonts w:ascii="標楷體" w:eastAsia="標楷體" w:hAnsi="標楷體"/>
              </w:rPr>
            </w:pPr>
            <w:ins w:id="1735" w:author="st1" w:date="2021-05-16T17:14:00Z">
              <w:r w:rsidRPr="00EC3BE5">
                <w:rPr>
                  <w:rFonts w:ascii="標楷體" w:eastAsia="標楷體" w:hAnsi="標楷體" w:hint="eastAsia"/>
                </w:rPr>
                <w:t>會計日期</w:t>
              </w:r>
            </w:ins>
          </w:p>
        </w:tc>
        <w:tc>
          <w:tcPr>
            <w:tcW w:w="1291" w:type="dxa"/>
          </w:tcPr>
          <w:p w14:paraId="0F3C9451" w14:textId="77777777" w:rsidR="00BA55B7" w:rsidRPr="00362205" w:rsidRDefault="00BA55B7" w:rsidP="00EA7D4F">
            <w:pPr>
              <w:rPr>
                <w:ins w:id="1736" w:author="st1" w:date="2021-05-16T17:14:00Z"/>
                <w:rFonts w:ascii="標楷體" w:eastAsia="標楷體" w:hAnsi="標楷體"/>
              </w:rPr>
            </w:pPr>
          </w:p>
        </w:tc>
        <w:tc>
          <w:tcPr>
            <w:tcW w:w="1229" w:type="dxa"/>
          </w:tcPr>
          <w:p w14:paraId="22129C7A" w14:textId="77777777" w:rsidR="00BA55B7" w:rsidRPr="00362205" w:rsidRDefault="00BA55B7" w:rsidP="00EA7D4F">
            <w:pPr>
              <w:tabs>
                <w:tab w:val="left" w:pos="12"/>
              </w:tabs>
              <w:rPr>
                <w:ins w:id="1737" w:author="st1" w:date="2021-05-16T17:14:00Z"/>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3F09BEE0" w14:textId="77777777" w:rsidR="00BA55B7" w:rsidRPr="00362205" w:rsidRDefault="00BA55B7" w:rsidP="00EA7D4F">
            <w:pPr>
              <w:rPr>
                <w:ins w:id="1738" w:author="st1" w:date="2021-05-16T17:14:00Z"/>
                <w:rFonts w:ascii="標楷體" w:eastAsia="標楷體" w:hAnsi="標楷體"/>
              </w:rPr>
            </w:pPr>
          </w:p>
        </w:tc>
        <w:tc>
          <w:tcPr>
            <w:tcW w:w="704" w:type="dxa"/>
          </w:tcPr>
          <w:p w14:paraId="73EC66F2" w14:textId="77777777" w:rsidR="00BA55B7" w:rsidRPr="00362205" w:rsidRDefault="00BA55B7" w:rsidP="00EA7D4F">
            <w:pPr>
              <w:rPr>
                <w:ins w:id="1739" w:author="st1" w:date="2021-05-16T17:14:00Z"/>
                <w:rFonts w:ascii="標楷體" w:eastAsia="標楷體" w:hAnsi="標楷體"/>
              </w:rPr>
            </w:pPr>
          </w:p>
        </w:tc>
        <w:tc>
          <w:tcPr>
            <w:tcW w:w="576" w:type="dxa"/>
          </w:tcPr>
          <w:p w14:paraId="4F364E5F" w14:textId="77777777" w:rsidR="00BA55B7" w:rsidRPr="00362205" w:rsidRDefault="00BA55B7" w:rsidP="00EA7D4F">
            <w:pPr>
              <w:jc w:val="center"/>
              <w:rPr>
                <w:ins w:id="1740" w:author="st1" w:date="2021-05-16T17:14:00Z"/>
                <w:rFonts w:ascii="標楷體" w:eastAsia="標楷體" w:hAnsi="標楷體"/>
              </w:rPr>
            </w:pPr>
            <w:ins w:id="1741" w:author="st1" w:date="2021-05-16T17:14:00Z">
              <w:r>
                <w:rPr>
                  <w:rFonts w:ascii="標楷體" w:eastAsia="標楷體" w:hAnsi="標楷體" w:hint="eastAsia"/>
                </w:rPr>
                <w:t>R</w:t>
              </w:r>
            </w:ins>
          </w:p>
        </w:tc>
        <w:tc>
          <w:tcPr>
            <w:tcW w:w="3421" w:type="dxa"/>
          </w:tcPr>
          <w:p w14:paraId="7169611C" w14:textId="77777777" w:rsidR="00BA55B7" w:rsidRPr="00C00D65" w:rsidRDefault="00BA55B7" w:rsidP="00EA7D4F">
            <w:pPr>
              <w:rPr>
                <w:ins w:id="1742" w:author="st1" w:date="2021-05-16T17:14:00Z"/>
                <w:rFonts w:ascii="標楷體" w:eastAsia="標楷體" w:hAnsi="標楷體"/>
              </w:rPr>
            </w:pPr>
            <w:ins w:id="1743" w:author="st1" w:date="2021-05-16T17:14:00Z">
              <w:r>
                <w:rPr>
                  <w:rFonts w:ascii="標楷體" w:eastAsia="標楷體" w:hAnsi="標楷體" w:hint="eastAsia"/>
                </w:rPr>
                <w:t>自動顯示會計日期</w:t>
              </w:r>
            </w:ins>
          </w:p>
        </w:tc>
      </w:tr>
      <w:tr w:rsidR="00BA55B7" w:rsidRPr="00362205" w14:paraId="46384740" w14:textId="77777777" w:rsidTr="00EA7D4F">
        <w:trPr>
          <w:trHeight w:val="244"/>
          <w:jc w:val="center"/>
          <w:ins w:id="1744" w:author="st1" w:date="2021-05-16T17:14:00Z"/>
        </w:trPr>
        <w:tc>
          <w:tcPr>
            <w:tcW w:w="576" w:type="dxa"/>
            <w:tcBorders>
              <w:top w:val="single" w:sz="4" w:space="0" w:color="auto"/>
              <w:left w:val="single" w:sz="4" w:space="0" w:color="auto"/>
              <w:bottom w:val="single" w:sz="4" w:space="0" w:color="auto"/>
              <w:right w:val="single" w:sz="4" w:space="0" w:color="auto"/>
            </w:tcBorders>
          </w:tcPr>
          <w:p w14:paraId="327D05F1" w14:textId="77777777" w:rsidR="00BA55B7" w:rsidRPr="00362205" w:rsidRDefault="00BA55B7" w:rsidP="00EA7D4F">
            <w:pPr>
              <w:rPr>
                <w:ins w:id="1745" w:author="st1" w:date="2021-05-16T17:14:00Z"/>
                <w:rFonts w:ascii="標楷體" w:eastAsia="標楷體" w:hAnsi="標楷體"/>
              </w:rPr>
            </w:pPr>
            <w:ins w:id="1746" w:author="st1" w:date="2021-05-16T17:14:00Z">
              <w:r>
                <w:rPr>
                  <w:rFonts w:ascii="標楷體" w:eastAsia="標楷體" w:hAnsi="標楷體"/>
                </w:rPr>
                <w:t>2</w:t>
              </w:r>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0159AB06" w14:textId="77777777" w:rsidR="00BA55B7" w:rsidRPr="00362205" w:rsidRDefault="00BA55B7" w:rsidP="00EA7D4F">
            <w:pPr>
              <w:rPr>
                <w:ins w:id="1747" w:author="st1" w:date="2021-05-16T17:14:00Z"/>
                <w:rFonts w:ascii="標楷體" w:eastAsia="標楷體" w:hAnsi="標楷體"/>
              </w:rPr>
            </w:pPr>
            <w:ins w:id="1748" w:author="st1" w:date="2021-05-16T17:14:00Z">
              <w:r>
                <w:rPr>
                  <w:rFonts w:ascii="標楷體" w:eastAsia="標楷體" w:hAnsi="標楷體" w:hint="eastAsia"/>
                </w:rPr>
                <w:t>全選</w:t>
              </w:r>
            </w:ins>
          </w:p>
        </w:tc>
        <w:tc>
          <w:tcPr>
            <w:tcW w:w="1291" w:type="dxa"/>
            <w:tcBorders>
              <w:top w:val="single" w:sz="4" w:space="0" w:color="auto"/>
              <w:left w:val="single" w:sz="4" w:space="0" w:color="auto"/>
              <w:bottom w:val="single" w:sz="4" w:space="0" w:color="auto"/>
              <w:right w:val="single" w:sz="4" w:space="0" w:color="auto"/>
            </w:tcBorders>
          </w:tcPr>
          <w:p w14:paraId="6802A8B2" w14:textId="77777777" w:rsidR="00BA55B7" w:rsidRPr="00362205" w:rsidRDefault="00BA55B7" w:rsidP="00EA7D4F">
            <w:pPr>
              <w:rPr>
                <w:ins w:id="1749" w:author="st1" w:date="2021-05-16T17:14:00Z"/>
                <w:rFonts w:ascii="標楷體" w:eastAsia="標楷體" w:hAnsi="標楷體"/>
              </w:rPr>
            </w:pPr>
            <w:ins w:id="1750"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490E9240" w14:textId="77777777" w:rsidR="00BA55B7" w:rsidRPr="00362205" w:rsidRDefault="00BA55B7" w:rsidP="00EA7D4F">
            <w:pPr>
              <w:rPr>
                <w:ins w:id="1751"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F0D8188" w14:textId="77777777" w:rsidR="00BA55B7" w:rsidRPr="00362205" w:rsidRDefault="00BA55B7" w:rsidP="00EA7D4F">
            <w:pPr>
              <w:rPr>
                <w:ins w:id="1752"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42F27E8" w14:textId="77777777" w:rsidR="00BA55B7" w:rsidRPr="00362205" w:rsidRDefault="00BA55B7" w:rsidP="00EA7D4F">
            <w:pPr>
              <w:rPr>
                <w:ins w:id="1753"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1ABF88" w14:textId="77777777" w:rsidR="00BA55B7" w:rsidRPr="00362205" w:rsidRDefault="00BA55B7" w:rsidP="00EA7D4F">
            <w:pPr>
              <w:jc w:val="center"/>
              <w:rPr>
                <w:ins w:id="1754" w:author="st1" w:date="2021-05-16T17:14:00Z"/>
                <w:rFonts w:ascii="標楷體" w:eastAsia="標楷體" w:hAnsi="標楷體"/>
              </w:rPr>
            </w:pPr>
            <w:ins w:id="1755"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0D328C7E" w14:textId="77777777" w:rsidR="00BA55B7" w:rsidRDefault="00BA55B7" w:rsidP="00EA7D4F">
            <w:pPr>
              <w:ind w:left="235" w:hangingChars="98" w:hanging="235"/>
              <w:rPr>
                <w:ins w:id="1756" w:author="st1" w:date="2021-05-16T17:14:00Z"/>
                <w:rFonts w:ascii="標楷體" w:eastAsia="標楷體" w:hAnsi="標楷體"/>
              </w:rPr>
            </w:pPr>
            <w:ins w:id="1757" w:author="st1" w:date="2021-05-16T17:14:00Z">
              <w:r>
                <w:rPr>
                  <w:rFonts w:ascii="標楷體" w:eastAsia="標楷體" w:hAnsi="標楷體" w:hint="eastAsia"/>
                </w:rPr>
                <w:t>1.勾選時,下列各申報檔皆會自動勾選</w:t>
              </w:r>
            </w:ins>
          </w:p>
          <w:p w14:paraId="67446735" w14:textId="77777777" w:rsidR="00BA55B7" w:rsidRPr="00B95F3B" w:rsidRDefault="00BA55B7" w:rsidP="00EA7D4F">
            <w:pPr>
              <w:ind w:left="235" w:hangingChars="98" w:hanging="235"/>
              <w:rPr>
                <w:ins w:id="1758" w:author="st1" w:date="2021-05-16T17:14:00Z"/>
                <w:rFonts w:ascii="標楷體" w:eastAsia="標楷體" w:hAnsi="標楷體"/>
              </w:rPr>
            </w:pPr>
            <w:ins w:id="1759" w:author="st1" w:date="2021-05-16T17:14:00Z">
              <w:r>
                <w:rPr>
                  <w:rFonts w:ascii="標楷體" w:eastAsia="標楷體" w:hAnsi="標楷體" w:hint="eastAsia"/>
                </w:rPr>
                <w:t>2.取消勾選時,下列各申報檔皆會取消勾選</w:t>
              </w:r>
            </w:ins>
          </w:p>
        </w:tc>
      </w:tr>
      <w:tr w:rsidR="00BA55B7" w:rsidRPr="00362205" w14:paraId="76909672" w14:textId="77777777" w:rsidTr="00EA7D4F">
        <w:trPr>
          <w:trHeight w:val="244"/>
          <w:jc w:val="center"/>
          <w:ins w:id="1760" w:author="st1" w:date="2021-05-16T17:14:00Z"/>
        </w:trPr>
        <w:tc>
          <w:tcPr>
            <w:tcW w:w="576" w:type="dxa"/>
            <w:tcBorders>
              <w:top w:val="single" w:sz="4" w:space="0" w:color="auto"/>
              <w:left w:val="single" w:sz="4" w:space="0" w:color="auto"/>
              <w:bottom w:val="single" w:sz="4" w:space="0" w:color="auto"/>
              <w:right w:val="single" w:sz="4" w:space="0" w:color="auto"/>
            </w:tcBorders>
          </w:tcPr>
          <w:p w14:paraId="78124AC6" w14:textId="77777777" w:rsidR="00BA55B7" w:rsidRPr="00362205" w:rsidRDefault="00BA55B7" w:rsidP="00EA7D4F">
            <w:pPr>
              <w:rPr>
                <w:ins w:id="1761" w:author="st1" w:date="2021-05-16T17:14:00Z"/>
                <w:rFonts w:ascii="標楷體" w:eastAsia="標楷體" w:hAnsi="標楷體"/>
              </w:rPr>
            </w:pPr>
            <w:ins w:id="1762" w:author="st1" w:date="2021-05-16T17:14:00Z">
              <w:r>
                <w:rPr>
                  <w:rFonts w:ascii="標楷體" w:eastAsia="標楷體" w:hAnsi="標楷體"/>
                </w:rPr>
                <w:t>3</w:t>
              </w:r>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70CB76AD" w14:textId="77777777" w:rsidR="00BA55B7" w:rsidRPr="00362205" w:rsidRDefault="00BA55B7" w:rsidP="00EA7D4F">
            <w:pPr>
              <w:rPr>
                <w:ins w:id="1763" w:author="st1" w:date="2021-05-16T17:14:00Z"/>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4894C8A7" w14:textId="77777777" w:rsidR="00BA55B7" w:rsidRPr="00362205" w:rsidRDefault="00BA55B7" w:rsidP="00EA7D4F">
            <w:pPr>
              <w:rPr>
                <w:ins w:id="1764" w:author="st1" w:date="2021-05-16T17:14:00Z"/>
                <w:rFonts w:ascii="標楷體" w:eastAsia="標楷體" w:hAnsi="標楷體"/>
              </w:rPr>
            </w:pPr>
            <w:ins w:id="1765"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0EE2879C" w14:textId="77777777" w:rsidR="00BA55B7" w:rsidRPr="00362205" w:rsidRDefault="00BA55B7" w:rsidP="00EA7D4F">
            <w:pPr>
              <w:rPr>
                <w:ins w:id="1766"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3793674" w14:textId="77777777" w:rsidR="00BA55B7" w:rsidRPr="00362205" w:rsidRDefault="00BA55B7" w:rsidP="00EA7D4F">
            <w:pPr>
              <w:rPr>
                <w:ins w:id="1767"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C2ABE41" w14:textId="77777777" w:rsidR="00BA55B7" w:rsidRPr="00362205" w:rsidRDefault="00BA55B7" w:rsidP="00EA7D4F">
            <w:pPr>
              <w:rPr>
                <w:ins w:id="1768"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D1B3B6" w14:textId="77777777" w:rsidR="00BA55B7" w:rsidRPr="00362205" w:rsidRDefault="00BA55B7" w:rsidP="00EA7D4F">
            <w:pPr>
              <w:jc w:val="center"/>
              <w:rPr>
                <w:ins w:id="1769" w:author="st1" w:date="2021-05-16T17:14:00Z"/>
                <w:rFonts w:ascii="標楷體" w:eastAsia="標楷體" w:hAnsi="標楷體"/>
              </w:rPr>
            </w:pPr>
            <w:ins w:id="1770"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1DE7F668" w14:textId="77777777" w:rsidR="00BA55B7" w:rsidRDefault="00BA55B7" w:rsidP="00EA7D4F">
            <w:pPr>
              <w:ind w:left="235" w:hangingChars="98" w:hanging="235"/>
              <w:rPr>
                <w:ins w:id="1771" w:author="st1" w:date="2021-05-16T17:14:00Z"/>
                <w:rFonts w:ascii="標楷體" w:eastAsia="標楷體" w:hAnsi="標楷體"/>
              </w:rPr>
            </w:pPr>
            <w:ins w:id="1772" w:author="st1" w:date="2021-05-16T17:14:00Z">
              <w:r>
                <w:rPr>
                  <w:rFonts w:ascii="標楷體" w:eastAsia="標楷體" w:hAnsi="標楷體" w:hint="eastAsia"/>
                </w:rPr>
                <w:t>1.勾選時,會產生</w:t>
              </w:r>
            </w:ins>
            <w:r w:rsidRPr="003F685D">
              <w:rPr>
                <w:rFonts w:ascii="標楷體" w:eastAsia="標楷體" w:hAnsi="標楷體" w:hint="eastAsia"/>
              </w:rPr>
              <w:t>B201 聯徵授信餘額月報檔</w:t>
            </w:r>
          </w:p>
          <w:p w14:paraId="66E4AA7A" w14:textId="77777777" w:rsidR="00BA55B7" w:rsidRDefault="00BA55B7" w:rsidP="00EA7D4F">
            <w:pPr>
              <w:ind w:left="235" w:hangingChars="98" w:hanging="235"/>
              <w:rPr>
                <w:ins w:id="1773" w:author="st1" w:date="2021-05-16T17:14:00Z"/>
                <w:rFonts w:ascii="標楷體" w:eastAsia="標楷體" w:hAnsi="標楷體"/>
              </w:rPr>
            </w:pPr>
            <w:ins w:id="1774" w:author="st1" w:date="2021-05-16T17:14:00Z">
              <w:r>
                <w:rPr>
                  <w:rFonts w:ascii="標楷體" w:eastAsia="標楷體" w:hAnsi="標楷體" w:hint="eastAsia"/>
                </w:rPr>
                <w:t>2.取消勾選時,上列「全選」欄位會同步取消勾選</w:t>
              </w:r>
            </w:ins>
          </w:p>
          <w:p w14:paraId="7C87889B" w14:textId="351317CD" w:rsidR="00BA55B7" w:rsidRPr="00C00D65" w:rsidRDefault="00BD7A0D" w:rsidP="00375303">
            <w:pPr>
              <w:ind w:left="235" w:hangingChars="98" w:hanging="235"/>
              <w:rPr>
                <w:ins w:id="1775" w:author="st1" w:date="2021-05-16T17:14:00Z"/>
                <w:rFonts w:ascii="標楷體" w:eastAsia="標楷體" w:hAnsi="標楷體"/>
              </w:rPr>
            </w:pPr>
            <w:ins w:id="1776"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B201 聯徵授信餘額月報檔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w:t>
            </w:r>
            <w:r w:rsidRPr="003F685D">
              <w:rPr>
                <w:rFonts w:ascii="標楷體" w:eastAsia="標楷體" w:hAnsi="標楷體" w:hint="eastAsia"/>
              </w:rPr>
              <w:t>B201 聯徵授信餘額月報檔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073BF353" w14:textId="77777777" w:rsidTr="00EA7D4F">
        <w:trPr>
          <w:trHeight w:val="244"/>
          <w:jc w:val="center"/>
          <w:ins w:id="1777" w:author="st1" w:date="2021-05-16T17:14:00Z"/>
        </w:trPr>
        <w:tc>
          <w:tcPr>
            <w:tcW w:w="576" w:type="dxa"/>
            <w:tcBorders>
              <w:top w:val="single" w:sz="4" w:space="0" w:color="auto"/>
              <w:left w:val="single" w:sz="4" w:space="0" w:color="auto"/>
              <w:bottom w:val="single" w:sz="4" w:space="0" w:color="auto"/>
              <w:right w:val="single" w:sz="4" w:space="0" w:color="auto"/>
            </w:tcBorders>
          </w:tcPr>
          <w:p w14:paraId="23E8823C" w14:textId="77777777" w:rsidR="00BA55B7" w:rsidRPr="00362205" w:rsidRDefault="00BA55B7" w:rsidP="00EA7D4F">
            <w:pPr>
              <w:rPr>
                <w:ins w:id="1778" w:author="st1" w:date="2021-05-16T17:14:00Z"/>
                <w:rFonts w:ascii="標楷體" w:eastAsia="標楷體" w:hAnsi="標楷體"/>
              </w:rPr>
            </w:pPr>
            <w:ins w:id="1779" w:author="st1" w:date="2021-05-16T17:14:00Z">
              <w:r>
                <w:rPr>
                  <w:rFonts w:ascii="標楷體" w:eastAsia="標楷體" w:hAnsi="標楷體"/>
                </w:rPr>
                <w:t>4</w:t>
              </w:r>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29D90427" w14:textId="77777777" w:rsidR="00BA55B7" w:rsidRPr="00362205" w:rsidRDefault="00BA55B7" w:rsidP="00EA7D4F">
            <w:pPr>
              <w:rPr>
                <w:ins w:id="1780" w:author="st1" w:date="2021-05-16T17:14:00Z"/>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0581032B" w14:textId="77777777" w:rsidR="00BA55B7" w:rsidRPr="00362205" w:rsidRDefault="00BA55B7" w:rsidP="00EA7D4F">
            <w:pPr>
              <w:rPr>
                <w:ins w:id="1781" w:author="st1" w:date="2021-05-16T17:14:00Z"/>
                <w:rFonts w:ascii="標楷體" w:eastAsia="標楷體" w:hAnsi="標楷體"/>
              </w:rPr>
            </w:pPr>
            <w:ins w:id="1782"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41634889" w14:textId="77777777" w:rsidR="00BA55B7" w:rsidRPr="00362205" w:rsidRDefault="00BA55B7" w:rsidP="00EA7D4F">
            <w:pPr>
              <w:rPr>
                <w:ins w:id="1783"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8E2874A" w14:textId="77777777" w:rsidR="00BA55B7" w:rsidRPr="00362205" w:rsidRDefault="00BA55B7" w:rsidP="00EA7D4F">
            <w:pPr>
              <w:rPr>
                <w:ins w:id="1784"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56CDB5A" w14:textId="77777777" w:rsidR="00BA55B7" w:rsidRPr="00362205" w:rsidRDefault="00BA55B7" w:rsidP="00EA7D4F">
            <w:pPr>
              <w:rPr>
                <w:ins w:id="1785"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27F1BF" w14:textId="77777777" w:rsidR="00BA55B7" w:rsidRPr="00362205" w:rsidRDefault="00BA55B7" w:rsidP="00EA7D4F">
            <w:pPr>
              <w:jc w:val="center"/>
              <w:rPr>
                <w:ins w:id="1786" w:author="st1" w:date="2021-05-16T17:14:00Z"/>
                <w:rFonts w:ascii="標楷體" w:eastAsia="標楷體" w:hAnsi="標楷體"/>
              </w:rPr>
            </w:pPr>
            <w:ins w:id="1787"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2372155D" w14:textId="77777777" w:rsidR="00BA55B7" w:rsidRDefault="00BA55B7" w:rsidP="00EA7D4F">
            <w:pPr>
              <w:ind w:left="235" w:hangingChars="98" w:hanging="235"/>
              <w:rPr>
                <w:ins w:id="1788" w:author="st1" w:date="2021-05-16T17:14:00Z"/>
                <w:rFonts w:ascii="標楷體" w:eastAsia="標楷體" w:hAnsi="標楷體"/>
              </w:rPr>
            </w:pPr>
            <w:ins w:id="1789" w:author="st1" w:date="2021-05-16T17:14:00Z">
              <w:r>
                <w:rPr>
                  <w:rFonts w:ascii="標楷體" w:eastAsia="標楷體" w:hAnsi="標楷體" w:hint="eastAsia"/>
                </w:rPr>
                <w:t>1.勾選時,會產生</w:t>
              </w:r>
            </w:ins>
            <w:r w:rsidRPr="003F685D">
              <w:rPr>
                <w:rFonts w:ascii="標楷體" w:eastAsia="標楷體" w:hAnsi="標楷體" w:hint="eastAsia"/>
              </w:rPr>
              <w:t>B207 授信戶基本資料檔</w:t>
            </w:r>
          </w:p>
          <w:p w14:paraId="6AAA56B1" w14:textId="77777777" w:rsidR="00BA55B7" w:rsidRDefault="00BA55B7" w:rsidP="00EA7D4F">
            <w:pPr>
              <w:ind w:left="235" w:hangingChars="98" w:hanging="235"/>
              <w:rPr>
                <w:ins w:id="1790" w:author="st1" w:date="2021-05-16T17:14:00Z"/>
                <w:rFonts w:ascii="標楷體" w:eastAsia="標楷體" w:hAnsi="標楷體"/>
              </w:rPr>
            </w:pPr>
            <w:ins w:id="1791" w:author="st1" w:date="2021-05-16T17:14:00Z">
              <w:r>
                <w:rPr>
                  <w:rFonts w:ascii="標楷體" w:eastAsia="標楷體" w:hAnsi="標楷體" w:hint="eastAsia"/>
                </w:rPr>
                <w:t>2.取消勾選時,上列「全選」欄位會同步取消勾選</w:t>
              </w:r>
            </w:ins>
          </w:p>
          <w:p w14:paraId="0362FACB" w14:textId="3392145E" w:rsidR="00BA55B7" w:rsidRPr="00C00D65" w:rsidRDefault="00BD7A0D" w:rsidP="00375303">
            <w:pPr>
              <w:ind w:left="235" w:hangingChars="98" w:hanging="235"/>
              <w:rPr>
                <w:ins w:id="1792" w:author="st1" w:date="2021-05-16T17:14:00Z"/>
                <w:rFonts w:ascii="標楷體" w:eastAsia="標楷體" w:hAnsi="標楷體"/>
              </w:rPr>
            </w:pPr>
            <w:ins w:id="1793"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B207 授信戶基本資料檔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B207 授信戶基本資料檔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3B15F009" w14:textId="77777777" w:rsidTr="00EA7D4F">
        <w:trPr>
          <w:trHeight w:val="244"/>
          <w:jc w:val="center"/>
          <w:ins w:id="1794" w:author="st1" w:date="2021-05-16T17:14:00Z"/>
        </w:trPr>
        <w:tc>
          <w:tcPr>
            <w:tcW w:w="576" w:type="dxa"/>
            <w:tcBorders>
              <w:top w:val="single" w:sz="4" w:space="0" w:color="auto"/>
              <w:left w:val="single" w:sz="4" w:space="0" w:color="auto"/>
              <w:bottom w:val="single" w:sz="4" w:space="0" w:color="auto"/>
              <w:right w:val="single" w:sz="4" w:space="0" w:color="auto"/>
            </w:tcBorders>
          </w:tcPr>
          <w:p w14:paraId="21F265C3" w14:textId="77777777" w:rsidR="00BA55B7" w:rsidRPr="00362205" w:rsidRDefault="00BA55B7" w:rsidP="00EA7D4F">
            <w:pPr>
              <w:rPr>
                <w:ins w:id="1795" w:author="st1" w:date="2021-05-16T17:14:00Z"/>
                <w:rFonts w:ascii="標楷體" w:eastAsia="標楷體" w:hAnsi="標楷體"/>
              </w:rPr>
            </w:pPr>
            <w:r>
              <w:rPr>
                <w:rFonts w:ascii="標楷體" w:eastAsia="標楷體" w:hAnsi="標楷體" w:hint="eastAsia"/>
              </w:rPr>
              <w:t>5</w:t>
            </w:r>
            <w:ins w:id="1796"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6B369C90" w14:textId="77777777" w:rsidR="00BA55B7" w:rsidRPr="00362205" w:rsidRDefault="00BA55B7" w:rsidP="00EA7D4F">
            <w:pPr>
              <w:rPr>
                <w:ins w:id="1797" w:author="st1" w:date="2021-05-16T17:14:00Z"/>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29213F65" w14:textId="77777777" w:rsidR="00BA55B7" w:rsidRPr="00362205" w:rsidRDefault="00BA55B7" w:rsidP="00EA7D4F">
            <w:pPr>
              <w:rPr>
                <w:ins w:id="1798" w:author="st1" w:date="2021-05-16T17:14:00Z"/>
                <w:rFonts w:ascii="標楷體" w:eastAsia="標楷體" w:hAnsi="標楷體"/>
              </w:rPr>
            </w:pPr>
            <w:ins w:id="1799"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7B89BB90" w14:textId="77777777" w:rsidR="00BA55B7" w:rsidRPr="00362205" w:rsidRDefault="00BA55B7" w:rsidP="00EA7D4F">
            <w:pPr>
              <w:rPr>
                <w:ins w:id="1800"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DED7427" w14:textId="77777777" w:rsidR="00BA55B7" w:rsidRPr="00362205" w:rsidRDefault="00BA55B7" w:rsidP="00EA7D4F">
            <w:pPr>
              <w:rPr>
                <w:ins w:id="1801"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98DEB49" w14:textId="77777777" w:rsidR="00BA55B7" w:rsidRPr="00362205" w:rsidRDefault="00BA55B7" w:rsidP="00EA7D4F">
            <w:pPr>
              <w:rPr>
                <w:ins w:id="1802"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8837BE" w14:textId="77777777" w:rsidR="00BA55B7" w:rsidRPr="00362205" w:rsidRDefault="00BA55B7" w:rsidP="00EA7D4F">
            <w:pPr>
              <w:jc w:val="center"/>
              <w:rPr>
                <w:ins w:id="1803" w:author="st1" w:date="2021-05-16T17:14:00Z"/>
                <w:rFonts w:ascii="標楷體" w:eastAsia="標楷體" w:hAnsi="標楷體"/>
              </w:rPr>
            </w:pPr>
            <w:ins w:id="1804"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58CF6743" w14:textId="77777777" w:rsidR="00BA55B7" w:rsidRDefault="00BA55B7" w:rsidP="00EA7D4F">
            <w:pPr>
              <w:ind w:left="235" w:hangingChars="98" w:hanging="235"/>
              <w:rPr>
                <w:ins w:id="1805" w:author="st1" w:date="2021-05-16T17:14:00Z"/>
                <w:rFonts w:ascii="標楷體" w:eastAsia="標楷體" w:hAnsi="標楷體"/>
              </w:rPr>
            </w:pPr>
            <w:ins w:id="1806" w:author="st1" w:date="2021-05-16T17:14:00Z">
              <w:r>
                <w:rPr>
                  <w:rFonts w:ascii="標楷體" w:eastAsia="標楷體" w:hAnsi="標楷體" w:hint="eastAsia"/>
                </w:rPr>
                <w:t>1.勾選時,會產生</w:t>
              </w:r>
            </w:ins>
            <w:r w:rsidRPr="003F685D">
              <w:rPr>
                <w:rFonts w:ascii="標楷體" w:eastAsia="標楷體" w:hAnsi="標楷體" w:hint="eastAsia"/>
              </w:rPr>
              <w:t>B080 授信額度資料檔</w:t>
            </w:r>
          </w:p>
          <w:p w14:paraId="27B95D1E" w14:textId="77777777" w:rsidR="00BA55B7" w:rsidRDefault="00BA55B7" w:rsidP="00EA7D4F">
            <w:pPr>
              <w:ind w:left="235" w:hangingChars="98" w:hanging="235"/>
              <w:rPr>
                <w:ins w:id="1807" w:author="st1" w:date="2021-05-16T17:14:00Z"/>
                <w:rFonts w:ascii="標楷體" w:eastAsia="標楷體" w:hAnsi="標楷體"/>
              </w:rPr>
            </w:pPr>
            <w:ins w:id="1808" w:author="st1" w:date="2021-05-16T17:14:00Z">
              <w:r>
                <w:rPr>
                  <w:rFonts w:ascii="標楷體" w:eastAsia="標楷體" w:hAnsi="標楷體" w:hint="eastAsia"/>
                </w:rPr>
                <w:t>2.取消勾選時,上列「全選」欄位會同步取消勾選</w:t>
              </w:r>
            </w:ins>
          </w:p>
          <w:p w14:paraId="3303FD37" w14:textId="4D0450C3" w:rsidR="00BA55B7" w:rsidRPr="00C00D65" w:rsidRDefault="00BD7A0D" w:rsidP="00EA7D4F">
            <w:pPr>
              <w:ind w:left="235" w:hangingChars="98" w:hanging="235"/>
              <w:rPr>
                <w:ins w:id="1809" w:author="st1" w:date="2021-05-16T17:14:00Z"/>
                <w:rFonts w:ascii="標楷體" w:eastAsia="標楷體" w:hAnsi="標楷體"/>
              </w:rPr>
            </w:pPr>
            <w:ins w:id="1810"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B080 授信額度資料檔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w:t>
            </w:r>
            <w:r w:rsidRPr="003F685D">
              <w:rPr>
                <w:rFonts w:ascii="標楷體" w:eastAsia="標楷體" w:hAnsi="標楷體" w:hint="eastAsia"/>
              </w:rPr>
              <w:t>B080 授信額度資料檔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5E14A1BA" w14:textId="77777777" w:rsidTr="00EA7D4F">
        <w:trPr>
          <w:trHeight w:val="244"/>
          <w:jc w:val="center"/>
          <w:ins w:id="1811" w:author="st1" w:date="2021-05-16T17:14:00Z"/>
        </w:trPr>
        <w:tc>
          <w:tcPr>
            <w:tcW w:w="576" w:type="dxa"/>
            <w:tcBorders>
              <w:top w:val="single" w:sz="4" w:space="0" w:color="auto"/>
              <w:left w:val="single" w:sz="4" w:space="0" w:color="auto"/>
              <w:bottom w:val="single" w:sz="4" w:space="0" w:color="auto"/>
              <w:right w:val="single" w:sz="4" w:space="0" w:color="auto"/>
            </w:tcBorders>
          </w:tcPr>
          <w:p w14:paraId="53A666EE" w14:textId="77777777" w:rsidR="00BA55B7" w:rsidRPr="00362205" w:rsidRDefault="00BA55B7" w:rsidP="00EA7D4F">
            <w:pPr>
              <w:rPr>
                <w:ins w:id="1812" w:author="st1" w:date="2021-05-16T17:14:00Z"/>
                <w:rFonts w:ascii="標楷體" w:eastAsia="標楷體" w:hAnsi="標楷體"/>
              </w:rPr>
            </w:pPr>
            <w:r>
              <w:rPr>
                <w:rFonts w:ascii="標楷體" w:eastAsia="標楷體" w:hAnsi="標楷體" w:hint="eastAsia"/>
              </w:rPr>
              <w:t>6</w:t>
            </w:r>
            <w:ins w:id="1813"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31C79440" w14:textId="77777777" w:rsidR="00BA55B7" w:rsidRPr="00362205" w:rsidRDefault="00BA55B7" w:rsidP="00EA7D4F">
            <w:pPr>
              <w:rPr>
                <w:ins w:id="1814" w:author="st1" w:date="2021-05-16T17:14:00Z"/>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508F2248" w14:textId="77777777" w:rsidR="00BA55B7" w:rsidRPr="00362205" w:rsidRDefault="00BA55B7" w:rsidP="00EA7D4F">
            <w:pPr>
              <w:rPr>
                <w:ins w:id="1815" w:author="st1" w:date="2021-05-16T17:14:00Z"/>
                <w:rFonts w:ascii="標楷體" w:eastAsia="標楷體" w:hAnsi="標楷體"/>
              </w:rPr>
            </w:pPr>
            <w:ins w:id="1816"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1E23057E" w14:textId="77777777" w:rsidR="00BA55B7" w:rsidRPr="00362205" w:rsidRDefault="00BA55B7" w:rsidP="00EA7D4F">
            <w:pPr>
              <w:rPr>
                <w:ins w:id="1817"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0966460" w14:textId="77777777" w:rsidR="00BA55B7" w:rsidRPr="00362205" w:rsidRDefault="00BA55B7" w:rsidP="00EA7D4F">
            <w:pPr>
              <w:rPr>
                <w:ins w:id="1818"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4959A27" w14:textId="77777777" w:rsidR="00BA55B7" w:rsidRPr="00362205" w:rsidRDefault="00BA55B7" w:rsidP="00EA7D4F">
            <w:pPr>
              <w:rPr>
                <w:ins w:id="1819"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47BDDB" w14:textId="77777777" w:rsidR="00BA55B7" w:rsidRPr="00362205" w:rsidRDefault="00BA55B7" w:rsidP="00EA7D4F">
            <w:pPr>
              <w:jc w:val="center"/>
              <w:rPr>
                <w:ins w:id="1820" w:author="st1" w:date="2021-05-16T17:14:00Z"/>
                <w:rFonts w:ascii="標楷體" w:eastAsia="標楷體" w:hAnsi="標楷體"/>
              </w:rPr>
            </w:pPr>
            <w:ins w:id="1821"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0D4B65C9" w14:textId="77777777" w:rsidR="00BA55B7" w:rsidRDefault="00BA55B7" w:rsidP="00EA7D4F">
            <w:pPr>
              <w:ind w:left="235" w:hangingChars="98" w:hanging="235"/>
              <w:rPr>
                <w:ins w:id="1822" w:author="st1" w:date="2021-05-16T17:14:00Z"/>
                <w:rFonts w:ascii="標楷體" w:eastAsia="標楷體" w:hAnsi="標楷體"/>
              </w:rPr>
            </w:pPr>
            <w:ins w:id="1823" w:author="st1" w:date="2021-05-16T17:14:00Z">
              <w:r>
                <w:rPr>
                  <w:rFonts w:ascii="標楷體" w:eastAsia="標楷體" w:hAnsi="標楷體" w:hint="eastAsia"/>
                </w:rPr>
                <w:t>1.勾選時,會產生</w:t>
              </w:r>
            </w:ins>
            <w:r w:rsidRPr="003F685D">
              <w:rPr>
                <w:rFonts w:ascii="標楷體" w:eastAsia="標楷體" w:hAnsi="標楷體" w:hint="eastAsia"/>
              </w:rPr>
              <w:t>B085 帳號轉換資料檔</w:t>
            </w:r>
          </w:p>
          <w:p w14:paraId="208C80BA" w14:textId="77777777" w:rsidR="00BA55B7" w:rsidRDefault="00BA55B7" w:rsidP="00EA7D4F">
            <w:pPr>
              <w:ind w:left="235" w:hangingChars="98" w:hanging="235"/>
              <w:rPr>
                <w:ins w:id="1824" w:author="st1" w:date="2021-05-16T17:14:00Z"/>
                <w:rFonts w:ascii="標楷體" w:eastAsia="標楷體" w:hAnsi="標楷體"/>
              </w:rPr>
            </w:pPr>
            <w:ins w:id="1825" w:author="st1" w:date="2021-05-16T17:14:00Z">
              <w:r>
                <w:rPr>
                  <w:rFonts w:ascii="標楷體" w:eastAsia="標楷體" w:hAnsi="標楷體" w:hint="eastAsia"/>
                </w:rPr>
                <w:lastRenderedPageBreak/>
                <w:t>2.取消勾選時,上列「全選」欄位會同步取消勾選</w:t>
              </w:r>
            </w:ins>
          </w:p>
          <w:p w14:paraId="1B4C6D95" w14:textId="77C0B3EE" w:rsidR="00BA55B7" w:rsidRPr="00C00D65" w:rsidRDefault="00BD7A0D" w:rsidP="00EA7D4F">
            <w:pPr>
              <w:ind w:left="235" w:hangingChars="98" w:hanging="235"/>
              <w:rPr>
                <w:ins w:id="1826" w:author="st1" w:date="2021-05-16T17:14:00Z"/>
                <w:rFonts w:ascii="標楷體" w:eastAsia="標楷體" w:hAnsi="標楷體"/>
              </w:rPr>
            </w:pPr>
            <w:ins w:id="1827"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B085 帳號轉換資料檔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B085 帳號轉換資料檔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633CF3AE" w14:textId="77777777" w:rsidTr="00EA7D4F">
        <w:trPr>
          <w:trHeight w:val="244"/>
          <w:jc w:val="center"/>
          <w:ins w:id="1828" w:author="st1" w:date="2021-05-16T17:14:00Z"/>
        </w:trPr>
        <w:tc>
          <w:tcPr>
            <w:tcW w:w="576" w:type="dxa"/>
            <w:tcBorders>
              <w:top w:val="single" w:sz="4" w:space="0" w:color="auto"/>
              <w:left w:val="single" w:sz="4" w:space="0" w:color="auto"/>
              <w:bottom w:val="single" w:sz="4" w:space="0" w:color="auto"/>
              <w:right w:val="single" w:sz="4" w:space="0" w:color="auto"/>
            </w:tcBorders>
          </w:tcPr>
          <w:p w14:paraId="588D4A0A" w14:textId="77777777" w:rsidR="00BA55B7" w:rsidRPr="00362205" w:rsidRDefault="00BA55B7" w:rsidP="00EA7D4F">
            <w:pPr>
              <w:rPr>
                <w:ins w:id="1829" w:author="st1" w:date="2021-05-16T17:14:00Z"/>
                <w:rFonts w:ascii="標楷體" w:eastAsia="標楷體" w:hAnsi="標楷體"/>
              </w:rPr>
            </w:pPr>
            <w:r>
              <w:rPr>
                <w:rFonts w:ascii="標楷體" w:eastAsia="標楷體" w:hAnsi="標楷體" w:hint="eastAsia"/>
              </w:rPr>
              <w:lastRenderedPageBreak/>
              <w:t>7</w:t>
            </w:r>
            <w:ins w:id="1830"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3F5E49EF" w14:textId="77777777" w:rsidR="00BA55B7" w:rsidRPr="00362205" w:rsidRDefault="00BA55B7" w:rsidP="00EA7D4F">
            <w:pPr>
              <w:rPr>
                <w:ins w:id="1831" w:author="st1" w:date="2021-05-16T17:14:00Z"/>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1F4729AC" w14:textId="77777777" w:rsidR="00BA55B7" w:rsidRPr="00362205" w:rsidRDefault="00BA55B7" w:rsidP="00EA7D4F">
            <w:pPr>
              <w:rPr>
                <w:ins w:id="1832" w:author="st1" w:date="2021-05-16T17:14:00Z"/>
                <w:rFonts w:ascii="標楷體" w:eastAsia="標楷體" w:hAnsi="標楷體"/>
              </w:rPr>
            </w:pPr>
            <w:ins w:id="1833"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081668C8" w14:textId="77777777" w:rsidR="00BA55B7" w:rsidRPr="00362205" w:rsidRDefault="00BA55B7" w:rsidP="00EA7D4F">
            <w:pPr>
              <w:rPr>
                <w:ins w:id="1834"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EBE6419" w14:textId="77777777" w:rsidR="00BA55B7" w:rsidRPr="00362205" w:rsidRDefault="00BA55B7" w:rsidP="00EA7D4F">
            <w:pPr>
              <w:rPr>
                <w:ins w:id="1835"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912E9B3" w14:textId="77777777" w:rsidR="00BA55B7" w:rsidRPr="00362205" w:rsidRDefault="00BA55B7" w:rsidP="00EA7D4F">
            <w:pPr>
              <w:rPr>
                <w:ins w:id="1836"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9C50F7" w14:textId="77777777" w:rsidR="00BA55B7" w:rsidRPr="00362205" w:rsidRDefault="00BA55B7" w:rsidP="00EA7D4F">
            <w:pPr>
              <w:jc w:val="center"/>
              <w:rPr>
                <w:ins w:id="1837" w:author="st1" w:date="2021-05-16T17:14:00Z"/>
                <w:rFonts w:ascii="標楷體" w:eastAsia="標楷體" w:hAnsi="標楷體"/>
              </w:rPr>
            </w:pPr>
            <w:ins w:id="1838"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08DB04E0" w14:textId="77777777" w:rsidR="00BA55B7" w:rsidRDefault="00BA55B7" w:rsidP="00EA7D4F">
            <w:pPr>
              <w:ind w:left="235" w:hangingChars="98" w:hanging="235"/>
              <w:rPr>
                <w:ins w:id="1839" w:author="st1" w:date="2021-05-16T17:14:00Z"/>
                <w:rFonts w:ascii="標楷體" w:eastAsia="標楷體" w:hAnsi="標楷體"/>
              </w:rPr>
            </w:pPr>
            <w:ins w:id="1840" w:author="st1" w:date="2021-05-16T17:14:00Z">
              <w:r>
                <w:rPr>
                  <w:rFonts w:ascii="標楷體" w:eastAsia="標楷體" w:hAnsi="標楷體" w:hint="eastAsia"/>
                </w:rPr>
                <w:t>1.勾選時,會產生</w:t>
              </w:r>
            </w:ins>
            <w:r w:rsidRPr="003F685D">
              <w:rPr>
                <w:rFonts w:ascii="標楷體" w:eastAsia="標楷體" w:hAnsi="標楷體" w:hint="eastAsia"/>
              </w:rPr>
              <w:t>B087 聯貸案首次動撥後６個月內發生違約之實際主導金融機構註記檔</w:t>
            </w:r>
          </w:p>
          <w:p w14:paraId="5556C3A4" w14:textId="77777777" w:rsidR="00BA55B7" w:rsidRDefault="00BA55B7" w:rsidP="00EA7D4F">
            <w:pPr>
              <w:ind w:left="235" w:hangingChars="98" w:hanging="235"/>
              <w:rPr>
                <w:ins w:id="1841" w:author="st1" w:date="2021-05-16T17:14:00Z"/>
                <w:rFonts w:ascii="標楷體" w:eastAsia="標楷體" w:hAnsi="標楷體"/>
              </w:rPr>
            </w:pPr>
            <w:ins w:id="1842" w:author="st1" w:date="2021-05-16T17:14:00Z">
              <w:r>
                <w:rPr>
                  <w:rFonts w:ascii="標楷體" w:eastAsia="標楷體" w:hAnsi="標楷體" w:hint="eastAsia"/>
                </w:rPr>
                <w:t>2.取消勾選時,上列「全選」欄位會同步取消勾選</w:t>
              </w:r>
            </w:ins>
          </w:p>
          <w:p w14:paraId="2FE44522" w14:textId="130E947E" w:rsidR="00BA55B7" w:rsidRPr="00C00D65" w:rsidRDefault="00BD7A0D" w:rsidP="00EA7D4F">
            <w:pPr>
              <w:ind w:left="235" w:hangingChars="98" w:hanging="235"/>
              <w:rPr>
                <w:ins w:id="1843" w:author="st1" w:date="2021-05-16T17:14:00Z"/>
                <w:rFonts w:ascii="標楷體" w:eastAsia="標楷體" w:hAnsi="標楷體"/>
              </w:rPr>
            </w:pPr>
            <w:ins w:id="1844"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B087 聯貸案首次動撥後６個月內發生違約之實際主導金融機構註記檔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w:t>
            </w:r>
            <w:r w:rsidRPr="003F685D">
              <w:rPr>
                <w:rFonts w:ascii="標楷體" w:eastAsia="標楷體" w:hAnsi="標楷體" w:hint="eastAsia"/>
              </w:rPr>
              <w:t>B087 聯貸案首次動撥後６個月內發生違約之實際主導金融機構註記檔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50A64AC1" w14:textId="77777777" w:rsidTr="00EA7D4F">
        <w:trPr>
          <w:trHeight w:val="244"/>
          <w:jc w:val="center"/>
          <w:ins w:id="1845" w:author="st1" w:date="2021-05-16T17:14:00Z"/>
        </w:trPr>
        <w:tc>
          <w:tcPr>
            <w:tcW w:w="576" w:type="dxa"/>
            <w:tcBorders>
              <w:top w:val="single" w:sz="4" w:space="0" w:color="auto"/>
              <w:left w:val="single" w:sz="4" w:space="0" w:color="auto"/>
              <w:bottom w:val="single" w:sz="4" w:space="0" w:color="auto"/>
              <w:right w:val="single" w:sz="4" w:space="0" w:color="auto"/>
            </w:tcBorders>
          </w:tcPr>
          <w:p w14:paraId="345D3B3E" w14:textId="77777777" w:rsidR="00BA55B7" w:rsidRPr="00362205" w:rsidRDefault="00BA55B7" w:rsidP="00EA7D4F">
            <w:pPr>
              <w:rPr>
                <w:ins w:id="1846" w:author="st1" w:date="2021-05-16T17:14:00Z"/>
                <w:rFonts w:ascii="標楷體" w:eastAsia="標楷體" w:hAnsi="標楷體"/>
              </w:rPr>
            </w:pPr>
            <w:r>
              <w:rPr>
                <w:rFonts w:ascii="標楷體" w:eastAsia="標楷體" w:hAnsi="標楷體" w:hint="eastAsia"/>
              </w:rPr>
              <w:t>8</w:t>
            </w:r>
            <w:ins w:id="1847"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77B69BFA" w14:textId="77777777" w:rsidR="00BA55B7" w:rsidRPr="00362205" w:rsidRDefault="00BA55B7" w:rsidP="00EA7D4F">
            <w:pPr>
              <w:rPr>
                <w:ins w:id="1848" w:author="st1" w:date="2021-05-16T17:14:00Z"/>
                <w:rFonts w:ascii="標楷體" w:eastAsia="標楷體" w:hAnsi="標楷體"/>
              </w:rPr>
            </w:pPr>
            <w:r w:rsidRPr="003F685D">
              <w:rPr>
                <w:rFonts w:ascii="標楷體" w:eastAsia="標楷體" w:hAnsi="標楷體" w:hint="eastAsia"/>
              </w:rPr>
              <w:t>B090 擔保品關聯檔資料檔</w:t>
            </w:r>
          </w:p>
        </w:tc>
        <w:tc>
          <w:tcPr>
            <w:tcW w:w="1291" w:type="dxa"/>
            <w:tcBorders>
              <w:top w:val="single" w:sz="4" w:space="0" w:color="auto"/>
              <w:left w:val="single" w:sz="4" w:space="0" w:color="auto"/>
              <w:bottom w:val="single" w:sz="4" w:space="0" w:color="auto"/>
              <w:right w:val="single" w:sz="4" w:space="0" w:color="auto"/>
            </w:tcBorders>
          </w:tcPr>
          <w:p w14:paraId="338AB996" w14:textId="77777777" w:rsidR="00BA55B7" w:rsidRPr="00362205" w:rsidRDefault="00BA55B7" w:rsidP="00EA7D4F">
            <w:pPr>
              <w:rPr>
                <w:ins w:id="1849" w:author="st1" w:date="2021-05-16T17:14:00Z"/>
                <w:rFonts w:ascii="標楷體" w:eastAsia="標楷體" w:hAnsi="標楷體"/>
              </w:rPr>
            </w:pPr>
            <w:ins w:id="1850"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6BFE7B64" w14:textId="77777777" w:rsidR="00BA55B7" w:rsidRPr="00362205" w:rsidRDefault="00BA55B7" w:rsidP="00EA7D4F">
            <w:pPr>
              <w:rPr>
                <w:ins w:id="1851"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CD0AB9C" w14:textId="77777777" w:rsidR="00BA55B7" w:rsidRPr="00362205" w:rsidRDefault="00BA55B7" w:rsidP="00EA7D4F">
            <w:pPr>
              <w:rPr>
                <w:ins w:id="1852"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0C5431F4" w14:textId="77777777" w:rsidR="00BA55B7" w:rsidRPr="00362205" w:rsidRDefault="00BA55B7" w:rsidP="00EA7D4F">
            <w:pPr>
              <w:rPr>
                <w:ins w:id="1853"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0D0C8C" w14:textId="77777777" w:rsidR="00BA55B7" w:rsidRPr="00362205" w:rsidRDefault="00BA55B7" w:rsidP="00EA7D4F">
            <w:pPr>
              <w:jc w:val="center"/>
              <w:rPr>
                <w:ins w:id="1854" w:author="st1" w:date="2021-05-16T17:14:00Z"/>
                <w:rFonts w:ascii="標楷體" w:eastAsia="標楷體" w:hAnsi="標楷體"/>
              </w:rPr>
            </w:pPr>
            <w:ins w:id="1855"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30A72576" w14:textId="77777777" w:rsidR="00BA55B7" w:rsidRDefault="00BA55B7" w:rsidP="00EA7D4F">
            <w:pPr>
              <w:ind w:left="235" w:hangingChars="98" w:hanging="235"/>
              <w:rPr>
                <w:ins w:id="1856" w:author="st1" w:date="2021-05-16T17:14:00Z"/>
                <w:rFonts w:ascii="標楷體" w:eastAsia="標楷體" w:hAnsi="標楷體"/>
              </w:rPr>
            </w:pPr>
            <w:ins w:id="1857" w:author="st1" w:date="2021-05-16T17:14:00Z">
              <w:r>
                <w:rPr>
                  <w:rFonts w:ascii="標楷體" w:eastAsia="標楷體" w:hAnsi="標楷體" w:hint="eastAsia"/>
                </w:rPr>
                <w:t>1.勾選時,會產生</w:t>
              </w:r>
            </w:ins>
            <w:r w:rsidRPr="003F685D">
              <w:rPr>
                <w:rFonts w:ascii="標楷體" w:eastAsia="標楷體" w:hAnsi="標楷體" w:hint="eastAsia"/>
              </w:rPr>
              <w:t>B090 擔保品關聯檔資料檔</w:t>
            </w:r>
          </w:p>
          <w:p w14:paraId="1754E81A" w14:textId="77777777" w:rsidR="00BA55B7" w:rsidRDefault="00BA55B7" w:rsidP="00EA7D4F">
            <w:pPr>
              <w:ind w:left="235" w:hangingChars="98" w:hanging="235"/>
              <w:rPr>
                <w:ins w:id="1858" w:author="st1" w:date="2021-05-16T17:14:00Z"/>
                <w:rFonts w:ascii="標楷體" w:eastAsia="標楷體" w:hAnsi="標楷體"/>
              </w:rPr>
            </w:pPr>
            <w:ins w:id="1859" w:author="st1" w:date="2021-05-16T17:14:00Z">
              <w:r>
                <w:rPr>
                  <w:rFonts w:ascii="標楷體" w:eastAsia="標楷體" w:hAnsi="標楷體" w:hint="eastAsia"/>
                </w:rPr>
                <w:t>2.取消勾選時,上列「全選」欄位會同步取消勾選</w:t>
              </w:r>
            </w:ins>
          </w:p>
          <w:p w14:paraId="730CE47B" w14:textId="63AD830F" w:rsidR="00BA55B7" w:rsidRPr="00C00D65" w:rsidRDefault="00BD7A0D" w:rsidP="00EA7D4F">
            <w:pPr>
              <w:ind w:left="235" w:hangingChars="98" w:hanging="235"/>
              <w:rPr>
                <w:ins w:id="1860" w:author="st1" w:date="2021-05-16T17:14:00Z"/>
                <w:rFonts w:ascii="標楷體" w:eastAsia="標楷體" w:hAnsi="標楷體"/>
              </w:rPr>
            </w:pPr>
            <w:ins w:id="1861"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B090 擔保品關聯檔資料檔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B090 擔保品關聯檔資料檔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77C07C01" w14:textId="77777777" w:rsidTr="00EA7D4F">
        <w:trPr>
          <w:trHeight w:val="244"/>
          <w:jc w:val="center"/>
          <w:ins w:id="1862" w:author="st1" w:date="2021-05-16T17:14:00Z"/>
        </w:trPr>
        <w:tc>
          <w:tcPr>
            <w:tcW w:w="576" w:type="dxa"/>
            <w:tcBorders>
              <w:top w:val="single" w:sz="4" w:space="0" w:color="auto"/>
              <w:left w:val="single" w:sz="4" w:space="0" w:color="auto"/>
              <w:bottom w:val="single" w:sz="4" w:space="0" w:color="auto"/>
              <w:right w:val="single" w:sz="4" w:space="0" w:color="auto"/>
            </w:tcBorders>
          </w:tcPr>
          <w:p w14:paraId="168EB0F2" w14:textId="77777777" w:rsidR="00BA55B7" w:rsidRPr="00362205" w:rsidRDefault="00BA55B7" w:rsidP="00EA7D4F">
            <w:pPr>
              <w:rPr>
                <w:ins w:id="1863" w:author="st1" w:date="2021-05-16T17:14:00Z"/>
                <w:rFonts w:ascii="標楷體" w:eastAsia="標楷體" w:hAnsi="標楷體"/>
              </w:rPr>
            </w:pPr>
            <w:r>
              <w:rPr>
                <w:rFonts w:ascii="標楷體" w:eastAsia="標楷體" w:hAnsi="標楷體" w:hint="eastAsia"/>
              </w:rPr>
              <w:t>9</w:t>
            </w:r>
            <w:ins w:id="1864"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7B26FDCA" w14:textId="77777777" w:rsidR="00BA55B7" w:rsidRPr="00362205" w:rsidRDefault="00BA55B7" w:rsidP="00EA7D4F">
            <w:pPr>
              <w:rPr>
                <w:ins w:id="1865" w:author="st1" w:date="2021-05-16T17:14:00Z"/>
                <w:rFonts w:ascii="標楷體" w:eastAsia="標楷體" w:hAnsi="標楷體"/>
              </w:rPr>
            </w:pPr>
            <w:r w:rsidRPr="003F685D">
              <w:rPr>
                <w:rFonts w:ascii="標楷體" w:eastAsia="標楷體" w:hAnsi="標楷體" w:hint="eastAsia"/>
              </w:rPr>
              <w:t>B092 不動產擔保品明細檔</w:t>
            </w:r>
          </w:p>
        </w:tc>
        <w:tc>
          <w:tcPr>
            <w:tcW w:w="1291" w:type="dxa"/>
            <w:tcBorders>
              <w:top w:val="single" w:sz="4" w:space="0" w:color="auto"/>
              <w:left w:val="single" w:sz="4" w:space="0" w:color="auto"/>
              <w:bottom w:val="single" w:sz="4" w:space="0" w:color="auto"/>
              <w:right w:val="single" w:sz="4" w:space="0" w:color="auto"/>
            </w:tcBorders>
          </w:tcPr>
          <w:p w14:paraId="21E33255" w14:textId="77777777" w:rsidR="00BA55B7" w:rsidRPr="00362205" w:rsidRDefault="00BA55B7" w:rsidP="00EA7D4F">
            <w:pPr>
              <w:rPr>
                <w:ins w:id="1866" w:author="st1" w:date="2021-05-16T17:14:00Z"/>
                <w:rFonts w:ascii="標楷體" w:eastAsia="標楷體" w:hAnsi="標楷體"/>
              </w:rPr>
            </w:pPr>
            <w:ins w:id="1867"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240EBBC6" w14:textId="77777777" w:rsidR="00BA55B7" w:rsidRPr="00362205" w:rsidRDefault="00BA55B7" w:rsidP="00EA7D4F">
            <w:pPr>
              <w:rPr>
                <w:ins w:id="1868"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4466D0D" w14:textId="77777777" w:rsidR="00BA55B7" w:rsidRPr="00362205" w:rsidRDefault="00BA55B7" w:rsidP="00EA7D4F">
            <w:pPr>
              <w:rPr>
                <w:ins w:id="1869"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CD2688E" w14:textId="77777777" w:rsidR="00BA55B7" w:rsidRPr="00362205" w:rsidRDefault="00BA55B7" w:rsidP="00EA7D4F">
            <w:pPr>
              <w:rPr>
                <w:ins w:id="1870"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0211D0" w14:textId="77777777" w:rsidR="00BA55B7" w:rsidRPr="00362205" w:rsidRDefault="00BA55B7" w:rsidP="00EA7D4F">
            <w:pPr>
              <w:jc w:val="center"/>
              <w:rPr>
                <w:ins w:id="1871" w:author="st1" w:date="2021-05-16T17:14:00Z"/>
                <w:rFonts w:ascii="標楷體" w:eastAsia="標楷體" w:hAnsi="標楷體"/>
              </w:rPr>
            </w:pPr>
            <w:ins w:id="1872"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7D7226B6" w14:textId="77777777" w:rsidR="00BA55B7" w:rsidRDefault="00BA55B7" w:rsidP="00EA7D4F">
            <w:pPr>
              <w:ind w:left="235" w:hangingChars="98" w:hanging="235"/>
              <w:rPr>
                <w:ins w:id="1873" w:author="st1" w:date="2021-05-16T17:14:00Z"/>
                <w:rFonts w:ascii="標楷體" w:eastAsia="標楷體" w:hAnsi="標楷體"/>
              </w:rPr>
            </w:pPr>
            <w:ins w:id="1874" w:author="st1" w:date="2021-05-16T17:14:00Z">
              <w:r>
                <w:rPr>
                  <w:rFonts w:ascii="標楷體" w:eastAsia="標楷體" w:hAnsi="標楷體" w:hint="eastAsia"/>
                </w:rPr>
                <w:t>1.勾選時,會產生</w:t>
              </w:r>
            </w:ins>
            <w:r w:rsidRPr="003F685D">
              <w:rPr>
                <w:rFonts w:ascii="標楷體" w:eastAsia="標楷體" w:hAnsi="標楷體" w:hint="eastAsia"/>
              </w:rPr>
              <w:t>B092 不動產擔保品明細檔</w:t>
            </w:r>
          </w:p>
          <w:p w14:paraId="1F43FF44" w14:textId="77777777" w:rsidR="00BA55B7" w:rsidRDefault="00BA55B7" w:rsidP="00EA7D4F">
            <w:pPr>
              <w:ind w:left="235" w:hangingChars="98" w:hanging="235"/>
              <w:rPr>
                <w:ins w:id="1875" w:author="st1" w:date="2021-05-16T17:14:00Z"/>
                <w:rFonts w:ascii="標楷體" w:eastAsia="標楷體" w:hAnsi="標楷體"/>
              </w:rPr>
            </w:pPr>
            <w:ins w:id="1876" w:author="st1" w:date="2021-05-16T17:14:00Z">
              <w:r>
                <w:rPr>
                  <w:rFonts w:ascii="標楷體" w:eastAsia="標楷體" w:hAnsi="標楷體" w:hint="eastAsia"/>
                </w:rPr>
                <w:t>2.取消勾選時,上列「全選」欄位會同步取消勾選</w:t>
              </w:r>
            </w:ins>
          </w:p>
          <w:p w14:paraId="5D328FB8" w14:textId="5F1E2041" w:rsidR="00BA55B7" w:rsidRPr="00C00D65" w:rsidRDefault="00BD7A0D" w:rsidP="00EA7D4F">
            <w:pPr>
              <w:ind w:left="235" w:hangingChars="98" w:hanging="235"/>
              <w:rPr>
                <w:ins w:id="1877" w:author="st1" w:date="2021-05-16T17:14:00Z"/>
                <w:rFonts w:ascii="標楷體" w:eastAsia="標楷體" w:hAnsi="標楷體"/>
              </w:rPr>
            </w:pPr>
            <w:ins w:id="1878"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B092 不動產擔保品明細檔</w:t>
            </w:r>
            <w:r w:rsidRPr="000453F1">
              <w:rPr>
                <w:rFonts w:ascii="標楷體" w:eastAsia="標楷體" w:hAnsi="標楷體" w:hint="eastAsia"/>
              </w:rPr>
              <w:lastRenderedPageBreak/>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w:t>
            </w:r>
            <w:r w:rsidRPr="003F685D">
              <w:rPr>
                <w:rFonts w:ascii="標楷體" w:eastAsia="標楷體" w:hAnsi="標楷體" w:hint="eastAsia"/>
              </w:rPr>
              <w:t>B092 不動產擔保品明細檔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7420444A" w14:textId="77777777" w:rsidTr="00EA7D4F">
        <w:trPr>
          <w:trHeight w:val="244"/>
          <w:jc w:val="center"/>
          <w:ins w:id="1879" w:author="st1" w:date="2021-05-16T17:14:00Z"/>
        </w:trPr>
        <w:tc>
          <w:tcPr>
            <w:tcW w:w="576" w:type="dxa"/>
            <w:tcBorders>
              <w:top w:val="single" w:sz="4" w:space="0" w:color="auto"/>
              <w:left w:val="single" w:sz="4" w:space="0" w:color="auto"/>
              <w:bottom w:val="single" w:sz="4" w:space="0" w:color="auto"/>
              <w:right w:val="single" w:sz="4" w:space="0" w:color="auto"/>
            </w:tcBorders>
          </w:tcPr>
          <w:p w14:paraId="2E621D5D" w14:textId="77777777" w:rsidR="00BA55B7" w:rsidRPr="00362205" w:rsidRDefault="00BA55B7" w:rsidP="00EA7D4F">
            <w:pPr>
              <w:rPr>
                <w:ins w:id="1880" w:author="st1" w:date="2021-05-16T17:14:00Z"/>
                <w:rFonts w:ascii="標楷體" w:eastAsia="標楷體" w:hAnsi="標楷體"/>
              </w:rPr>
            </w:pPr>
            <w:r>
              <w:rPr>
                <w:rFonts w:ascii="標楷體" w:eastAsia="標楷體" w:hAnsi="標楷體" w:hint="eastAsia"/>
              </w:rPr>
              <w:lastRenderedPageBreak/>
              <w:t>10</w:t>
            </w:r>
            <w:ins w:id="1881"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050D3AF3" w14:textId="77777777" w:rsidR="00BA55B7" w:rsidRPr="00362205" w:rsidRDefault="00BA55B7" w:rsidP="00EA7D4F">
            <w:pPr>
              <w:rPr>
                <w:ins w:id="1882" w:author="st1" w:date="2021-05-16T17:14:00Z"/>
                <w:rFonts w:ascii="標楷體" w:eastAsia="標楷體" w:hAnsi="標楷體"/>
              </w:rPr>
            </w:pPr>
            <w:r w:rsidRPr="003F685D">
              <w:rPr>
                <w:rFonts w:ascii="標楷體" w:eastAsia="標楷體" w:hAnsi="標楷體" w:hint="eastAsia"/>
              </w:rPr>
              <w:t>B093 動產及貴重物品擔保品明細檔</w:t>
            </w:r>
          </w:p>
        </w:tc>
        <w:tc>
          <w:tcPr>
            <w:tcW w:w="1291" w:type="dxa"/>
            <w:tcBorders>
              <w:top w:val="single" w:sz="4" w:space="0" w:color="auto"/>
              <w:left w:val="single" w:sz="4" w:space="0" w:color="auto"/>
              <w:bottom w:val="single" w:sz="4" w:space="0" w:color="auto"/>
              <w:right w:val="single" w:sz="4" w:space="0" w:color="auto"/>
            </w:tcBorders>
          </w:tcPr>
          <w:p w14:paraId="679B3EA9" w14:textId="77777777" w:rsidR="00BA55B7" w:rsidRPr="00362205" w:rsidRDefault="00BA55B7" w:rsidP="00EA7D4F">
            <w:pPr>
              <w:rPr>
                <w:ins w:id="1883" w:author="st1" w:date="2021-05-16T17:14:00Z"/>
                <w:rFonts w:ascii="標楷體" w:eastAsia="標楷體" w:hAnsi="標楷體"/>
              </w:rPr>
            </w:pPr>
            <w:ins w:id="1884"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49BFD70D" w14:textId="77777777" w:rsidR="00BA55B7" w:rsidRPr="00362205" w:rsidRDefault="00BA55B7" w:rsidP="00EA7D4F">
            <w:pPr>
              <w:rPr>
                <w:ins w:id="1885"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FA9D8A6" w14:textId="77777777" w:rsidR="00BA55B7" w:rsidRPr="00362205" w:rsidRDefault="00BA55B7" w:rsidP="00EA7D4F">
            <w:pPr>
              <w:rPr>
                <w:ins w:id="1886"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1E94AB9" w14:textId="77777777" w:rsidR="00BA55B7" w:rsidRPr="00362205" w:rsidRDefault="00BA55B7" w:rsidP="00EA7D4F">
            <w:pPr>
              <w:rPr>
                <w:ins w:id="1887"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E45CB2" w14:textId="77777777" w:rsidR="00BA55B7" w:rsidRPr="00362205" w:rsidRDefault="00BA55B7" w:rsidP="00EA7D4F">
            <w:pPr>
              <w:jc w:val="center"/>
              <w:rPr>
                <w:ins w:id="1888" w:author="st1" w:date="2021-05-16T17:14:00Z"/>
                <w:rFonts w:ascii="標楷體" w:eastAsia="標楷體" w:hAnsi="標楷體"/>
              </w:rPr>
            </w:pPr>
            <w:ins w:id="1889"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7CC4E90F" w14:textId="77777777" w:rsidR="00BA55B7" w:rsidRDefault="00BA55B7" w:rsidP="00EA7D4F">
            <w:pPr>
              <w:ind w:left="235" w:hangingChars="98" w:hanging="235"/>
              <w:rPr>
                <w:ins w:id="1890" w:author="st1" w:date="2021-05-16T17:14:00Z"/>
                <w:rFonts w:ascii="標楷體" w:eastAsia="標楷體" w:hAnsi="標楷體"/>
              </w:rPr>
            </w:pPr>
            <w:ins w:id="1891" w:author="st1" w:date="2021-05-16T17:14:00Z">
              <w:r>
                <w:rPr>
                  <w:rFonts w:ascii="標楷體" w:eastAsia="標楷體" w:hAnsi="標楷體" w:hint="eastAsia"/>
                </w:rPr>
                <w:t>1.勾選時,會產生</w:t>
              </w:r>
            </w:ins>
            <w:r w:rsidRPr="003F685D">
              <w:rPr>
                <w:rFonts w:ascii="標楷體" w:eastAsia="標楷體" w:hAnsi="標楷體" w:hint="eastAsia"/>
              </w:rPr>
              <w:t>B093 動產及貴重物品擔保品明細檔</w:t>
            </w:r>
          </w:p>
          <w:p w14:paraId="292DE0D5" w14:textId="77777777" w:rsidR="00BA55B7" w:rsidRDefault="00BA55B7" w:rsidP="00EA7D4F">
            <w:pPr>
              <w:ind w:left="235" w:hangingChars="98" w:hanging="235"/>
              <w:rPr>
                <w:ins w:id="1892" w:author="st1" w:date="2021-05-16T17:14:00Z"/>
                <w:rFonts w:ascii="標楷體" w:eastAsia="標楷體" w:hAnsi="標楷體"/>
              </w:rPr>
            </w:pPr>
            <w:ins w:id="1893" w:author="st1" w:date="2021-05-16T17:14:00Z">
              <w:r>
                <w:rPr>
                  <w:rFonts w:ascii="標楷體" w:eastAsia="標楷體" w:hAnsi="標楷體" w:hint="eastAsia"/>
                </w:rPr>
                <w:t>2.取消勾選時,上列「全選」欄位會同步取消勾選</w:t>
              </w:r>
            </w:ins>
          </w:p>
          <w:p w14:paraId="20263086" w14:textId="202DB808" w:rsidR="00BA55B7" w:rsidRPr="00C00D65" w:rsidRDefault="00BD7A0D" w:rsidP="00EA7D4F">
            <w:pPr>
              <w:ind w:left="235" w:hangingChars="98" w:hanging="235"/>
              <w:rPr>
                <w:ins w:id="1894" w:author="st1" w:date="2021-05-16T17:14:00Z"/>
                <w:rFonts w:ascii="標楷體" w:eastAsia="標楷體" w:hAnsi="標楷體"/>
              </w:rPr>
            </w:pPr>
            <w:ins w:id="1895"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B093 動產及貴重物品擔保品明細檔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B093 動產及貴重物品擔保品明細檔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62FBDEDB" w14:textId="77777777" w:rsidTr="00EA7D4F">
        <w:trPr>
          <w:trHeight w:val="244"/>
          <w:jc w:val="center"/>
          <w:ins w:id="1896" w:author="st1" w:date="2021-05-16T17:14:00Z"/>
        </w:trPr>
        <w:tc>
          <w:tcPr>
            <w:tcW w:w="576" w:type="dxa"/>
            <w:tcBorders>
              <w:top w:val="single" w:sz="4" w:space="0" w:color="auto"/>
              <w:left w:val="single" w:sz="4" w:space="0" w:color="auto"/>
              <w:bottom w:val="single" w:sz="4" w:space="0" w:color="auto"/>
              <w:right w:val="single" w:sz="4" w:space="0" w:color="auto"/>
            </w:tcBorders>
          </w:tcPr>
          <w:p w14:paraId="14E8D341" w14:textId="77777777" w:rsidR="00BA55B7" w:rsidRPr="00362205" w:rsidRDefault="00BA55B7" w:rsidP="00EA7D4F">
            <w:pPr>
              <w:rPr>
                <w:ins w:id="1897" w:author="st1" w:date="2021-05-16T17:14:00Z"/>
                <w:rFonts w:ascii="標楷體" w:eastAsia="標楷體" w:hAnsi="標楷體"/>
              </w:rPr>
            </w:pPr>
            <w:r>
              <w:rPr>
                <w:rFonts w:ascii="標楷體" w:eastAsia="標楷體" w:hAnsi="標楷體" w:hint="eastAsia"/>
              </w:rPr>
              <w:t>1</w:t>
            </w:r>
            <w:r>
              <w:rPr>
                <w:rFonts w:ascii="標楷體" w:eastAsia="標楷體" w:hAnsi="標楷體"/>
              </w:rPr>
              <w:t>1</w:t>
            </w:r>
            <w:ins w:id="1898"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42FD2E91" w14:textId="77777777" w:rsidR="00BA55B7" w:rsidRPr="00362205" w:rsidRDefault="00BA55B7" w:rsidP="00EA7D4F">
            <w:pPr>
              <w:rPr>
                <w:ins w:id="1899" w:author="st1" w:date="2021-05-16T17:14:00Z"/>
                <w:rFonts w:ascii="標楷體" w:eastAsia="標楷體" w:hAnsi="標楷體"/>
              </w:rPr>
            </w:pPr>
            <w:r w:rsidRPr="003F685D">
              <w:rPr>
                <w:rFonts w:ascii="標楷體" w:eastAsia="標楷體" w:hAnsi="標楷體" w:hint="eastAsia"/>
              </w:rPr>
              <w:t>B094 股票擔保品明細檔</w:t>
            </w:r>
          </w:p>
        </w:tc>
        <w:tc>
          <w:tcPr>
            <w:tcW w:w="1291" w:type="dxa"/>
            <w:tcBorders>
              <w:top w:val="single" w:sz="4" w:space="0" w:color="auto"/>
              <w:left w:val="single" w:sz="4" w:space="0" w:color="auto"/>
              <w:bottom w:val="single" w:sz="4" w:space="0" w:color="auto"/>
              <w:right w:val="single" w:sz="4" w:space="0" w:color="auto"/>
            </w:tcBorders>
          </w:tcPr>
          <w:p w14:paraId="05F0553C" w14:textId="77777777" w:rsidR="00BA55B7" w:rsidRPr="00362205" w:rsidRDefault="00BA55B7" w:rsidP="00EA7D4F">
            <w:pPr>
              <w:rPr>
                <w:ins w:id="1900" w:author="st1" w:date="2021-05-16T17:14:00Z"/>
                <w:rFonts w:ascii="標楷體" w:eastAsia="標楷體" w:hAnsi="標楷體"/>
              </w:rPr>
            </w:pPr>
            <w:ins w:id="1901"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70028921" w14:textId="77777777" w:rsidR="00BA55B7" w:rsidRPr="00362205" w:rsidRDefault="00BA55B7" w:rsidP="00EA7D4F">
            <w:pPr>
              <w:rPr>
                <w:ins w:id="1902"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C53A8E1" w14:textId="77777777" w:rsidR="00BA55B7" w:rsidRPr="00362205" w:rsidRDefault="00BA55B7" w:rsidP="00EA7D4F">
            <w:pPr>
              <w:rPr>
                <w:ins w:id="1903"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0829D2D" w14:textId="77777777" w:rsidR="00BA55B7" w:rsidRPr="00362205" w:rsidRDefault="00BA55B7" w:rsidP="00EA7D4F">
            <w:pPr>
              <w:rPr>
                <w:ins w:id="1904"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48E3B" w14:textId="77777777" w:rsidR="00BA55B7" w:rsidRPr="00362205" w:rsidRDefault="00BA55B7" w:rsidP="00EA7D4F">
            <w:pPr>
              <w:jc w:val="center"/>
              <w:rPr>
                <w:ins w:id="1905" w:author="st1" w:date="2021-05-16T17:14:00Z"/>
                <w:rFonts w:ascii="標楷體" w:eastAsia="標楷體" w:hAnsi="標楷體"/>
              </w:rPr>
            </w:pPr>
            <w:ins w:id="1906"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6E6140D4" w14:textId="77777777" w:rsidR="00BA55B7" w:rsidRDefault="00BA55B7" w:rsidP="00EA7D4F">
            <w:pPr>
              <w:ind w:left="235" w:hangingChars="98" w:hanging="235"/>
              <w:rPr>
                <w:ins w:id="1907" w:author="st1" w:date="2021-05-16T17:14:00Z"/>
                <w:rFonts w:ascii="標楷體" w:eastAsia="標楷體" w:hAnsi="標楷體"/>
              </w:rPr>
            </w:pPr>
            <w:ins w:id="1908" w:author="st1" w:date="2021-05-16T17:14:00Z">
              <w:r>
                <w:rPr>
                  <w:rFonts w:ascii="標楷體" w:eastAsia="標楷體" w:hAnsi="標楷體" w:hint="eastAsia"/>
                </w:rPr>
                <w:t>1.勾選時,會產生</w:t>
              </w:r>
            </w:ins>
            <w:r w:rsidRPr="003F685D">
              <w:rPr>
                <w:rFonts w:ascii="標楷體" w:eastAsia="標楷體" w:hAnsi="標楷體" w:hint="eastAsia"/>
              </w:rPr>
              <w:t>B094 股票擔保品明細檔</w:t>
            </w:r>
          </w:p>
          <w:p w14:paraId="2400E53A" w14:textId="77777777" w:rsidR="00BA55B7" w:rsidRDefault="00BA55B7" w:rsidP="00EA7D4F">
            <w:pPr>
              <w:ind w:left="235" w:hangingChars="98" w:hanging="235"/>
              <w:rPr>
                <w:ins w:id="1909" w:author="st1" w:date="2021-05-16T17:14:00Z"/>
                <w:rFonts w:ascii="標楷體" w:eastAsia="標楷體" w:hAnsi="標楷體"/>
              </w:rPr>
            </w:pPr>
            <w:ins w:id="1910" w:author="st1" w:date="2021-05-16T17:14:00Z">
              <w:r>
                <w:rPr>
                  <w:rFonts w:ascii="標楷體" w:eastAsia="標楷體" w:hAnsi="標楷體" w:hint="eastAsia"/>
                </w:rPr>
                <w:t>2.取消勾選時,上列「全選」欄位會同步取消勾選</w:t>
              </w:r>
            </w:ins>
          </w:p>
          <w:p w14:paraId="43244F1D" w14:textId="34EAE9D9" w:rsidR="00BA55B7" w:rsidRPr="00C00D65" w:rsidRDefault="00BD7A0D" w:rsidP="00EA7D4F">
            <w:pPr>
              <w:ind w:left="235" w:hangingChars="98" w:hanging="235"/>
              <w:rPr>
                <w:ins w:id="1911" w:author="st1" w:date="2021-05-16T17:14:00Z"/>
                <w:rFonts w:ascii="標楷體" w:eastAsia="標楷體" w:hAnsi="標楷體"/>
              </w:rPr>
            </w:pPr>
            <w:ins w:id="1912"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B094 股票擔保品明細檔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B094 股票擔保品明細檔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15F02556" w14:textId="77777777" w:rsidTr="00EA7D4F">
        <w:trPr>
          <w:trHeight w:val="244"/>
          <w:jc w:val="center"/>
          <w:ins w:id="1913" w:author="st1" w:date="2021-05-16T17:14:00Z"/>
        </w:trPr>
        <w:tc>
          <w:tcPr>
            <w:tcW w:w="576" w:type="dxa"/>
            <w:tcBorders>
              <w:top w:val="single" w:sz="4" w:space="0" w:color="auto"/>
              <w:left w:val="single" w:sz="4" w:space="0" w:color="auto"/>
              <w:bottom w:val="single" w:sz="4" w:space="0" w:color="auto"/>
              <w:right w:val="single" w:sz="4" w:space="0" w:color="auto"/>
            </w:tcBorders>
          </w:tcPr>
          <w:p w14:paraId="73A150CC" w14:textId="77777777" w:rsidR="00BA55B7" w:rsidRPr="00362205" w:rsidRDefault="00BA55B7" w:rsidP="00EA7D4F">
            <w:pPr>
              <w:rPr>
                <w:ins w:id="1914" w:author="st1" w:date="2021-05-16T17:14:00Z"/>
                <w:rFonts w:ascii="標楷體" w:eastAsia="標楷體" w:hAnsi="標楷體"/>
              </w:rPr>
            </w:pPr>
            <w:r>
              <w:rPr>
                <w:rFonts w:ascii="標楷體" w:eastAsia="標楷體" w:hAnsi="標楷體"/>
              </w:rPr>
              <w:t>12</w:t>
            </w:r>
            <w:ins w:id="1915" w:author="st1" w:date="2021-05-16T17:14:00Z">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0EA588C4" w14:textId="77777777" w:rsidR="00BA55B7" w:rsidRPr="00362205" w:rsidRDefault="00BA55B7" w:rsidP="00EA7D4F">
            <w:pPr>
              <w:rPr>
                <w:ins w:id="1916" w:author="st1" w:date="2021-05-16T17:14:00Z"/>
                <w:rFonts w:ascii="標楷體" w:eastAsia="標楷體" w:hAnsi="標楷體"/>
              </w:rPr>
            </w:pPr>
            <w:r w:rsidRPr="003F685D">
              <w:rPr>
                <w:rFonts w:ascii="標楷體" w:eastAsia="標楷體" w:hAnsi="標楷體" w:hint="eastAsia"/>
              </w:rPr>
              <w:t>B095 不動產擔保品明細-建號附加檔</w:t>
            </w:r>
          </w:p>
        </w:tc>
        <w:tc>
          <w:tcPr>
            <w:tcW w:w="1291" w:type="dxa"/>
            <w:tcBorders>
              <w:top w:val="single" w:sz="4" w:space="0" w:color="auto"/>
              <w:left w:val="single" w:sz="4" w:space="0" w:color="auto"/>
              <w:bottom w:val="single" w:sz="4" w:space="0" w:color="auto"/>
              <w:right w:val="single" w:sz="4" w:space="0" w:color="auto"/>
            </w:tcBorders>
          </w:tcPr>
          <w:p w14:paraId="7F7C74FB" w14:textId="77777777" w:rsidR="00BA55B7" w:rsidRPr="00362205" w:rsidRDefault="00BA55B7" w:rsidP="00EA7D4F">
            <w:pPr>
              <w:rPr>
                <w:ins w:id="1917" w:author="st1" w:date="2021-05-16T17:14:00Z"/>
                <w:rFonts w:ascii="標楷體" w:eastAsia="標楷體" w:hAnsi="標楷體"/>
              </w:rPr>
            </w:pPr>
            <w:ins w:id="1918"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64A0C0B6" w14:textId="77777777" w:rsidR="00BA55B7" w:rsidRPr="00362205" w:rsidRDefault="00BA55B7" w:rsidP="00EA7D4F">
            <w:pPr>
              <w:rPr>
                <w:ins w:id="1919"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060DE5F4" w14:textId="77777777" w:rsidR="00BA55B7" w:rsidRPr="00362205" w:rsidRDefault="00BA55B7" w:rsidP="00EA7D4F">
            <w:pPr>
              <w:rPr>
                <w:ins w:id="1920"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E3B8154" w14:textId="77777777" w:rsidR="00BA55B7" w:rsidRPr="00362205" w:rsidRDefault="00BA55B7" w:rsidP="00EA7D4F">
            <w:pPr>
              <w:rPr>
                <w:ins w:id="1921"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DD5C7E" w14:textId="77777777" w:rsidR="00BA55B7" w:rsidRPr="00362205" w:rsidRDefault="00BA55B7" w:rsidP="00EA7D4F">
            <w:pPr>
              <w:jc w:val="center"/>
              <w:rPr>
                <w:ins w:id="1922" w:author="st1" w:date="2021-05-16T17:14:00Z"/>
                <w:rFonts w:ascii="標楷體" w:eastAsia="標楷體" w:hAnsi="標楷體"/>
              </w:rPr>
            </w:pPr>
            <w:ins w:id="1923"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6632139B" w14:textId="77777777" w:rsidR="00BA55B7" w:rsidRDefault="00BA55B7" w:rsidP="00EA7D4F">
            <w:pPr>
              <w:ind w:left="235" w:hangingChars="98" w:hanging="235"/>
              <w:rPr>
                <w:ins w:id="1924" w:author="st1" w:date="2021-05-16T17:14:00Z"/>
                <w:rFonts w:ascii="標楷體" w:eastAsia="標楷體" w:hAnsi="標楷體"/>
              </w:rPr>
            </w:pPr>
            <w:ins w:id="1925" w:author="st1" w:date="2021-05-16T17:14:00Z">
              <w:r>
                <w:rPr>
                  <w:rFonts w:ascii="標楷體" w:eastAsia="標楷體" w:hAnsi="標楷體" w:hint="eastAsia"/>
                </w:rPr>
                <w:t>1.勾選時,會產生</w:t>
              </w:r>
            </w:ins>
            <w:r w:rsidRPr="003F685D">
              <w:rPr>
                <w:rFonts w:ascii="標楷體" w:eastAsia="標楷體" w:hAnsi="標楷體" w:hint="eastAsia"/>
              </w:rPr>
              <w:t>B095 不動產擔保品明細-建號附加檔</w:t>
            </w:r>
          </w:p>
          <w:p w14:paraId="2A27063D" w14:textId="77777777" w:rsidR="00BA55B7" w:rsidRDefault="00BA55B7" w:rsidP="00EA7D4F">
            <w:pPr>
              <w:ind w:left="235" w:hangingChars="98" w:hanging="235"/>
              <w:rPr>
                <w:ins w:id="1926" w:author="st1" w:date="2021-05-16T17:14:00Z"/>
                <w:rFonts w:ascii="標楷體" w:eastAsia="標楷體" w:hAnsi="標楷體"/>
              </w:rPr>
            </w:pPr>
            <w:ins w:id="1927" w:author="st1" w:date="2021-05-16T17:14:00Z">
              <w:r>
                <w:rPr>
                  <w:rFonts w:ascii="標楷體" w:eastAsia="標楷體" w:hAnsi="標楷體" w:hint="eastAsia"/>
                </w:rPr>
                <w:t>2.取消勾選時,上列「全選」欄位會同步取消勾選</w:t>
              </w:r>
            </w:ins>
          </w:p>
          <w:p w14:paraId="4D96315A" w14:textId="5B912134" w:rsidR="00BA55B7" w:rsidRPr="00C00D65" w:rsidRDefault="00BD7A0D" w:rsidP="00EA7D4F">
            <w:pPr>
              <w:ind w:left="235" w:hangingChars="98" w:hanging="235"/>
              <w:rPr>
                <w:ins w:id="1928" w:author="st1" w:date="2021-05-16T17:14:00Z"/>
                <w:rFonts w:ascii="標楷體" w:eastAsia="標楷體" w:hAnsi="標楷體"/>
              </w:rPr>
            </w:pPr>
            <w:ins w:id="1929"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B095 不動產擔保品明細-建號附加檔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B095 不動產擔保品明細-建號附加檔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184C862E" w14:textId="77777777" w:rsidTr="00EA7D4F">
        <w:trPr>
          <w:trHeight w:val="244"/>
          <w:jc w:val="center"/>
          <w:ins w:id="1930" w:author="st1" w:date="2021-05-16T17:14:00Z"/>
        </w:trPr>
        <w:tc>
          <w:tcPr>
            <w:tcW w:w="576" w:type="dxa"/>
            <w:tcBorders>
              <w:top w:val="single" w:sz="4" w:space="0" w:color="auto"/>
              <w:left w:val="single" w:sz="4" w:space="0" w:color="auto"/>
              <w:bottom w:val="single" w:sz="4" w:space="0" w:color="auto"/>
              <w:right w:val="single" w:sz="4" w:space="0" w:color="auto"/>
            </w:tcBorders>
          </w:tcPr>
          <w:p w14:paraId="38D50D57" w14:textId="77777777" w:rsidR="00BA55B7" w:rsidRPr="00362205" w:rsidRDefault="00BA55B7" w:rsidP="00EA7D4F">
            <w:pPr>
              <w:rPr>
                <w:ins w:id="1931" w:author="st1" w:date="2021-05-16T17:14:00Z"/>
                <w:rFonts w:ascii="標楷體" w:eastAsia="標楷體" w:hAnsi="標楷體"/>
              </w:rPr>
            </w:pPr>
            <w:r>
              <w:rPr>
                <w:rFonts w:ascii="標楷體" w:eastAsia="標楷體" w:hAnsi="標楷體"/>
              </w:rPr>
              <w:t>1</w:t>
            </w:r>
            <w:ins w:id="1932" w:author="st1" w:date="2021-05-16T17:14:00Z">
              <w:r>
                <w:rPr>
                  <w:rFonts w:ascii="標楷體" w:eastAsia="標楷體" w:hAnsi="標楷體"/>
                </w:rPr>
                <w:t>3</w:t>
              </w:r>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606D85D1" w14:textId="77777777" w:rsidR="00BA55B7" w:rsidRPr="00362205" w:rsidRDefault="00BA55B7" w:rsidP="00EA7D4F">
            <w:pPr>
              <w:rPr>
                <w:ins w:id="1933" w:author="st1" w:date="2021-05-16T17:14:00Z"/>
                <w:rFonts w:ascii="標楷體" w:eastAsia="標楷體" w:hAnsi="標楷體"/>
              </w:rPr>
            </w:pPr>
            <w:r w:rsidRPr="003F685D">
              <w:rPr>
                <w:rFonts w:ascii="標楷體" w:eastAsia="標楷體" w:hAnsi="標楷體" w:hint="eastAsia"/>
              </w:rPr>
              <w:t>B096 不動產擔保品明細-地號附加檔</w:t>
            </w:r>
          </w:p>
        </w:tc>
        <w:tc>
          <w:tcPr>
            <w:tcW w:w="1291" w:type="dxa"/>
            <w:tcBorders>
              <w:top w:val="single" w:sz="4" w:space="0" w:color="auto"/>
              <w:left w:val="single" w:sz="4" w:space="0" w:color="auto"/>
              <w:bottom w:val="single" w:sz="4" w:space="0" w:color="auto"/>
              <w:right w:val="single" w:sz="4" w:space="0" w:color="auto"/>
            </w:tcBorders>
          </w:tcPr>
          <w:p w14:paraId="64B37A24" w14:textId="77777777" w:rsidR="00BA55B7" w:rsidRPr="00362205" w:rsidRDefault="00BA55B7" w:rsidP="00EA7D4F">
            <w:pPr>
              <w:rPr>
                <w:ins w:id="1934" w:author="st1" w:date="2021-05-16T17:14:00Z"/>
                <w:rFonts w:ascii="標楷體" w:eastAsia="標楷體" w:hAnsi="標楷體"/>
              </w:rPr>
            </w:pPr>
            <w:ins w:id="1935"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5461A167" w14:textId="77777777" w:rsidR="00BA55B7" w:rsidRPr="00362205" w:rsidRDefault="00BA55B7" w:rsidP="00EA7D4F">
            <w:pPr>
              <w:rPr>
                <w:ins w:id="1936"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079BC97" w14:textId="77777777" w:rsidR="00BA55B7" w:rsidRPr="00362205" w:rsidRDefault="00BA55B7" w:rsidP="00EA7D4F">
            <w:pPr>
              <w:rPr>
                <w:ins w:id="1937"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944D456" w14:textId="77777777" w:rsidR="00BA55B7" w:rsidRPr="00362205" w:rsidRDefault="00BA55B7" w:rsidP="00EA7D4F">
            <w:pPr>
              <w:rPr>
                <w:ins w:id="1938"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9294CE" w14:textId="77777777" w:rsidR="00BA55B7" w:rsidRPr="00362205" w:rsidRDefault="00BA55B7" w:rsidP="00EA7D4F">
            <w:pPr>
              <w:jc w:val="center"/>
              <w:rPr>
                <w:ins w:id="1939" w:author="st1" w:date="2021-05-16T17:14:00Z"/>
                <w:rFonts w:ascii="標楷體" w:eastAsia="標楷體" w:hAnsi="標楷體"/>
              </w:rPr>
            </w:pPr>
            <w:ins w:id="1940"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126340BC" w14:textId="77777777" w:rsidR="00BA55B7" w:rsidRDefault="00BA55B7" w:rsidP="00EA7D4F">
            <w:pPr>
              <w:ind w:left="235" w:hangingChars="98" w:hanging="235"/>
              <w:rPr>
                <w:ins w:id="1941" w:author="st1" w:date="2021-05-16T17:14:00Z"/>
                <w:rFonts w:ascii="標楷體" w:eastAsia="標楷體" w:hAnsi="標楷體"/>
              </w:rPr>
            </w:pPr>
            <w:ins w:id="1942" w:author="st1" w:date="2021-05-16T17:14:00Z">
              <w:r>
                <w:rPr>
                  <w:rFonts w:ascii="標楷體" w:eastAsia="標楷體" w:hAnsi="標楷體" w:hint="eastAsia"/>
                </w:rPr>
                <w:t>1.勾選時,會產生</w:t>
              </w:r>
            </w:ins>
            <w:r w:rsidRPr="003F685D">
              <w:rPr>
                <w:rFonts w:ascii="標楷體" w:eastAsia="標楷體" w:hAnsi="標楷體" w:hint="eastAsia"/>
              </w:rPr>
              <w:t>B096 不動產擔保品明細-地號附加檔</w:t>
            </w:r>
          </w:p>
          <w:p w14:paraId="04B731FC" w14:textId="77777777" w:rsidR="00BA55B7" w:rsidRDefault="00BA55B7" w:rsidP="00EA7D4F">
            <w:pPr>
              <w:ind w:left="235" w:hangingChars="98" w:hanging="235"/>
              <w:rPr>
                <w:ins w:id="1943" w:author="st1" w:date="2021-05-16T17:14:00Z"/>
                <w:rFonts w:ascii="標楷體" w:eastAsia="標楷體" w:hAnsi="標楷體"/>
              </w:rPr>
            </w:pPr>
            <w:ins w:id="1944" w:author="st1" w:date="2021-05-16T17:14:00Z">
              <w:r>
                <w:rPr>
                  <w:rFonts w:ascii="標楷體" w:eastAsia="標楷體" w:hAnsi="標楷體" w:hint="eastAsia"/>
                </w:rPr>
                <w:t>2.取消勾選時,上列「全選」欄</w:t>
              </w:r>
              <w:r>
                <w:rPr>
                  <w:rFonts w:ascii="標楷體" w:eastAsia="標楷體" w:hAnsi="標楷體" w:hint="eastAsia"/>
                </w:rPr>
                <w:lastRenderedPageBreak/>
                <w:t>位會同步取消勾選</w:t>
              </w:r>
            </w:ins>
          </w:p>
          <w:p w14:paraId="376E29F6" w14:textId="4D288963" w:rsidR="00BA55B7" w:rsidRPr="00C00D65" w:rsidRDefault="00BD7A0D" w:rsidP="00EA7D4F">
            <w:pPr>
              <w:ind w:left="235" w:hangingChars="98" w:hanging="235"/>
              <w:rPr>
                <w:ins w:id="1945" w:author="st1" w:date="2021-05-16T17:14:00Z"/>
                <w:rFonts w:ascii="標楷體" w:eastAsia="標楷體" w:hAnsi="標楷體"/>
              </w:rPr>
            </w:pPr>
            <w:ins w:id="1946"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B096 不動產擔保品明細-地號附加檔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B096 不動產擔保品明細-地號附加檔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r w:rsidR="00BA55B7" w:rsidRPr="00362205" w14:paraId="69AA37F6" w14:textId="77777777" w:rsidTr="00EA7D4F">
        <w:trPr>
          <w:trHeight w:val="244"/>
          <w:jc w:val="center"/>
          <w:ins w:id="1947" w:author="st1" w:date="2021-05-16T17:14:00Z"/>
        </w:trPr>
        <w:tc>
          <w:tcPr>
            <w:tcW w:w="576" w:type="dxa"/>
            <w:tcBorders>
              <w:top w:val="single" w:sz="4" w:space="0" w:color="auto"/>
              <w:left w:val="single" w:sz="4" w:space="0" w:color="auto"/>
              <w:bottom w:val="single" w:sz="4" w:space="0" w:color="auto"/>
              <w:right w:val="single" w:sz="4" w:space="0" w:color="auto"/>
            </w:tcBorders>
          </w:tcPr>
          <w:p w14:paraId="4AC454F2" w14:textId="77777777" w:rsidR="00BA55B7" w:rsidRPr="00362205" w:rsidRDefault="00BA55B7" w:rsidP="00EA7D4F">
            <w:pPr>
              <w:rPr>
                <w:ins w:id="1948" w:author="st1" w:date="2021-05-16T17:14:00Z"/>
                <w:rFonts w:ascii="標楷體" w:eastAsia="標楷體" w:hAnsi="標楷體"/>
              </w:rPr>
            </w:pPr>
            <w:r>
              <w:rPr>
                <w:rFonts w:ascii="標楷體" w:eastAsia="標楷體" w:hAnsi="標楷體"/>
              </w:rPr>
              <w:lastRenderedPageBreak/>
              <w:t>1</w:t>
            </w:r>
            <w:ins w:id="1949" w:author="st1" w:date="2021-05-16T17:14:00Z">
              <w:r>
                <w:rPr>
                  <w:rFonts w:ascii="標楷體" w:eastAsia="標楷體" w:hAnsi="標楷體"/>
                </w:rPr>
                <w:t>4</w:t>
              </w:r>
              <w:r w:rsidRPr="00362205">
                <w:rPr>
                  <w:rFonts w:ascii="標楷體" w:eastAsia="標楷體" w:hAnsi="標楷體" w:hint="eastAsia"/>
                </w:rPr>
                <w:t>.</w:t>
              </w:r>
            </w:ins>
          </w:p>
        </w:tc>
        <w:tc>
          <w:tcPr>
            <w:tcW w:w="1702" w:type="dxa"/>
            <w:tcBorders>
              <w:top w:val="single" w:sz="4" w:space="0" w:color="auto"/>
              <w:left w:val="single" w:sz="4" w:space="0" w:color="auto"/>
              <w:bottom w:val="single" w:sz="4" w:space="0" w:color="auto"/>
              <w:right w:val="single" w:sz="4" w:space="0" w:color="auto"/>
            </w:tcBorders>
          </w:tcPr>
          <w:p w14:paraId="68FBB7A1" w14:textId="77777777" w:rsidR="00BA55B7" w:rsidRPr="00362205" w:rsidRDefault="00BA55B7" w:rsidP="00EA7D4F">
            <w:pPr>
              <w:rPr>
                <w:ins w:id="1950" w:author="st1" w:date="2021-05-16T17:14:00Z"/>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1BC09506" w14:textId="77777777" w:rsidR="00BA55B7" w:rsidRPr="00362205" w:rsidRDefault="00BA55B7" w:rsidP="00EA7D4F">
            <w:pPr>
              <w:rPr>
                <w:ins w:id="1951" w:author="st1" w:date="2021-05-16T17:14:00Z"/>
                <w:rFonts w:ascii="標楷體" w:eastAsia="標楷體" w:hAnsi="標楷體"/>
              </w:rPr>
            </w:pPr>
            <w:ins w:id="1952" w:author="st1" w:date="2021-05-16T17:14:00Z">
              <w:r>
                <w:rPr>
                  <w:rFonts w:ascii="標楷體" w:eastAsia="標楷體" w:hAnsi="標楷體" w:hint="eastAsia"/>
                </w:rPr>
                <w:t>勾選框</w:t>
              </w:r>
            </w:ins>
          </w:p>
        </w:tc>
        <w:tc>
          <w:tcPr>
            <w:tcW w:w="1229" w:type="dxa"/>
            <w:tcBorders>
              <w:top w:val="single" w:sz="4" w:space="0" w:color="auto"/>
              <w:left w:val="single" w:sz="4" w:space="0" w:color="auto"/>
              <w:bottom w:val="single" w:sz="4" w:space="0" w:color="auto"/>
              <w:right w:val="single" w:sz="4" w:space="0" w:color="auto"/>
            </w:tcBorders>
          </w:tcPr>
          <w:p w14:paraId="4621D27C" w14:textId="77777777" w:rsidR="00BA55B7" w:rsidRPr="00362205" w:rsidRDefault="00BA55B7" w:rsidP="00EA7D4F">
            <w:pPr>
              <w:rPr>
                <w:ins w:id="1953" w:author="st1" w:date="2021-05-16T17:14:00Z"/>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A94A794" w14:textId="77777777" w:rsidR="00BA55B7" w:rsidRPr="00362205" w:rsidRDefault="00BA55B7" w:rsidP="00EA7D4F">
            <w:pPr>
              <w:rPr>
                <w:ins w:id="1954" w:author="st1" w:date="2021-05-16T17:14:00Z"/>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3EDAC03" w14:textId="77777777" w:rsidR="00BA55B7" w:rsidRPr="00362205" w:rsidRDefault="00BA55B7" w:rsidP="00EA7D4F">
            <w:pPr>
              <w:rPr>
                <w:ins w:id="1955" w:author="st1" w:date="2021-05-16T17:14:00Z"/>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ECC15C" w14:textId="77777777" w:rsidR="00BA55B7" w:rsidRPr="00362205" w:rsidRDefault="00BA55B7" w:rsidP="00EA7D4F">
            <w:pPr>
              <w:jc w:val="center"/>
              <w:rPr>
                <w:ins w:id="1956" w:author="st1" w:date="2021-05-16T17:14:00Z"/>
                <w:rFonts w:ascii="標楷體" w:eastAsia="標楷體" w:hAnsi="標楷體"/>
              </w:rPr>
            </w:pPr>
            <w:ins w:id="1957" w:author="st1" w:date="2021-05-16T17:14:00Z">
              <w:r>
                <w:rPr>
                  <w:rFonts w:ascii="標楷體" w:eastAsia="標楷體" w:hAnsi="標楷體" w:hint="eastAsia"/>
                </w:rPr>
                <w:t>W</w:t>
              </w:r>
            </w:ins>
          </w:p>
        </w:tc>
        <w:tc>
          <w:tcPr>
            <w:tcW w:w="3421" w:type="dxa"/>
            <w:tcBorders>
              <w:top w:val="single" w:sz="4" w:space="0" w:color="auto"/>
              <w:left w:val="single" w:sz="4" w:space="0" w:color="auto"/>
              <w:bottom w:val="single" w:sz="4" w:space="0" w:color="auto"/>
              <w:right w:val="single" w:sz="4" w:space="0" w:color="auto"/>
            </w:tcBorders>
          </w:tcPr>
          <w:p w14:paraId="18C2D133" w14:textId="77777777" w:rsidR="00BA55B7" w:rsidRDefault="00BA55B7" w:rsidP="00EA7D4F">
            <w:pPr>
              <w:ind w:left="235" w:hangingChars="98" w:hanging="235"/>
              <w:rPr>
                <w:ins w:id="1958" w:author="st1" w:date="2021-05-16T17:14:00Z"/>
                <w:rFonts w:ascii="標楷體" w:eastAsia="標楷體" w:hAnsi="標楷體"/>
              </w:rPr>
            </w:pPr>
            <w:ins w:id="1959" w:author="st1" w:date="2021-05-16T17:14:00Z">
              <w:r>
                <w:rPr>
                  <w:rFonts w:ascii="標楷體" w:eastAsia="標楷體" w:hAnsi="標楷體" w:hint="eastAsia"/>
                </w:rPr>
                <w:t>1.勾選時,會產生</w:t>
              </w:r>
            </w:ins>
            <w:r w:rsidRPr="003F685D">
              <w:rPr>
                <w:rFonts w:ascii="標楷體" w:eastAsia="標楷體" w:hAnsi="標楷體" w:hint="eastAsia"/>
              </w:rPr>
              <w:t>B680 「貸款餘額(擔保放款餘額加上部分擔保、副擔保貸款餘額)扣除擔保品鑑估值」之金額資料檔</w:t>
            </w:r>
          </w:p>
          <w:p w14:paraId="04E03ECA" w14:textId="77777777" w:rsidR="00BA55B7" w:rsidRDefault="00BA55B7" w:rsidP="00EA7D4F">
            <w:pPr>
              <w:ind w:left="235" w:hangingChars="98" w:hanging="235"/>
              <w:rPr>
                <w:ins w:id="1960" w:author="st1" w:date="2021-05-16T17:14:00Z"/>
                <w:rFonts w:ascii="標楷體" w:eastAsia="標楷體" w:hAnsi="標楷體"/>
              </w:rPr>
            </w:pPr>
            <w:ins w:id="1961" w:author="st1" w:date="2021-05-16T17:14:00Z">
              <w:r>
                <w:rPr>
                  <w:rFonts w:ascii="標楷體" w:eastAsia="標楷體" w:hAnsi="標楷體" w:hint="eastAsia"/>
                </w:rPr>
                <w:t>2.取消勾選時,上列「全選」欄位會同步取消勾選</w:t>
              </w:r>
            </w:ins>
          </w:p>
          <w:p w14:paraId="7E8C5BC9" w14:textId="01D4FDB7" w:rsidR="00BA55B7" w:rsidRPr="00C00D65" w:rsidRDefault="00BD7A0D" w:rsidP="00EA7D4F">
            <w:pPr>
              <w:ind w:left="235" w:hangingChars="98" w:hanging="235"/>
              <w:rPr>
                <w:ins w:id="1962" w:author="st1" w:date="2021-05-16T17:14:00Z"/>
                <w:rFonts w:ascii="標楷體" w:eastAsia="標楷體" w:hAnsi="標楷體"/>
              </w:rPr>
            </w:pPr>
            <w:ins w:id="1963" w:author="st1" w:date="2021-05-16T15:39:00Z">
              <w:r>
                <w:rPr>
                  <w:rFonts w:ascii="標楷體" w:eastAsia="標楷體" w:hAnsi="標楷體"/>
                </w:rPr>
                <w:t>3.</w:t>
              </w:r>
            </w:ins>
            <w:r>
              <w:rPr>
                <w:rFonts w:ascii="標楷體" w:eastAsia="標楷體" w:hAnsi="標楷體" w:hint="eastAsia"/>
              </w:rPr>
              <w:t>執行後,可</w:t>
            </w:r>
            <w:r>
              <w:rPr>
                <w:rFonts w:ascii="標楷體" w:eastAsia="標楷體" w:hAnsi="標楷體" w:hint="eastAsia"/>
                <w:lang w:eastAsia="zh-HK"/>
              </w:rPr>
              <w:t>至</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Pr>
                <w:rFonts w:hint="eastAsia"/>
              </w:rPr>
              <w:t xml:space="preserve"> </w:t>
            </w:r>
            <w:r w:rsidRPr="003F685D">
              <w:rPr>
                <w:rFonts w:ascii="標楷體" w:eastAsia="標楷體" w:hAnsi="標楷體" w:hint="eastAsia"/>
              </w:rPr>
              <w:t>B680 「貸款餘額(擔保放款餘額加上部分擔保、副擔保貸款餘額)扣除擔保品鑑估值」之金額資料檔</w:t>
            </w:r>
            <w:r w:rsidRPr="000453F1">
              <w:rPr>
                <w:rFonts w:ascii="標楷體" w:eastAsia="標楷體" w:hAnsi="標楷體" w:hint="eastAsia"/>
              </w:rPr>
              <w:t>(TXT)</w:t>
            </w:r>
            <w:r>
              <w:rPr>
                <w:rFonts w:ascii="標楷體" w:eastAsia="標楷體" w:hAnsi="標楷體" w:hint="eastAsia"/>
              </w:rPr>
              <w:t>」</w:t>
            </w:r>
            <w:r>
              <w:rPr>
                <w:rFonts w:ascii="標楷體" w:eastAsia="標楷體" w:hAnsi="標楷體" w:hint="eastAsia"/>
                <w:lang w:eastAsia="zh-HK"/>
              </w:rPr>
              <w:t>或</w:t>
            </w:r>
            <w:r>
              <w:rPr>
                <w:rFonts w:ascii="新細明體" w:hAnsi="新細明體" w:hint="eastAsia"/>
              </w:rPr>
              <w:t>「</w:t>
            </w:r>
            <w:r>
              <w:rPr>
                <w:rFonts w:ascii="標楷體" w:eastAsia="標楷體" w:hAnsi="標楷體" w:hint="eastAsia"/>
                <w:lang w:eastAsia="zh-HK"/>
              </w:rPr>
              <w:t>列印資料</w:t>
            </w:r>
            <w:r>
              <w:rPr>
                <w:rFonts w:ascii="標楷體" w:eastAsia="標楷體" w:hAnsi="標楷體" w:hint="eastAsia"/>
              </w:rPr>
              <w:t>.</w:t>
            </w:r>
            <w:r w:rsidRPr="003F685D">
              <w:rPr>
                <w:rFonts w:ascii="標楷體" w:eastAsia="標楷體" w:hAnsi="標楷體" w:hint="eastAsia"/>
              </w:rPr>
              <w:t xml:space="preserve"> B680 「貸款餘額(擔保放款餘額加上部分擔保、副擔保貸款餘額)扣除擔保品鑑估值」之金額資料檔</w:t>
            </w:r>
            <w:r>
              <w:rPr>
                <w:rFonts w:ascii="標楷體" w:eastAsia="標楷體" w:hAnsi="標楷體" w:hint="eastAsia"/>
              </w:rPr>
              <w:t>(EXCEL</w:t>
            </w:r>
            <w:r w:rsidRPr="006215BA">
              <w:rPr>
                <w:rFonts w:ascii="標楷體" w:eastAsia="標楷體" w:hAnsi="標楷體" w:hint="eastAsia"/>
              </w:rPr>
              <w:t>)</w:t>
            </w:r>
            <w:r>
              <w:rPr>
                <w:rFonts w:ascii="標楷體" w:eastAsia="標楷體" w:hAnsi="標楷體" w:hint="eastAsia"/>
              </w:rPr>
              <w:t>」</w:t>
            </w:r>
            <w:r>
              <w:rPr>
                <w:rFonts w:ascii="標楷體" w:eastAsia="標楷體" w:hAnsi="標楷體" w:hint="eastAsia"/>
                <w:lang w:eastAsia="zh-HK"/>
              </w:rPr>
              <w:t>頁面</w:t>
            </w:r>
            <w:r>
              <w:rPr>
                <w:rFonts w:ascii="標楷體" w:eastAsia="標楷體" w:hAnsi="標楷體" w:hint="eastAsia"/>
              </w:rPr>
              <w:t>,點選[下載]按鈕，將媒體檔下載</w:t>
            </w:r>
          </w:p>
        </w:tc>
      </w:tr>
    </w:tbl>
    <w:p w14:paraId="4231C1A4" w14:textId="77777777" w:rsidR="00BA55B7" w:rsidRPr="00A23590" w:rsidRDefault="00BA55B7" w:rsidP="00BA55B7">
      <w:pPr>
        <w:ind w:left="1440"/>
        <w:rPr>
          <w:ins w:id="1964" w:author="st1" w:date="2021-05-16T17:14:00Z"/>
        </w:rPr>
      </w:pPr>
    </w:p>
    <w:p w14:paraId="09DE924A" w14:textId="77777777" w:rsidR="00BA55B7" w:rsidRPr="00EE604A" w:rsidRDefault="00BA55B7" w:rsidP="00BA55B7">
      <w:pPr>
        <w:pStyle w:val="a"/>
        <w:tabs>
          <w:tab w:val="num" w:pos="1559"/>
        </w:tabs>
        <w:spacing w:before="0"/>
        <w:ind w:left="1559" w:hanging="425"/>
        <w:rPr>
          <w:ins w:id="1965" w:author="st1" w:date="2021-05-16T17:14:00Z"/>
        </w:rPr>
      </w:pPr>
      <w:ins w:id="1966" w:author="st1" w:date="2021-05-16T17:14:00Z">
        <w:r w:rsidRPr="00EE604A">
          <w:rPr>
            <w:rFonts w:hint="eastAsia"/>
          </w:rPr>
          <w:t>輸出畫面</w:t>
        </w:r>
        <w:r w:rsidRPr="00EE604A">
          <w:t>:</w:t>
        </w:r>
      </w:ins>
    </w:p>
    <w:p w14:paraId="1A28257A" w14:textId="77777777" w:rsidR="002E7580" w:rsidRDefault="002E7580" w:rsidP="00BA55B7">
      <w:r>
        <w:rPr>
          <w:noProof/>
        </w:rPr>
        <w:drawing>
          <wp:inline distT="0" distB="0" distL="0" distR="0" wp14:anchorId="2F32A756" wp14:editId="715D76B0">
            <wp:extent cx="6479540" cy="69215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692150"/>
                    </a:xfrm>
                    <a:prstGeom prst="rect">
                      <a:avLst/>
                    </a:prstGeom>
                  </pic:spPr>
                </pic:pic>
              </a:graphicData>
            </a:graphic>
          </wp:inline>
        </w:drawing>
      </w:r>
    </w:p>
    <w:p w14:paraId="23FD0528" w14:textId="0BD8E078" w:rsidR="001127AB" w:rsidRDefault="002E7580" w:rsidP="00BA55B7">
      <w:pPr>
        <w:rPr>
          <w:rFonts w:hint="eastAsia"/>
        </w:rPr>
      </w:pPr>
      <w:r>
        <w:rPr>
          <w:noProof/>
        </w:rPr>
        <w:drawing>
          <wp:inline distT="0" distB="0" distL="0" distR="0" wp14:anchorId="236B43DD" wp14:editId="2DACB950">
            <wp:extent cx="6479540" cy="48704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87045"/>
                    </a:xfrm>
                    <a:prstGeom prst="rect">
                      <a:avLst/>
                    </a:prstGeom>
                  </pic:spPr>
                </pic:pic>
              </a:graphicData>
            </a:graphic>
          </wp:inline>
        </w:drawing>
      </w:r>
    </w:p>
    <w:p w14:paraId="1AAFDB36" w14:textId="7F6E52E2" w:rsidR="001127AB" w:rsidRDefault="00D9761D" w:rsidP="00BA55B7">
      <w:r>
        <w:rPr>
          <w:noProof/>
        </w:rPr>
        <w:drawing>
          <wp:inline distT="0" distB="0" distL="0" distR="0" wp14:anchorId="23ED6DDD" wp14:editId="7B210760">
            <wp:extent cx="6479540" cy="535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535940"/>
                    </a:xfrm>
                    <a:prstGeom prst="rect">
                      <a:avLst/>
                    </a:prstGeom>
                  </pic:spPr>
                </pic:pic>
              </a:graphicData>
            </a:graphic>
          </wp:inline>
        </w:drawing>
      </w:r>
    </w:p>
    <w:p w14:paraId="466EB38B" w14:textId="44DED87B" w:rsidR="00D9761D" w:rsidRDefault="00D9761D" w:rsidP="00BA55B7">
      <w:r>
        <w:rPr>
          <w:noProof/>
        </w:rPr>
        <w:lastRenderedPageBreak/>
        <w:drawing>
          <wp:inline distT="0" distB="0" distL="0" distR="0" wp14:anchorId="64920282" wp14:editId="58A1B33B">
            <wp:extent cx="6479540" cy="4572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57200"/>
                    </a:xfrm>
                    <a:prstGeom prst="rect">
                      <a:avLst/>
                    </a:prstGeom>
                  </pic:spPr>
                </pic:pic>
              </a:graphicData>
            </a:graphic>
          </wp:inline>
        </w:drawing>
      </w:r>
    </w:p>
    <w:p w14:paraId="3423CE9C" w14:textId="14C3FC7A" w:rsidR="00D9761D" w:rsidRDefault="00D9761D" w:rsidP="00BA55B7">
      <w:r>
        <w:rPr>
          <w:noProof/>
        </w:rPr>
        <w:drawing>
          <wp:inline distT="0" distB="0" distL="0" distR="0" wp14:anchorId="6C67A818" wp14:editId="426142EC">
            <wp:extent cx="6479540" cy="46482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64820"/>
                    </a:xfrm>
                    <a:prstGeom prst="rect">
                      <a:avLst/>
                    </a:prstGeom>
                  </pic:spPr>
                </pic:pic>
              </a:graphicData>
            </a:graphic>
          </wp:inline>
        </w:drawing>
      </w:r>
    </w:p>
    <w:p w14:paraId="3DB98B3E" w14:textId="6130AD5F" w:rsidR="00D9761D" w:rsidRDefault="00D9761D" w:rsidP="00BA55B7">
      <w:r>
        <w:rPr>
          <w:noProof/>
        </w:rPr>
        <w:drawing>
          <wp:inline distT="0" distB="0" distL="0" distR="0" wp14:anchorId="1568A6BE" wp14:editId="3905F5DC">
            <wp:extent cx="6479540" cy="465455"/>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465455"/>
                    </a:xfrm>
                    <a:prstGeom prst="rect">
                      <a:avLst/>
                    </a:prstGeom>
                  </pic:spPr>
                </pic:pic>
              </a:graphicData>
            </a:graphic>
          </wp:inline>
        </w:drawing>
      </w:r>
    </w:p>
    <w:p w14:paraId="2377F306" w14:textId="5A761315" w:rsidR="00D9761D" w:rsidRDefault="00D9761D" w:rsidP="00BA55B7">
      <w:r>
        <w:rPr>
          <w:noProof/>
        </w:rPr>
        <w:drawing>
          <wp:inline distT="0" distB="0" distL="0" distR="0" wp14:anchorId="202FB46B" wp14:editId="0D7B2ADC">
            <wp:extent cx="6479540" cy="44323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443230"/>
                    </a:xfrm>
                    <a:prstGeom prst="rect">
                      <a:avLst/>
                    </a:prstGeom>
                  </pic:spPr>
                </pic:pic>
              </a:graphicData>
            </a:graphic>
          </wp:inline>
        </w:drawing>
      </w:r>
    </w:p>
    <w:p w14:paraId="7EC6F4B4" w14:textId="279CD100" w:rsidR="00D9761D" w:rsidRDefault="00D9761D" w:rsidP="00BA55B7">
      <w:r>
        <w:rPr>
          <w:noProof/>
        </w:rPr>
        <w:drawing>
          <wp:inline distT="0" distB="0" distL="0" distR="0" wp14:anchorId="2E1DA254" wp14:editId="27D92E14">
            <wp:extent cx="6479540" cy="43878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438785"/>
                    </a:xfrm>
                    <a:prstGeom prst="rect">
                      <a:avLst/>
                    </a:prstGeom>
                  </pic:spPr>
                </pic:pic>
              </a:graphicData>
            </a:graphic>
          </wp:inline>
        </w:drawing>
      </w:r>
    </w:p>
    <w:p w14:paraId="460AAC3D" w14:textId="397A65F3" w:rsidR="00D9761D" w:rsidRDefault="00D9761D" w:rsidP="00BA55B7">
      <w:r>
        <w:rPr>
          <w:noProof/>
        </w:rPr>
        <w:drawing>
          <wp:inline distT="0" distB="0" distL="0" distR="0" wp14:anchorId="642B4169" wp14:editId="73B3D195">
            <wp:extent cx="6479540" cy="44704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447040"/>
                    </a:xfrm>
                    <a:prstGeom prst="rect">
                      <a:avLst/>
                    </a:prstGeom>
                  </pic:spPr>
                </pic:pic>
              </a:graphicData>
            </a:graphic>
          </wp:inline>
        </w:drawing>
      </w:r>
    </w:p>
    <w:p w14:paraId="27A5EFF3" w14:textId="1E04162C" w:rsidR="00D9761D" w:rsidRDefault="00D9761D" w:rsidP="00BA55B7">
      <w:r>
        <w:rPr>
          <w:noProof/>
        </w:rPr>
        <w:drawing>
          <wp:inline distT="0" distB="0" distL="0" distR="0" wp14:anchorId="65CD5C19" wp14:editId="5876B875">
            <wp:extent cx="6479540" cy="46482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464820"/>
                    </a:xfrm>
                    <a:prstGeom prst="rect">
                      <a:avLst/>
                    </a:prstGeom>
                  </pic:spPr>
                </pic:pic>
              </a:graphicData>
            </a:graphic>
          </wp:inline>
        </w:drawing>
      </w:r>
    </w:p>
    <w:p w14:paraId="1DD368A2" w14:textId="28D788FD" w:rsidR="00D9761D" w:rsidRDefault="00D9761D" w:rsidP="00BA55B7">
      <w:r>
        <w:rPr>
          <w:noProof/>
        </w:rPr>
        <w:drawing>
          <wp:inline distT="0" distB="0" distL="0" distR="0" wp14:anchorId="053961F7" wp14:editId="379FEE4A">
            <wp:extent cx="6479540" cy="48323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83235"/>
                    </a:xfrm>
                    <a:prstGeom prst="rect">
                      <a:avLst/>
                    </a:prstGeom>
                  </pic:spPr>
                </pic:pic>
              </a:graphicData>
            </a:graphic>
          </wp:inline>
        </w:drawing>
      </w:r>
    </w:p>
    <w:p w14:paraId="6FAF0951" w14:textId="3805E838" w:rsidR="00D9761D" w:rsidRDefault="00D9761D" w:rsidP="00BA55B7">
      <w:r>
        <w:rPr>
          <w:noProof/>
        </w:rPr>
        <w:drawing>
          <wp:inline distT="0" distB="0" distL="0" distR="0" wp14:anchorId="143DB2A0" wp14:editId="2D2106D0">
            <wp:extent cx="6479540" cy="45656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456565"/>
                    </a:xfrm>
                    <a:prstGeom prst="rect">
                      <a:avLst/>
                    </a:prstGeom>
                  </pic:spPr>
                </pic:pic>
              </a:graphicData>
            </a:graphic>
          </wp:inline>
        </w:drawing>
      </w:r>
    </w:p>
    <w:p w14:paraId="55AA7852" w14:textId="64D4ABD5" w:rsidR="00D9761D" w:rsidRDefault="00D9761D" w:rsidP="00BA55B7">
      <w:r>
        <w:rPr>
          <w:noProof/>
        </w:rPr>
        <w:drawing>
          <wp:inline distT="0" distB="0" distL="0" distR="0" wp14:anchorId="79B27634" wp14:editId="120FC765">
            <wp:extent cx="6479540" cy="46672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466725"/>
                    </a:xfrm>
                    <a:prstGeom prst="rect">
                      <a:avLst/>
                    </a:prstGeom>
                  </pic:spPr>
                </pic:pic>
              </a:graphicData>
            </a:graphic>
          </wp:inline>
        </w:drawing>
      </w:r>
    </w:p>
    <w:p w14:paraId="4DD1093B" w14:textId="0D5AEF30" w:rsidR="00D9761D" w:rsidRDefault="00D9761D" w:rsidP="00BA55B7">
      <w:r>
        <w:rPr>
          <w:noProof/>
        </w:rPr>
        <w:drawing>
          <wp:inline distT="0" distB="0" distL="0" distR="0" wp14:anchorId="4AF192CC" wp14:editId="555B767C">
            <wp:extent cx="6479540" cy="43561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35610"/>
                    </a:xfrm>
                    <a:prstGeom prst="rect">
                      <a:avLst/>
                    </a:prstGeom>
                  </pic:spPr>
                </pic:pic>
              </a:graphicData>
            </a:graphic>
          </wp:inline>
        </w:drawing>
      </w:r>
    </w:p>
    <w:p w14:paraId="7496AF72" w14:textId="3056B51C" w:rsidR="00D9761D" w:rsidRDefault="00D9761D" w:rsidP="00BA55B7">
      <w:pPr>
        <w:rPr>
          <w:rFonts w:hint="eastAsia"/>
        </w:rPr>
      </w:pPr>
      <w:r>
        <w:rPr>
          <w:noProof/>
        </w:rPr>
        <w:drawing>
          <wp:inline distT="0" distB="0" distL="0" distR="0" wp14:anchorId="096EBE8E" wp14:editId="2868099F">
            <wp:extent cx="6479540" cy="479425"/>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479425"/>
                    </a:xfrm>
                    <a:prstGeom prst="rect">
                      <a:avLst/>
                    </a:prstGeom>
                  </pic:spPr>
                </pic:pic>
              </a:graphicData>
            </a:graphic>
          </wp:inline>
        </w:drawing>
      </w:r>
    </w:p>
    <w:p w14:paraId="1AD97573" w14:textId="311C7D3D" w:rsidR="001127AB" w:rsidRDefault="00D9761D" w:rsidP="00BA55B7">
      <w:r>
        <w:rPr>
          <w:noProof/>
        </w:rPr>
        <w:drawing>
          <wp:inline distT="0" distB="0" distL="0" distR="0" wp14:anchorId="0D139395" wp14:editId="2176CE2D">
            <wp:extent cx="6479540" cy="45466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454660"/>
                    </a:xfrm>
                    <a:prstGeom prst="rect">
                      <a:avLst/>
                    </a:prstGeom>
                  </pic:spPr>
                </pic:pic>
              </a:graphicData>
            </a:graphic>
          </wp:inline>
        </w:drawing>
      </w:r>
    </w:p>
    <w:p w14:paraId="2CFD686D" w14:textId="53050925" w:rsidR="00D9761D" w:rsidRDefault="00D9761D" w:rsidP="00BA55B7">
      <w:r>
        <w:rPr>
          <w:noProof/>
        </w:rPr>
        <w:drawing>
          <wp:inline distT="0" distB="0" distL="0" distR="0" wp14:anchorId="0C8E450C" wp14:editId="42ED0124">
            <wp:extent cx="6479540" cy="47244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72440"/>
                    </a:xfrm>
                    <a:prstGeom prst="rect">
                      <a:avLst/>
                    </a:prstGeom>
                  </pic:spPr>
                </pic:pic>
              </a:graphicData>
            </a:graphic>
          </wp:inline>
        </w:drawing>
      </w:r>
    </w:p>
    <w:p w14:paraId="033CBF7D" w14:textId="6632BFC3" w:rsidR="00D9761D" w:rsidRDefault="00D9761D" w:rsidP="00BA55B7">
      <w:r>
        <w:rPr>
          <w:noProof/>
        </w:rPr>
        <w:drawing>
          <wp:inline distT="0" distB="0" distL="0" distR="0" wp14:anchorId="758B0AA6" wp14:editId="2F8FEAE5">
            <wp:extent cx="6479540" cy="457835"/>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57835"/>
                    </a:xfrm>
                    <a:prstGeom prst="rect">
                      <a:avLst/>
                    </a:prstGeom>
                  </pic:spPr>
                </pic:pic>
              </a:graphicData>
            </a:graphic>
          </wp:inline>
        </w:drawing>
      </w:r>
    </w:p>
    <w:p w14:paraId="43F37F32" w14:textId="57C46BDD" w:rsidR="00D9761D" w:rsidRDefault="00D9761D" w:rsidP="00BA55B7">
      <w:r>
        <w:rPr>
          <w:noProof/>
        </w:rPr>
        <w:lastRenderedPageBreak/>
        <w:drawing>
          <wp:inline distT="0" distB="0" distL="0" distR="0" wp14:anchorId="5B9D3020" wp14:editId="7DD5C4FD">
            <wp:extent cx="6479540" cy="52387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523875"/>
                    </a:xfrm>
                    <a:prstGeom prst="rect">
                      <a:avLst/>
                    </a:prstGeom>
                  </pic:spPr>
                </pic:pic>
              </a:graphicData>
            </a:graphic>
          </wp:inline>
        </w:drawing>
      </w:r>
    </w:p>
    <w:p w14:paraId="256AD87A" w14:textId="33E400EF" w:rsidR="00D9761D" w:rsidRDefault="00D9761D" w:rsidP="00BA55B7">
      <w:r>
        <w:rPr>
          <w:noProof/>
        </w:rPr>
        <w:drawing>
          <wp:inline distT="0" distB="0" distL="0" distR="0" wp14:anchorId="5A3C6404" wp14:editId="38ABE10C">
            <wp:extent cx="6479540" cy="43434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34340"/>
                    </a:xfrm>
                    <a:prstGeom prst="rect">
                      <a:avLst/>
                    </a:prstGeom>
                  </pic:spPr>
                </pic:pic>
              </a:graphicData>
            </a:graphic>
          </wp:inline>
        </w:drawing>
      </w:r>
    </w:p>
    <w:p w14:paraId="4D048DD1" w14:textId="708FB0D2" w:rsidR="00D9761D" w:rsidRDefault="00D9761D" w:rsidP="00BA55B7">
      <w:r>
        <w:rPr>
          <w:noProof/>
        </w:rPr>
        <w:drawing>
          <wp:inline distT="0" distB="0" distL="0" distR="0" wp14:anchorId="42B99F62" wp14:editId="2AD5C517">
            <wp:extent cx="6479540" cy="49022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90220"/>
                    </a:xfrm>
                    <a:prstGeom prst="rect">
                      <a:avLst/>
                    </a:prstGeom>
                  </pic:spPr>
                </pic:pic>
              </a:graphicData>
            </a:graphic>
          </wp:inline>
        </w:drawing>
      </w:r>
    </w:p>
    <w:p w14:paraId="537F5F93" w14:textId="37365BF1" w:rsidR="00D9761D" w:rsidRDefault="00D9761D" w:rsidP="00BA55B7">
      <w:r>
        <w:rPr>
          <w:noProof/>
        </w:rPr>
        <w:drawing>
          <wp:inline distT="0" distB="0" distL="0" distR="0" wp14:anchorId="2463396C" wp14:editId="0B55F29F">
            <wp:extent cx="6479540" cy="46101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61010"/>
                    </a:xfrm>
                    <a:prstGeom prst="rect">
                      <a:avLst/>
                    </a:prstGeom>
                  </pic:spPr>
                </pic:pic>
              </a:graphicData>
            </a:graphic>
          </wp:inline>
        </w:drawing>
      </w:r>
    </w:p>
    <w:p w14:paraId="3B71F24F" w14:textId="76896BEA" w:rsidR="00D9761D" w:rsidRDefault="00D9761D" w:rsidP="00BA55B7">
      <w:r>
        <w:rPr>
          <w:noProof/>
        </w:rPr>
        <w:drawing>
          <wp:inline distT="0" distB="0" distL="0" distR="0" wp14:anchorId="1B499ECF" wp14:editId="444C3244">
            <wp:extent cx="6479540" cy="483235"/>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483235"/>
                    </a:xfrm>
                    <a:prstGeom prst="rect">
                      <a:avLst/>
                    </a:prstGeom>
                  </pic:spPr>
                </pic:pic>
              </a:graphicData>
            </a:graphic>
          </wp:inline>
        </w:drawing>
      </w:r>
    </w:p>
    <w:p w14:paraId="10FDE473" w14:textId="53CF4435" w:rsidR="00D9761D" w:rsidRDefault="00D9761D" w:rsidP="00BA55B7">
      <w:pPr>
        <w:rPr>
          <w:rFonts w:hint="eastAsia"/>
        </w:rPr>
      </w:pPr>
      <w:r>
        <w:rPr>
          <w:noProof/>
        </w:rPr>
        <w:drawing>
          <wp:inline distT="0" distB="0" distL="0" distR="0" wp14:anchorId="51789665" wp14:editId="358E215E">
            <wp:extent cx="6479540" cy="50419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504190"/>
                    </a:xfrm>
                    <a:prstGeom prst="rect">
                      <a:avLst/>
                    </a:prstGeom>
                  </pic:spPr>
                </pic:pic>
              </a:graphicData>
            </a:graphic>
          </wp:inline>
        </w:drawing>
      </w:r>
    </w:p>
    <w:p w14:paraId="587A8E16" w14:textId="77777777" w:rsidR="001127AB" w:rsidRDefault="001127AB" w:rsidP="00BA55B7">
      <w:pPr>
        <w:ind w:left="1440"/>
        <w:rPr>
          <w:rFonts w:hint="eastAsia"/>
        </w:rPr>
      </w:pPr>
    </w:p>
    <w:p w14:paraId="58276CFB" w14:textId="77777777" w:rsidR="00BA55B7" w:rsidRPr="004037BD" w:rsidRDefault="00BA55B7" w:rsidP="00BA55B7">
      <w:pPr>
        <w:pStyle w:val="a"/>
        <w:tabs>
          <w:tab w:val="num" w:pos="1559"/>
        </w:tabs>
        <w:spacing w:before="0"/>
        <w:ind w:left="1559" w:hanging="425"/>
      </w:pPr>
      <w:r w:rsidRPr="004037BD">
        <w:rPr>
          <w:rFonts w:hint="eastAsia"/>
        </w:rPr>
        <w:t>產生媒體檔</w:t>
      </w:r>
    </w:p>
    <w:p w14:paraId="7B8CB2DF" w14:textId="77777777" w:rsidR="00BA55B7" w:rsidRDefault="00BA55B7" w:rsidP="00BA55B7">
      <w:pPr>
        <w:ind w:leftChars="600" w:left="2268" w:hangingChars="345" w:hanging="828"/>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5FB6FF1C"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-B2</w:t>
      </w:r>
      <w:r>
        <w:rPr>
          <w:rFonts w:ascii="標楷體" w:eastAsia="標楷體" w:hAnsi="標楷體"/>
        </w:rPr>
        <w:t>01</w:t>
      </w:r>
      <w:r w:rsidRPr="00C819D8">
        <w:rPr>
          <w:rFonts w:ascii="標楷體" w:eastAsia="標楷體" w:hAnsi="標楷體" w:hint="eastAsia"/>
        </w:rPr>
        <w:t>-</w:t>
      </w:r>
      <w:r w:rsidRPr="00055882">
        <w:rPr>
          <w:rFonts w:ascii="標楷體" w:eastAsia="標楷體" w:hAnsi="標楷體" w:hint="eastAsia"/>
        </w:rPr>
        <w:t>聯徵授信餘額月報檔</w:t>
      </w:r>
      <w:r w:rsidRPr="00C96375">
        <w:rPr>
          <w:rFonts w:ascii="標楷體" w:eastAsia="標楷體" w:hAnsi="標楷體" w:hint="eastAsia"/>
        </w:rPr>
        <w:t>]</w:t>
      </w:r>
    </w:p>
    <w:p w14:paraId="0A65B6CF"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2</w:t>
      </w:r>
      <w:r w:rsidRPr="00D37131">
        <w:rPr>
          <w:rFonts w:ascii="標楷體" w:eastAsia="標楷體" w:hAnsi="標楷體"/>
        </w:rPr>
        <w:t>.B20</w:t>
      </w:r>
      <w:r>
        <w:rPr>
          <w:rFonts w:ascii="標楷體" w:eastAsia="標楷體" w:hAnsi="標楷體"/>
        </w:rPr>
        <w:t>7</w:t>
      </w:r>
      <w:r w:rsidRPr="00D37131">
        <w:rPr>
          <w:rFonts w:ascii="標楷體" w:eastAsia="標楷體" w:hAnsi="標楷體"/>
        </w:rPr>
        <w:t xml:space="preserve"> </w:t>
      </w:r>
      <w:r w:rsidRPr="00055882">
        <w:rPr>
          <w:rFonts w:ascii="標楷體" w:eastAsia="標楷體" w:hAnsi="標楷體" w:hint="eastAsia"/>
        </w:rPr>
        <w:t>授信戶基本資料檔</w:t>
      </w:r>
      <w:r w:rsidRPr="00C96375">
        <w:rPr>
          <w:rFonts w:ascii="標楷體" w:eastAsia="標楷體" w:hAnsi="標楷體" w:hint="eastAsia"/>
        </w:rPr>
        <w:t>：</w:t>
      </w:r>
    </w:p>
    <w:p w14:paraId="7B22CA4F"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-B2</w:t>
      </w:r>
      <w:r>
        <w:rPr>
          <w:rFonts w:ascii="標楷體" w:eastAsia="標楷體" w:hAnsi="標楷體"/>
        </w:rPr>
        <w:t>07</w:t>
      </w:r>
      <w:r w:rsidRPr="00C819D8">
        <w:rPr>
          <w:rFonts w:ascii="標楷體" w:eastAsia="標楷體" w:hAnsi="標楷體" w:hint="eastAsia"/>
        </w:rPr>
        <w:t>-</w:t>
      </w:r>
      <w:r w:rsidRPr="00055882">
        <w:rPr>
          <w:rFonts w:ascii="標楷體" w:eastAsia="標楷體" w:hAnsi="標楷體" w:hint="eastAsia"/>
        </w:rPr>
        <w:t>授信戶基本資料檔</w:t>
      </w:r>
      <w:r w:rsidRPr="00C96375">
        <w:rPr>
          <w:rFonts w:ascii="標楷體" w:eastAsia="標楷體" w:hAnsi="標楷體" w:hint="eastAsia"/>
        </w:rPr>
        <w:t>]</w:t>
      </w:r>
    </w:p>
    <w:p w14:paraId="00B831DD"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3</w:t>
      </w:r>
      <w:r w:rsidRPr="00D37131">
        <w:rPr>
          <w:rFonts w:ascii="標楷體" w:eastAsia="標楷體" w:hAnsi="標楷體"/>
        </w:rPr>
        <w:t>.B</w:t>
      </w:r>
      <w:r>
        <w:rPr>
          <w:rFonts w:ascii="標楷體" w:eastAsia="標楷體" w:hAnsi="標楷體"/>
        </w:rPr>
        <w:t>080</w:t>
      </w:r>
      <w:r w:rsidRPr="00D37131">
        <w:rPr>
          <w:rFonts w:ascii="標楷體" w:eastAsia="標楷體" w:hAnsi="標楷體"/>
        </w:rPr>
        <w:t xml:space="preserve"> </w:t>
      </w:r>
      <w:r w:rsidRPr="00055882">
        <w:rPr>
          <w:rFonts w:ascii="標楷體" w:eastAsia="標楷體" w:hAnsi="標楷體" w:hint="eastAsia"/>
        </w:rPr>
        <w:t>授信額度資料檔</w:t>
      </w:r>
      <w:r w:rsidRPr="00C96375">
        <w:rPr>
          <w:rFonts w:ascii="標楷體" w:eastAsia="標楷體" w:hAnsi="標楷體" w:hint="eastAsia"/>
        </w:rPr>
        <w:t>：</w:t>
      </w:r>
    </w:p>
    <w:p w14:paraId="355D93D3"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080</w:t>
      </w:r>
      <w:r w:rsidRPr="00C819D8">
        <w:rPr>
          <w:rFonts w:ascii="標楷體" w:eastAsia="標楷體" w:hAnsi="標楷體" w:hint="eastAsia"/>
        </w:rPr>
        <w:t>-</w:t>
      </w:r>
      <w:r w:rsidRPr="00055882">
        <w:rPr>
          <w:rFonts w:ascii="標楷體" w:eastAsia="標楷體" w:hAnsi="標楷體" w:hint="eastAsia"/>
        </w:rPr>
        <w:t>授信額度資料檔</w:t>
      </w:r>
      <w:r w:rsidRPr="00C96375">
        <w:rPr>
          <w:rFonts w:ascii="標楷體" w:eastAsia="標楷體" w:hAnsi="標楷體" w:hint="eastAsia"/>
        </w:rPr>
        <w:t>]</w:t>
      </w:r>
    </w:p>
    <w:p w14:paraId="61FCC365"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4</w:t>
      </w:r>
      <w:r w:rsidRPr="00D37131">
        <w:rPr>
          <w:rFonts w:ascii="標楷體" w:eastAsia="標楷體" w:hAnsi="標楷體"/>
        </w:rPr>
        <w:t>.B</w:t>
      </w:r>
      <w:r>
        <w:rPr>
          <w:rFonts w:ascii="標楷體" w:eastAsia="標楷體" w:hAnsi="標楷體"/>
        </w:rPr>
        <w:t>085</w:t>
      </w:r>
      <w:r w:rsidRPr="00D37131">
        <w:rPr>
          <w:rFonts w:ascii="標楷體" w:eastAsia="標楷體" w:hAnsi="標楷體"/>
        </w:rPr>
        <w:t xml:space="preserve"> </w:t>
      </w:r>
      <w:r w:rsidRPr="00055882">
        <w:rPr>
          <w:rFonts w:ascii="標楷體" w:eastAsia="標楷體" w:hAnsi="標楷體" w:hint="eastAsia"/>
        </w:rPr>
        <w:t>帳號轉換資料檔</w:t>
      </w:r>
      <w:r w:rsidRPr="00C96375">
        <w:rPr>
          <w:rFonts w:ascii="標楷體" w:eastAsia="標楷體" w:hAnsi="標楷體" w:hint="eastAsia"/>
        </w:rPr>
        <w:t>：</w:t>
      </w:r>
    </w:p>
    <w:p w14:paraId="38E0D272"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085</w:t>
      </w:r>
      <w:r w:rsidRPr="00C819D8">
        <w:rPr>
          <w:rFonts w:ascii="標楷體" w:eastAsia="標楷體" w:hAnsi="標楷體" w:hint="eastAsia"/>
        </w:rPr>
        <w:t>-</w:t>
      </w:r>
      <w:r w:rsidRPr="00055882">
        <w:rPr>
          <w:rFonts w:ascii="標楷體" w:eastAsia="標楷體" w:hAnsi="標楷體" w:hint="eastAsia"/>
        </w:rPr>
        <w:t>帳號轉換資料檔</w:t>
      </w:r>
      <w:r w:rsidRPr="00C96375">
        <w:rPr>
          <w:rFonts w:ascii="標楷體" w:eastAsia="標楷體" w:hAnsi="標楷體" w:hint="eastAsia"/>
        </w:rPr>
        <w:t>]</w:t>
      </w:r>
    </w:p>
    <w:p w14:paraId="23F62BFE"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5</w:t>
      </w:r>
      <w:r w:rsidRPr="00D37131">
        <w:rPr>
          <w:rFonts w:ascii="標楷體" w:eastAsia="標楷體" w:hAnsi="標楷體"/>
        </w:rPr>
        <w:t>.B</w:t>
      </w:r>
      <w:r>
        <w:rPr>
          <w:rFonts w:ascii="標楷體" w:eastAsia="標楷體" w:hAnsi="標楷體"/>
        </w:rPr>
        <w:t>087</w:t>
      </w:r>
      <w:r w:rsidRPr="00D37131">
        <w:rPr>
          <w:rFonts w:ascii="標楷體" w:eastAsia="標楷體" w:hAnsi="標楷體"/>
        </w:rPr>
        <w:t xml:space="preserve"> </w:t>
      </w:r>
      <w:r w:rsidRPr="00055882">
        <w:rPr>
          <w:rFonts w:ascii="標楷體" w:eastAsia="標楷體" w:hAnsi="標楷體" w:hint="eastAsia"/>
        </w:rPr>
        <w:t>聯貸案首次動撥後６個月內發生違約之實際主導金融機構註記檔</w:t>
      </w:r>
      <w:r w:rsidRPr="00C96375">
        <w:rPr>
          <w:rFonts w:ascii="標楷體" w:eastAsia="標楷體" w:hAnsi="標楷體" w:hint="eastAsia"/>
        </w:rPr>
        <w:t>：</w:t>
      </w:r>
    </w:p>
    <w:p w14:paraId="36027B2D"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w:t>
      </w:r>
      <w:r>
        <w:rPr>
          <w:rFonts w:ascii="標楷體" w:eastAsia="標楷體" w:hAnsi="標楷體" w:hint="eastAsia"/>
        </w:rPr>
        <w:t>87</w:t>
      </w:r>
      <w:r w:rsidRPr="00C819D8">
        <w:rPr>
          <w:rFonts w:ascii="標楷體" w:eastAsia="標楷體" w:hAnsi="標楷體" w:hint="eastAsia"/>
        </w:rPr>
        <w:t>-</w:t>
      </w:r>
      <w:r w:rsidRPr="00055882">
        <w:rPr>
          <w:rFonts w:ascii="標楷體" w:eastAsia="標楷體" w:hAnsi="標楷體" w:hint="eastAsia"/>
        </w:rPr>
        <w:t>聯貸案首次動撥後６個月內發生違約之實際主導金融機構註記檔</w:t>
      </w:r>
      <w:r w:rsidRPr="00C96375">
        <w:rPr>
          <w:rFonts w:ascii="標楷體" w:eastAsia="標楷體" w:hAnsi="標楷體" w:hint="eastAsia"/>
        </w:rPr>
        <w:t>]</w:t>
      </w:r>
    </w:p>
    <w:p w14:paraId="183C4744"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6</w:t>
      </w:r>
      <w:r w:rsidRPr="00D37131">
        <w:rPr>
          <w:rFonts w:ascii="標楷體" w:eastAsia="標楷體" w:hAnsi="標楷體"/>
        </w:rPr>
        <w:t>.B</w:t>
      </w:r>
      <w:r>
        <w:rPr>
          <w:rFonts w:ascii="標楷體" w:eastAsia="標楷體" w:hAnsi="標楷體"/>
        </w:rPr>
        <w:t>090</w:t>
      </w:r>
      <w:r w:rsidRPr="00D37131">
        <w:rPr>
          <w:rFonts w:ascii="標楷體" w:eastAsia="標楷體" w:hAnsi="標楷體"/>
        </w:rPr>
        <w:t xml:space="preserve"> </w:t>
      </w:r>
      <w:r w:rsidRPr="00055882">
        <w:rPr>
          <w:rFonts w:ascii="標楷體" w:eastAsia="標楷體" w:hAnsi="標楷體" w:hint="eastAsia"/>
        </w:rPr>
        <w:t>擔保品關聯檔資料檔</w:t>
      </w:r>
      <w:r w:rsidRPr="00C96375">
        <w:rPr>
          <w:rFonts w:ascii="標楷體" w:eastAsia="標楷體" w:hAnsi="標楷體" w:hint="eastAsia"/>
        </w:rPr>
        <w:t>：</w:t>
      </w:r>
    </w:p>
    <w:p w14:paraId="5B86ADFB"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090</w:t>
      </w:r>
      <w:r w:rsidRPr="00C819D8">
        <w:rPr>
          <w:rFonts w:ascii="標楷體" w:eastAsia="標楷體" w:hAnsi="標楷體" w:hint="eastAsia"/>
        </w:rPr>
        <w:t>-</w:t>
      </w:r>
      <w:r w:rsidRPr="00055882">
        <w:rPr>
          <w:rFonts w:ascii="標楷體" w:eastAsia="標楷體" w:hAnsi="標楷體" w:hint="eastAsia"/>
        </w:rPr>
        <w:t>擔保品關聯檔資料檔</w:t>
      </w:r>
      <w:r w:rsidRPr="00C96375">
        <w:rPr>
          <w:rFonts w:ascii="標楷體" w:eastAsia="標楷體" w:hAnsi="標楷體" w:hint="eastAsia"/>
        </w:rPr>
        <w:t>]</w:t>
      </w:r>
    </w:p>
    <w:p w14:paraId="58CD4B73"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7</w:t>
      </w:r>
      <w:r w:rsidRPr="00D37131">
        <w:rPr>
          <w:rFonts w:ascii="標楷體" w:eastAsia="標楷體" w:hAnsi="標楷體"/>
        </w:rPr>
        <w:t>.B</w:t>
      </w:r>
      <w:r>
        <w:rPr>
          <w:rFonts w:ascii="標楷體" w:eastAsia="標楷體" w:hAnsi="標楷體"/>
        </w:rPr>
        <w:t>092</w:t>
      </w:r>
      <w:r w:rsidRPr="00D37131">
        <w:rPr>
          <w:rFonts w:ascii="標楷體" w:eastAsia="標楷體" w:hAnsi="標楷體"/>
        </w:rPr>
        <w:t xml:space="preserve"> </w:t>
      </w:r>
      <w:r w:rsidRPr="00055882">
        <w:rPr>
          <w:rFonts w:ascii="標楷體" w:eastAsia="標楷體" w:hAnsi="標楷體" w:hint="eastAsia"/>
        </w:rPr>
        <w:t>不動產擔保品明細檔</w:t>
      </w:r>
      <w:r w:rsidRPr="00C96375">
        <w:rPr>
          <w:rFonts w:ascii="標楷體" w:eastAsia="標楷體" w:hAnsi="標楷體" w:hint="eastAsia"/>
        </w:rPr>
        <w:t>：</w:t>
      </w:r>
    </w:p>
    <w:p w14:paraId="56D46FBD"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092</w:t>
      </w:r>
      <w:r w:rsidRPr="00C819D8">
        <w:rPr>
          <w:rFonts w:ascii="標楷體" w:eastAsia="標楷體" w:hAnsi="標楷體" w:hint="eastAsia"/>
        </w:rPr>
        <w:t>-</w:t>
      </w:r>
      <w:r w:rsidRPr="00055882">
        <w:rPr>
          <w:rFonts w:ascii="標楷體" w:eastAsia="標楷體" w:hAnsi="標楷體" w:hint="eastAsia"/>
        </w:rPr>
        <w:t>不動產擔保品明細檔</w:t>
      </w:r>
      <w:r w:rsidRPr="00C96375">
        <w:rPr>
          <w:rFonts w:ascii="標楷體" w:eastAsia="標楷體" w:hAnsi="標楷體" w:hint="eastAsia"/>
        </w:rPr>
        <w:t>]</w:t>
      </w:r>
    </w:p>
    <w:p w14:paraId="2ECF9441"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8</w:t>
      </w:r>
      <w:r w:rsidRPr="00D37131">
        <w:rPr>
          <w:rFonts w:ascii="標楷體" w:eastAsia="標楷體" w:hAnsi="標楷體"/>
        </w:rPr>
        <w:t>.B</w:t>
      </w:r>
      <w:r>
        <w:rPr>
          <w:rFonts w:ascii="標楷體" w:eastAsia="標楷體" w:hAnsi="標楷體"/>
        </w:rPr>
        <w:t>093</w:t>
      </w:r>
      <w:r w:rsidRPr="00D37131">
        <w:rPr>
          <w:rFonts w:ascii="標楷體" w:eastAsia="標楷體" w:hAnsi="標楷體"/>
        </w:rPr>
        <w:t xml:space="preserve"> </w:t>
      </w:r>
      <w:r w:rsidRPr="00055882">
        <w:rPr>
          <w:rFonts w:ascii="標楷體" w:eastAsia="標楷體" w:hAnsi="標楷體" w:hint="eastAsia"/>
        </w:rPr>
        <w:t>動產及貴重物品擔保品明細檔</w:t>
      </w:r>
      <w:r w:rsidRPr="00C96375">
        <w:rPr>
          <w:rFonts w:ascii="標楷體" w:eastAsia="標楷體" w:hAnsi="標楷體" w:hint="eastAsia"/>
        </w:rPr>
        <w:t>：</w:t>
      </w:r>
    </w:p>
    <w:p w14:paraId="6C775F59"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093</w:t>
      </w:r>
      <w:r w:rsidRPr="00C819D8">
        <w:rPr>
          <w:rFonts w:ascii="標楷體" w:eastAsia="標楷體" w:hAnsi="標楷體" w:hint="eastAsia"/>
        </w:rPr>
        <w:t>-</w:t>
      </w:r>
      <w:r w:rsidRPr="00055882">
        <w:rPr>
          <w:rFonts w:ascii="標楷體" w:eastAsia="標楷體" w:hAnsi="標楷體" w:hint="eastAsia"/>
        </w:rPr>
        <w:t>動產及貴重物品擔保品明細檔</w:t>
      </w:r>
      <w:r w:rsidRPr="00C96375">
        <w:rPr>
          <w:rFonts w:ascii="標楷體" w:eastAsia="標楷體" w:hAnsi="標楷體" w:hint="eastAsia"/>
        </w:rPr>
        <w:t>]</w:t>
      </w:r>
    </w:p>
    <w:p w14:paraId="3A91BC17" w14:textId="77777777" w:rsidR="00BA55B7" w:rsidRDefault="00BA55B7" w:rsidP="00BA55B7">
      <w:pPr>
        <w:ind w:leftChars="600" w:left="2268" w:hangingChars="345" w:hanging="828"/>
        <w:rPr>
          <w:rFonts w:ascii="標楷體" w:eastAsia="標楷體" w:hAnsi="標楷體"/>
        </w:rPr>
      </w:pPr>
      <w:r>
        <w:rPr>
          <w:rFonts w:ascii="標楷體" w:eastAsia="標楷體" w:hAnsi="標楷體"/>
        </w:rPr>
        <w:t>9</w:t>
      </w:r>
      <w:r w:rsidRPr="00D37131">
        <w:rPr>
          <w:rFonts w:ascii="標楷體" w:eastAsia="標楷體" w:hAnsi="標楷體"/>
        </w:rPr>
        <w:t>.</w:t>
      </w:r>
      <w:r w:rsidRPr="00C819D8">
        <w:rPr>
          <w:rFonts w:ascii="標楷體" w:eastAsia="標楷體" w:hAnsi="標楷體" w:hint="eastAsia"/>
        </w:rPr>
        <w:t>B</w:t>
      </w:r>
      <w:r>
        <w:rPr>
          <w:rFonts w:ascii="標楷體" w:eastAsia="標楷體" w:hAnsi="標楷體"/>
        </w:rPr>
        <w:t>094</w:t>
      </w:r>
      <w:r w:rsidRPr="00D37131">
        <w:rPr>
          <w:rFonts w:ascii="標楷體" w:eastAsia="標楷體" w:hAnsi="標楷體"/>
        </w:rPr>
        <w:t xml:space="preserve"> </w:t>
      </w:r>
      <w:r w:rsidRPr="00055882">
        <w:rPr>
          <w:rFonts w:ascii="標楷體" w:eastAsia="標楷體" w:hAnsi="標楷體" w:hint="eastAsia"/>
        </w:rPr>
        <w:t>股票擔保品明細檔</w:t>
      </w:r>
      <w:r w:rsidRPr="00C96375">
        <w:rPr>
          <w:rFonts w:ascii="標楷體" w:eastAsia="標楷體" w:hAnsi="標楷體" w:hint="eastAsia"/>
        </w:rPr>
        <w:t>：</w:t>
      </w:r>
    </w:p>
    <w:p w14:paraId="03E9816C" w14:textId="77777777" w:rsidR="00BA55B7" w:rsidRDefault="00BA55B7" w:rsidP="00BA55B7">
      <w:pPr>
        <w:ind w:leftChars="942" w:left="2268"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094</w:t>
      </w:r>
      <w:r w:rsidRPr="00C819D8">
        <w:rPr>
          <w:rFonts w:ascii="標楷體" w:eastAsia="標楷體" w:hAnsi="標楷體" w:hint="eastAsia"/>
        </w:rPr>
        <w:t>-</w:t>
      </w:r>
      <w:r w:rsidRPr="00055882">
        <w:rPr>
          <w:rFonts w:ascii="標楷體" w:eastAsia="標楷體" w:hAnsi="標楷體" w:hint="eastAsia"/>
        </w:rPr>
        <w:t>股票擔保品明細檔</w:t>
      </w:r>
      <w:r w:rsidRPr="00C96375">
        <w:rPr>
          <w:rFonts w:ascii="標楷體" w:eastAsia="標楷體" w:hAnsi="標楷體" w:hint="eastAsia"/>
        </w:rPr>
        <w:t>]</w:t>
      </w:r>
    </w:p>
    <w:p w14:paraId="3016AF27" w14:textId="77777777" w:rsidR="00BA55B7" w:rsidRDefault="00BA55B7" w:rsidP="00BA55B7">
      <w:pPr>
        <w:ind w:leftChars="600" w:left="2410" w:hangingChars="404" w:hanging="970"/>
        <w:rPr>
          <w:rFonts w:ascii="標楷體" w:eastAsia="標楷體" w:hAnsi="標楷體"/>
        </w:rPr>
      </w:pPr>
      <w:r>
        <w:rPr>
          <w:rFonts w:ascii="標楷體" w:eastAsia="標楷體" w:hAnsi="標楷體"/>
        </w:rPr>
        <w:t>10</w:t>
      </w:r>
      <w:r w:rsidRPr="00D37131">
        <w:rPr>
          <w:rFonts w:ascii="標楷體" w:eastAsia="標楷體" w:hAnsi="標楷體"/>
        </w:rPr>
        <w:t>.B</w:t>
      </w:r>
      <w:r>
        <w:rPr>
          <w:rFonts w:ascii="標楷體" w:eastAsia="標楷體" w:hAnsi="標楷體"/>
        </w:rPr>
        <w:t>095</w:t>
      </w:r>
      <w:r w:rsidRPr="00D37131">
        <w:rPr>
          <w:rFonts w:ascii="標楷體" w:eastAsia="標楷體" w:hAnsi="標楷體"/>
        </w:rPr>
        <w:t xml:space="preserve"> </w:t>
      </w:r>
      <w:r w:rsidRPr="00055882">
        <w:rPr>
          <w:rFonts w:ascii="標楷體" w:eastAsia="標楷體" w:hAnsi="標楷體" w:hint="eastAsia"/>
        </w:rPr>
        <w:t>不動產擔保品明細-建號附加檔</w:t>
      </w:r>
      <w:r w:rsidRPr="00C96375">
        <w:rPr>
          <w:rFonts w:ascii="標楷體" w:eastAsia="標楷體" w:hAnsi="標楷體" w:hint="eastAsia"/>
        </w:rPr>
        <w:t>：</w:t>
      </w:r>
    </w:p>
    <w:p w14:paraId="714A375E" w14:textId="77777777" w:rsidR="00BA55B7" w:rsidRDefault="00BA55B7" w:rsidP="00BA55B7">
      <w:pPr>
        <w:ind w:leftChars="1000" w:left="2407" w:hangingChars="3" w:hanging="7"/>
        <w:rPr>
          <w:rFonts w:ascii="標楷體" w:eastAsia="標楷體" w:hAnsi="標楷體"/>
        </w:rPr>
      </w:pPr>
      <w:r w:rsidRPr="00C96375">
        <w:rPr>
          <w:rFonts w:ascii="標楷體" w:eastAsia="標楷體" w:hAnsi="標楷體" w:hint="eastAsia"/>
        </w:rPr>
        <w:lastRenderedPageBreak/>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095</w:t>
      </w:r>
      <w:r w:rsidRPr="00C819D8">
        <w:rPr>
          <w:rFonts w:ascii="標楷體" w:eastAsia="標楷體" w:hAnsi="標楷體" w:hint="eastAsia"/>
        </w:rPr>
        <w:t>-</w:t>
      </w:r>
      <w:r w:rsidRPr="00055882">
        <w:rPr>
          <w:rFonts w:ascii="標楷體" w:eastAsia="標楷體" w:hAnsi="標楷體" w:hint="eastAsia"/>
        </w:rPr>
        <w:t>不動產擔保品明細-建號附加檔</w:t>
      </w:r>
      <w:r w:rsidRPr="00C96375">
        <w:rPr>
          <w:rFonts w:ascii="標楷體" w:eastAsia="標楷體" w:hAnsi="標楷體" w:hint="eastAsia"/>
        </w:rPr>
        <w:t>]</w:t>
      </w:r>
    </w:p>
    <w:p w14:paraId="473B06F0" w14:textId="77777777" w:rsidR="00BA55B7" w:rsidRDefault="00BA55B7" w:rsidP="00BA55B7">
      <w:pPr>
        <w:ind w:leftChars="600" w:left="2410" w:hangingChars="404" w:hanging="970"/>
        <w:rPr>
          <w:rFonts w:ascii="標楷體" w:eastAsia="標楷體" w:hAnsi="標楷體"/>
        </w:rPr>
      </w:pPr>
      <w:r w:rsidRPr="00D37131">
        <w:rPr>
          <w:rFonts w:ascii="標楷體" w:eastAsia="標楷體" w:hAnsi="標楷體" w:hint="eastAsia"/>
        </w:rPr>
        <w:t>1</w:t>
      </w:r>
      <w:r>
        <w:rPr>
          <w:rFonts w:ascii="標楷體" w:eastAsia="標楷體" w:hAnsi="標楷體"/>
        </w:rPr>
        <w:t>1</w:t>
      </w:r>
      <w:r w:rsidRPr="00D37131">
        <w:rPr>
          <w:rFonts w:ascii="標楷體" w:eastAsia="標楷體" w:hAnsi="標楷體"/>
        </w:rPr>
        <w:t>.B</w:t>
      </w:r>
      <w:r>
        <w:rPr>
          <w:rFonts w:ascii="標楷體" w:eastAsia="標楷體" w:hAnsi="標楷體"/>
        </w:rPr>
        <w:t>096</w:t>
      </w:r>
      <w:r w:rsidRPr="00D37131">
        <w:rPr>
          <w:rFonts w:ascii="標楷體" w:eastAsia="標楷體" w:hAnsi="標楷體"/>
        </w:rPr>
        <w:t xml:space="preserve"> </w:t>
      </w:r>
      <w:r w:rsidRPr="00055882">
        <w:rPr>
          <w:rFonts w:ascii="標楷體" w:eastAsia="標楷體" w:hAnsi="標楷體" w:hint="eastAsia"/>
        </w:rPr>
        <w:t>不動產擔保品明細-地號附加檔</w:t>
      </w:r>
      <w:r w:rsidRPr="00C96375">
        <w:rPr>
          <w:rFonts w:ascii="標楷體" w:eastAsia="標楷體" w:hAnsi="標楷體" w:hint="eastAsia"/>
        </w:rPr>
        <w:t>：</w:t>
      </w:r>
    </w:p>
    <w:p w14:paraId="3E85ED58" w14:textId="77777777" w:rsidR="00BA55B7" w:rsidRDefault="00BA55B7" w:rsidP="00BA55B7">
      <w:pPr>
        <w:ind w:leftChars="1000" w:left="2407"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096</w:t>
      </w:r>
      <w:r w:rsidRPr="00C819D8">
        <w:rPr>
          <w:rFonts w:ascii="標楷體" w:eastAsia="標楷體" w:hAnsi="標楷體" w:hint="eastAsia"/>
        </w:rPr>
        <w:t>-</w:t>
      </w:r>
      <w:r w:rsidRPr="00055882">
        <w:rPr>
          <w:rFonts w:ascii="標楷體" w:eastAsia="標楷體" w:hAnsi="標楷體" w:hint="eastAsia"/>
        </w:rPr>
        <w:t>不動產擔保品明細-地號附加檔</w:t>
      </w:r>
      <w:r w:rsidRPr="00C96375">
        <w:rPr>
          <w:rFonts w:ascii="標楷體" w:eastAsia="標楷體" w:hAnsi="標楷體" w:hint="eastAsia"/>
        </w:rPr>
        <w:t>]</w:t>
      </w:r>
    </w:p>
    <w:p w14:paraId="32EF1FBD" w14:textId="77777777" w:rsidR="00BA55B7" w:rsidRDefault="00BA55B7" w:rsidP="00BA55B7">
      <w:pPr>
        <w:ind w:leftChars="600" w:left="2410" w:hangingChars="404" w:hanging="970"/>
        <w:rPr>
          <w:rFonts w:ascii="標楷體" w:eastAsia="標楷體" w:hAnsi="標楷體"/>
        </w:rPr>
      </w:pPr>
      <w:r w:rsidRPr="00D37131">
        <w:rPr>
          <w:rFonts w:ascii="標楷體" w:eastAsia="標楷體" w:hAnsi="標楷體" w:hint="eastAsia"/>
        </w:rPr>
        <w:t>1</w:t>
      </w:r>
      <w:r>
        <w:rPr>
          <w:rFonts w:ascii="標楷體" w:eastAsia="標楷體" w:hAnsi="標楷體"/>
        </w:rPr>
        <w:t>2</w:t>
      </w:r>
      <w:r w:rsidRPr="00D37131">
        <w:rPr>
          <w:rFonts w:ascii="標楷體" w:eastAsia="標楷體" w:hAnsi="標楷體"/>
        </w:rPr>
        <w:t>.B</w:t>
      </w:r>
      <w:r>
        <w:rPr>
          <w:rFonts w:ascii="標楷體" w:eastAsia="標楷體" w:hAnsi="標楷體"/>
        </w:rPr>
        <w:t>680</w:t>
      </w:r>
      <w:r w:rsidRPr="00D37131">
        <w:rPr>
          <w:rFonts w:ascii="標楷體" w:eastAsia="標楷體" w:hAnsi="標楷體"/>
        </w:rPr>
        <w:t xml:space="preserve"> </w:t>
      </w:r>
      <w:r w:rsidRPr="00055882">
        <w:rPr>
          <w:rFonts w:ascii="標楷體" w:eastAsia="標楷體" w:hAnsi="標楷體" w:hint="eastAsia"/>
        </w:rPr>
        <w:t>「貸款餘額(擔保放款餘額加上部分擔保、副擔保貸款餘額)扣除擔保品鑑估值」之金額資料檔</w:t>
      </w:r>
      <w:r w:rsidRPr="00C96375">
        <w:rPr>
          <w:rFonts w:ascii="標楷體" w:eastAsia="標楷體" w:hAnsi="標楷體" w:hint="eastAsia"/>
        </w:rPr>
        <w:t>：</w:t>
      </w:r>
    </w:p>
    <w:p w14:paraId="1AA1562D" w14:textId="77777777" w:rsidR="00BA55B7" w:rsidRDefault="00BA55B7" w:rsidP="00BA55B7">
      <w:pPr>
        <w:ind w:leftChars="1000" w:left="2407" w:hangingChars="3" w:hanging="7"/>
        <w:rPr>
          <w:rFonts w:ascii="標楷體" w:eastAsia="標楷體" w:hAnsi="標楷體"/>
        </w:rPr>
      </w:pPr>
      <w:r w:rsidRPr="00C96375">
        <w:rPr>
          <w:rFonts w:ascii="標楷體" w:eastAsia="標楷體" w:hAnsi="標楷體" w:hint="eastAsia"/>
        </w:rPr>
        <w:t>詳見需求規格書[</w:t>
      </w:r>
      <w:r w:rsidRPr="00C819D8">
        <w:rPr>
          <w:rFonts w:ascii="標楷體" w:eastAsia="標楷體" w:hAnsi="標楷體" w:hint="eastAsia"/>
        </w:rPr>
        <w:t>L840</w:t>
      </w:r>
      <w:r>
        <w:rPr>
          <w:rFonts w:ascii="標楷體" w:eastAsia="標楷體" w:hAnsi="標楷體"/>
        </w:rPr>
        <w:t>2</w:t>
      </w:r>
      <w:r w:rsidRPr="00C819D8">
        <w:rPr>
          <w:rFonts w:ascii="標楷體" w:eastAsia="標楷體" w:hAnsi="標楷體" w:hint="eastAsia"/>
        </w:rPr>
        <w:t>-B</w:t>
      </w:r>
      <w:r>
        <w:rPr>
          <w:rFonts w:ascii="標楷體" w:eastAsia="標楷體" w:hAnsi="標楷體"/>
        </w:rPr>
        <w:t>680</w:t>
      </w:r>
      <w:r w:rsidRPr="00C819D8">
        <w:rPr>
          <w:rFonts w:ascii="標楷體" w:eastAsia="標楷體" w:hAnsi="標楷體" w:hint="eastAsia"/>
        </w:rPr>
        <w:t>-</w:t>
      </w:r>
      <w:r w:rsidRPr="00055882">
        <w:rPr>
          <w:rFonts w:ascii="標楷體" w:eastAsia="標楷體" w:hAnsi="標楷體" w:hint="eastAsia"/>
        </w:rPr>
        <w:t>「貸款餘額(擔保放款餘額加上部分擔保、副擔保貸款餘額)扣除擔保品鑑估值」</w:t>
      </w:r>
      <w:r w:rsidRPr="00C96375">
        <w:rPr>
          <w:rFonts w:ascii="標楷體" w:eastAsia="標楷體" w:hAnsi="標楷體" w:hint="eastAsia"/>
        </w:rPr>
        <w:t>]</w:t>
      </w:r>
    </w:p>
    <w:p w14:paraId="3A73BEE2" w14:textId="77777777" w:rsidR="00BA55B7" w:rsidRPr="00D6431C" w:rsidRDefault="00BA55B7" w:rsidP="00BA55B7">
      <w:pPr>
        <w:ind w:leftChars="600" w:left="2268" w:hangingChars="345" w:hanging="828"/>
        <w:rPr>
          <w:rFonts w:ascii="標楷體" w:eastAsia="標楷體" w:hAnsi="標楷體"/>
        </w:rPr>
      </w:pPr>
    </w:p>
    <w:p w14:paraId="0F7F5A02" w14:textId="056EC955" w:rsidR="00396081" w:rsidRDefault="00BA55B7" w:rsidP="00BA55B7">
      <w:pPr>
        <w:widowControl/>
        <w:rPr>
          <w:rFonts w:ascii="Arial" w:eastAsia="標楷體" w:hAnsi="標楷體" w:cs="標楷體"/>
          <w:kern w:val="0"/>
          <w:szCs w:val="28"/>
        </w:rPr>
      </w:pPr>
      <w:ins w:id="1967" w:author="st1" w:date="2021-05-16T17:14:00Z">
        <w:r>
          <w:br w:type="page"/>
        </w:r>
      </w:ins>
      <w:r w:rsidR="00396081">
        <w:rPr>
          <w:rFonts w:hAnsi="標楷體"/>
        </w:rPr>
        <w:lastRenderedPageBreak/>
        <w:br w:type="page"/>
      </w:r>
    </w:p>
    <w:p w14:paraId="23ACC34A" w14:textId="77777777" w:rsidR="00F62379" w:rsidRDefault="00F62379" w:rsidP="00F62379">
      <w:pPr>
        <w:pStyle w:val="42"/>
        <w:spacing w:after="72"/>
        <w:ind w:leftChars="0" w:left="0"/>
        <w:rPr>
          <w:rFonts w:hAnsi="標楷體"/>
        </w:rPr>
      </w:pPr>
    </w:p>
    <w:p w14:paraId="35CCA914" w14:textId="77777777" w:rsidR="00396081" w:rsidRDefault="00396081" w:rsidP="00F62379">
      <w:pPr>
        <w:pStyle w:val="42"/>
        <w:spacing w:after="72"/>
        <w:ind w:leftChars="0" w:left="0"/>
        <w:rPr>
          <w:rFonts w:hAnsi="標楷體"/>
        </w:rPr>
      </w:pPr>
    </w:p>
    <w:p w14:paraId="077F2AC7" w14:textId="77777777" w:rsidR="00396081" w:rsidRPr="00A03472" w:rsidRDefault="00396081" w:rsidP="00396081">
      <w:pPr>
        <w:pStyle w:val="3"/>
        <w:numPr>
          <w:ilvl w:val="2"/>
          <w:numId w:val="1"/>
        </w:numPr>
        <w:rPr>
          <w:rFonts w:ascii="標楷體" w:hAnsi="標楷體"/>
        </w:rPr>
      </w:pPr>
      <w:r>
        <w:rPr>
          <w:rFonts w:ascii="標楷體" w:hAnsi="標楷體"/>
        </w:rPr>
        <w:t>L</w:t>
      </w:r>
      <w:r>
        <w:rPr>
          <w:rFonts w:ascii="標楷體" w:hAnsi="標楷體" w:hint="eastAsia"/>
        </w:rPr>
        <w:t>8030</w:t>
      </w:r>
      <w:r w:rsidRPr="00BF4E4C">
        <w:rPr>
          <w:rFonts w:ascii="標楷體" w:hAnsi="標楷體" w:hint="eastAsia"/>
        </w:rPr>
        <w:t>消債條列JCIC報送資料</w:t>
      </w:r>
    </w:p>
    <w:p w14:paraId="3498C4D9" w14:textId="77777777" w:rsidR="00396081" w:rsidRPr="003972CE" w:rsidRDefault="00396081">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396081" w:rsidRPr="00615D4B" w14:paraId="1BF9D28B"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3C48748" w14:textId="77777777" w:rsidR="00396081" w:rsidRPr="00615D4B" w:rsidRDefault="00396081"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86B5D1" w14:textId="77777777" w:rsidR="00396081" w:rsidRPr="00615D4B" w:rsidRDefault="00396081" w:rsidP="005F76AD">
            <w:pPr>
              <w:rPr>
                <w:rFonts w:ascii="標楷體" w:eastAsia="標楷體" w:hAnsi="標楷體"/>
              </w:rPr>
            </w:pPr>
            <w:r w:rsidRPr="00BF4E4C">
              <w:rPr>
                <w:rFonts w:ascii="標楷體" w:eastAsia="標楷體" w:hAnsi="標楷體" w:hint="eastAsia"/>
              </w:rPr>
              <w:t>消債條列JCIC報送資料</w:t>
            </w:r>
          </w:p>
        </w:tc>
      </w:tr>
      <w:tr w:rsidR="00396081" w:rsidRPr="00615D4B" w14:paraId="763E547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A0EDA23" w14:textId="77777777" w:rsidR="00396081" w:rsidRPr="00615D4B" w:rsidRDefault="00396081"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D36109" w14:textId="77777777" w:rsidR="00396081" w:rsidRPr="00615D4B" w:rsidRDefault="00396081" w:rsidP="005F76AD">
            <w:pPr>
              <w:rPr>
                <w:rFonts w:ascii="標楷體" w:eastAsia="標楷體" w:hAnsi="標楷體"/>
              </w:rPr>
            </w:pPr>
          </w:p>
        </w:tc>
      </w:tr>
      <w:tr w:rsidR="006673B2" w:rsidRPr="006673B2" w14:paraId="63129132"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03B0390" w14:textId="77777777" w:rsidR="006673B2" w:rsidRPr="00615D4B" w:rsidRDefault="006673B2" w:rsidP="006673B2">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049D48" w14:textId="1358FC05" w:rsidR="006673B2" w:rsidRPr="00615D4B" w:rsidRDefault="006673B2" w:rsidP="006673B2">
            <w:pPr>
              <w:rPr>
                <w:rFonts w:ascii="標楷體" w:eastAsia="標楷體" w:hAnsi="標楷體"/>
              </w:rPr>
            </w:pPr>
            <w:ins w:id="1968" w:author="st1" w:date="2021-03-19T11:06:00Z">
              <w:r>
                <w:rPr>
                  <w:rFonts w:ascii="標楷體" w:eastAsia="標楷體" w:hAnsi="標楷體" w:hint="eastAsia"/>
                </w:rPr>
                <w:t>依據選擇的功能</w:t>
              </w:r>
            </w:ins>
            <w:ins w:id="1969" w:author="st1" w:date="2021-03-19T11:07:00Z">
              <w:r>
                <w:rPr>
                  <w:rFonts w:ascii="標楷體" w:eastAsia="標楷體" w:hAnsi="標楷體" w:hint="eastAsia"/>
                </w:rPr>
                <w:t>，</w:t>
              </w:r>
            </w:ins>
            <w:ins w:id="1970" w:author="st1" w:date="2021-03-19T11:06:00Z">
              <w:r>
                <w:rPr>
                  <w:rFonts w:ascii="標楷體" w:eastAsia="標楷體" w:hAnsi="標楷體" w:hint="eastAsia"/>
                </w:rPr>
                <w:t>填入身分證字號</w:t>
              </w:r>
            </w:ins>
            <w:ins w:id="1971" w:author="st1" w:date="2021-03-19T11:07:00Z">
              <w:r>
                <w:rPr>
                  <w:rFonts w:ascii="標楷體" w:eastAsia="標楷體" w:hAnsi="標楷體" w:hint="eastAsia"/>
                </w:rPr>
                <w:t>或</w:t>
              </w:r>
            </w:ins>
            <w:ins w:id="1972" w:author="st1" w:date="2021-03-19T11:06:00Z">
              <w:r>
                <w:rPr>
                  <w:rFonts w:ascii="標楷體" w:eastAsia="標楷體" w:hAnsi="標楷體" w:hint="eastAsia"/>
                </w:rPr>
                <w:t>協商申請日</w:t>
              </w:r>
            </w:ins>
            <w:ins w:id="1973" w:author="st1" w:date="2021-03-19T11:07:00Z">
              <w:r>
                <w:rPr>
                  <w:rFonts w:ascii="標楷體" w:eastAsia="標楷體" w:hAnsi="標楷體" w:hint="eastAsia"/>
                </w:rPr>
                <w:t>，</w:t>
              </w:r>
            </w:ins>
            <w:ins w:id="1974" w:author="st1" w:date="2021-03-19T11:06:00Z">
              <w:r>
                <w:rPr>
                  <w:rFonts w:ascii="標楷體" w:eastAsia="標楷體" w:hAnsi="標楷體" w:hint="eastAsia"/>
                </w:rPr>
                <w:t>做交易查詢</w:t>
              </w:r>
            </w:ins>
            <w:ins w:id="1975" w:author="st1" w:date="2021-03-19T11:07:00Z">
              <w:r>
                <w:rPr>
                  <w:rFonts w:ascii="標楷體" w:eastAsia="標楷體" w:hAnsi="標楷體" w:hint="eastAsia"/>
                </w:rPr>
                <w:t>、</w:t>
              </w:r>
            </w:ins>
            <w:ins w:id="1976" w:author="st1" w:date="2021-03-19T11:06:00Z">
              <w:r>
                <w:rPr>
                  <w:rFonts w:ascii="標楷體" w:eastAsia="標楷體" w:hAnsi="標楷體" w:hint="eastAsia"/>
                </w:rPr>
                <w:t>新增</w:t>
              </w:r>
            </w:ins>
            <w:ins w:id="1977" w:author="st1" w:date="2021-03-19T11:07:00Z">
              <w:r>
                <w:rPr>
                  <w:rFonts w:ascii="標楷體" w:eastAsia="標楷體" w:hAnsi="標楷體" w:hint="eastAsia"/>
                </w:rPr>
                <w:t>、異動、刪除。</w:t>
              </w:r>
            </w:ins>
          </w:p>
        </w:tc>
      </w:tr>
      <w:tr w:rsidR="006673B2" w:rsidRPr="00615D4B" w14:paraId="22B911A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A59144A" w14:textId="77777777" w:rsidR="006673B2" w:rsidRPr="00615D4B" w:rsidRDefault="006673B2" w:rsidP="006673B2">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6C45A8" w14:textId="77777777" w:rsidR="006673B2" w:rsidRPr="00615D4B" w:rsidRDefault="006673B2" w:rsidP="006673B2">
            <w:pPr>
              <w:rPr>
                <w:rFonts w:ascii="標楷體" w:eastAsia="標楷體" w:hAnsi="標楷體"/>
              </w:rPr>
            </w:pPr>
          </w:p>
        </w:tc>
      </w:tr>
      <w:tr w:rsidR="006673B2" w:rsidRPr="00615D4B" w14:paraId="2D7FEA21"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0E7026B" w14:textId="77777777" w:rsidR="006673B2" w:rsidRPr="00615D4B" w:rsidRDefault="006673B2" w:rsidP="006673B2">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954990A" w14:textId="77777777" w:rsidR="006673B2" w:rsidRPr="00615D4B" w:rsidRDefault="006673B2" w:rsidP="006673B2">
            <w:pPr>
              <w:rPr>
                <w:rFonts w:ascii="標楷體" w:eastAsia="標楷體" w:hAnsi="標楷體"/>
              </w:rPr>
            </w:pPr>
          </w:p>
        </w:tc>
      </w:tr>
      <w:tr w:rsidR="006673B2" w:rsidRPr="00615D4B" w14:paraId="266C403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F45B122" w14:textId="77777777" w:rsidR="006673B2" w:rsidRPr="00615D4B" w:rsidRDefault="006673B2" w:rsidP="006673B2">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A92138" w14:textId="77777777" w:rsidR="006673B2" w:rsidRPr="00615D4B" w:rsidRDefault="006673B2" w:rsidP="006673B2">
            <w:pPr>
              <w:rPr>
                <w:rFonts w:ascii="標楷體" w:eastAsia="標楷體" w:hAnsi="標楷體"/>
              </w:rPr>
            </w:pPr>
          </w:p>
        </w:tc>
      </w:tr>
      <w:tr w:rsidR="006673B2" w:rsidRPr="00615D4B" w14:paraId="7D3D191A"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1E7E315" w14:textId="77777777" w:rsidR="006673B2" w:rsidRPr="00615D4B" w:rsidRDefault="006673B2" w:rsidP="006673B2">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7FF6E73" w14:textId="77777777" w:rsidR="006673B2" w:rsidRPr="00615D4B" w:rsidRDefault="006673B2" w:rsidP="006673B2">
            <w:pPr>
              <w:rPr>
                <w:rFonts w:ascii="標楷體" w:eastAsia="標楷體" w:hAnsi="標楷體"/>
              </w:rPr>
            </w:pPr>
          </w:p>
        </w:tc>
      </w:tr>
      <w:tr w:rsidR="006673B2" w:rsidRPr="00615D4B" w14:paraId="465A09E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BF8E6CB" w14:textId="77777777" w:rsidR="006673B2" w:rsidRPr="00615D4B" w:rsidRDefault="006673B2" w:rsidP="006673B2">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BAC667" w14:textId="77777777" w:rsidR="006673B2" w:rsidRPr="00615D4B" w:rsidRDefault="006673B2" w:rsidP="006673B2">
            <w:pPr>
              <w:rPr>
                <w:rFonts w:ascii="標楷體" w:eastAsia="標楷體" w:hAnsi="標楷體"/>
              </w:rPr>
            </w:pPr>
          </w:p>
        </w:tc>
      </w:tr>
    </w:tbl>
    <w:p w14:paraId="073B9EE5" w14:textId="77777777" w:rsidR="00396081" w:rsidRDefault="00396081" w:rsidP="00396081"/>
    <w:p w14:paraId="154B69D9" w14:textId="77777777" w:rsidR="00396081" w:rsidRPr="00615D4B" w:rsidRDefault="00396081">
      <w:pPr>
        <w:pStyle w:val="a"/>
      </w:pPr>
      <w:r w:rsidRPr="00615D4B">
        <w:t>UI</w:t>
      </w:r>
      <w:r w:rsidRPr="00615D4B">
        <w:t>畫面</w:t>
      </w:r>
    </w:p>
    <w:p w14:paraId="09285538" w14:textId="77777777" w:rsidR="00396081" w:rsidRDefault="00396081" w:rsidP="00396081">
      <w:pPr>
        <w:pStyle w:val="42"/>
        <w:spacing w:after="72"/>
        <w:ind w:left="1133"/>
        <w:rPr>
          <w:rFonts w:hAnsi="標楷體"/>
        </w:rPr>
      </w:pPr>
      <w:r w:rsidRPr="00743962">
        <w:rPr>
          <w:rFonts w:hAnsi="標楷體" w:hint="eastAsia"/>
        </w:rPr>
        <w:t>輸入畫面：</w:t>
      </w:r>
    </w:p>
    <w:p w14:paraId="6B59FF56" w14:textId="77777777" w:rsidR="00396081" w:rsidRPr="00515DBE" w:rsidRDefault="00396081" w:rsidP="00396081">
      <w:pPr>
        <w:pStyle w:val="42"/>
        <w:spacing w:after="72"/>
        <w:ind w:leftChars="0" w:left="0"/>
        <w:rPr>
          <w:rFonts w:hAnsi="標楷體"/>
        </w:rPr>
      </w:pPr>
      <w:r w:rsidRPr="00422331">
        <w:rPr>
          <w:rFonts w:hAnsi="標楷體"/>
          <w:noProof/>
        </w:rPr>
        <w:drawing>
          <wp:inline distT="0" distB="0" distL="0" distR="0" wp14:anchorId="52F87BD1" wp14:editId="21B2DFA3">
            <wp:extent cx="6639592" cy="1447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639592" cy="1447800"/>
                    </a:xfrm>
                    <a:prstGeom prst="rect">
                      <a:avLst/>
                    </a:prstGeom>
                  </pic:spPr>
                </pic:pic>
              </a:graphicData>
            </a:graphic>
          </wp:inline>
        </w:drawing>
      </w:r>
    </w:p>
    <w:p w14:paraId="76A576B5" w14:textId="77777777" w:rsidR="00396081" w:rsidRDefault="00396081" w:rsidP="00396081">
      <w:pPr>
        <w:pStyle w:val="1text"/>
        <w:rPr>
          <w:rFonts w:ascii="Times New Roman" w:hAnsi="Times New Roman"/>
        </w:rPr>
      </w:pPr>
    </w:p>
    <w:p w14:paraId="44C7F052" w14:textId="77777777" w:rsidR="00396081" w:rsidRPr="003972CE" w:rsidRDefault="00396081">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396081" w:rsidRPr="00615D4B" w14:paraId="48754338" w14:textId="77777777" w:rsidTr="005F76AD">
        <w:trPr>
          <w:trHeight w:val="388"/>
          <w:jc w:val="center"/>
        </w:trPr>
        <w:tc>
          <w:tcPr>
            <w:tcW w:w="219" w:type="pct"/>
            <w:vMerge w:val="restart"/>
          </w:tcPr>
          <w:p w14:paraId="455B494A" w14:textId="77777777" w:rsidR="00396081" w:rsidRPr="00615D4B" w:rsidRDefault="00396081" w:rsidP="005F76AD">
            <w:pPr>
              <w:rPr>
                <w:rFonts w:ascii="標楷體" w:eastAsia="標楷體" w:hAnsi="標楷體"/>
              </w:rPr>
            </w:pPr>
            <w:r w:rsidRPr="00615D4B">
              <w:rPr>
                <w:rFonts w:ascii="標楷體" w:eastAsia="標楷體" w:hAnsi="標楷體"/>
              </w:rPr>
              <w:t>序號</w:t>
            </w:r>
          </w:p>
        </w:tc>
        <w:tc>
          <w:tcPr>
            <w:tcW w:w="756" w:type="pct"/>
            <w:vMerge w:val="restart"/>
          </w:tcPr>
          <w:p w14:paraId="5A176B01" w14:textId="77777777" w:rsidR="00396081" w:rsidRPr="00615D4B" w:rsidRDefault="00396081" w:rsidP="005F76AD">
            <w:pPr>
              <w:rPr>
                <w:rFonts w:ascii="標楷體" w:eastAsia="標楷體" w:hAnsi="標楷體"/>
              </w:rPr>
            </w:pPr>
            <w:r w:rsidRPr="00615D4B">
              <w:rPr>
                <w:rFonts w:ascii="標楷體" w:eastAsia="標楷體" w:hAnsi="標楷體"/>
              </w:rPr>
              <w:t>欄位</w:t>
            </w:r>
          </w:p>
        </w:tc>
        <w:tc>
          <w:tcPr>
            <w:tcW w:w="2382" w:type="pct"/>
            <w:gridSpan w:val="5"/>
          </w:tcPr>
          <w:p w14:paraId="4F70FE5F" w14:textId="77777777" w:rsidR="00396081" w:rsidRPr="00615D4B" w:rsidRDefault="00396081"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3CDB69C3" w14:textId="77777777" w:rsidR="00396081" w:rsidRPr="00615D4B" w:rsidRDefault="00396081" w:rsidP="005F76AD">
            <w:pPr>
              <w:rPr>
                <w:rFonts w:ascii="標楷體" w:eastAsia="標楷體" w:hAnsi="標楷體"/>
              </w:rPr>
            </w:pPr>
            <w:r w:rsidRPr="00615D4B">
              <w:rPr>
                <w:rFonts w:ascii="標楷體" w:eastAsia="標楷體" w:hAnsi="標楷體"/>
              </w:rPr>
              <w:t>處理邏輯及注意事項</w:t>
            </w:r>
          </w:p>
        </w:tc>
      </w:tr>
      <w:tr w:rsidR="00396081" w:rsidRPr="00615D4B" w14:paraId="1F9CD5DA" w14:textId="77777777" w:rsidTr="005F76AD">
        <w:trPr>
          <w:trHeight w:val="244"/>
          <w:jc w:val="center"/>
        </w:trPr>
        <w:tc>
          <w:tcPr>
            <w:tcW w:w="219" w:type="pct"/>
            <w:vMerge/>
          </w:tcPr>
          <w:p w14:paraId="55A08BF7" w14:textId="77777777" w:rsidR="00396081" w:rsidRPr="00615D4B" w:rsidRDefault="00396081" w:rsidP="005F76AD">
            <w:pPr>
              <w:rPr>
                <w:rFonts w:ascii="標楷體" w:eastAsia="標楷體" w:hAnsi="標楷體"/>
              </w:rPr>
            </w:pPr>
          </w:p>
        </w:tc>
        <w:tc>
          <w:tcPr>
            <w:tcW w:w="756" w:type="pct"/>
            <w:vMerge/>
          </w:tcPr>
          <w:p w14:paraId="0B266DA8" w14:textId="77777777" w:rsidR="00396081" w:rsidRPr="00615D4B" w:rsidRDefault="00396081" w:rsidP="005F76AD">
            <w:pPr>
              <w:rPr>
                <w:rFonts w:ascii="標楷體" w:eastAsia="標楷體" w:hAnsi="標楷體"/>
              </w:rPr>
            </w:pPr>
          </w:p>
        </w:tc>
        <w:tc>
          <w:tcPr>
            <w:tcW w:w="624" w:type="pct"/>
          </w:tcPr>
          <w:p w14:paraId="5C498139" w14:textId="77777777" w:rsidR="00396081" w:rsidRPr="00615D4B" w:rsidRDefault="00396081" w:rsidP="005F76AD">
            <w:pPr>
              <w:rPr>
                <w:rFonts w:ascii="標楷體" w:eastAsia="標楷體" w:hAnsi="標楷體"/>
              </w:rPr>
            </w:pPr>
            <w:r w:rsidRPr="00615D4B">
              <w:rPr>
                <w:rFonts w:ascii="標楷體" w:eastAsia="標楷體" w:hAnsi="標楷體" w:hint="eastAsia"/>
              </w:rPr>
              <w:t>資料型態長度</w:t>
            </w:r>
          </w:p>
        </w:tc>
        <w:tc>
          <w:tcPr>
            <w:tcW w:w="624" w:type="pct"/>
          </w:tcPr>
          <w:p w14:paraId="0AEF5495" w14:textId="77777777" w:rsidR="00396081" w:rsidRPr="00615D4B" w:rsidRDefault="00396081" w:rsidP="005F76AD">
            <w:pPr>
              <w:rPr>
                <w:rFonts w:ascii="標楷體" w:eastAsia="標楷體" w:hAnsi="標楷體"/>
              </w:rPr>
            </w:pPr>
            <w:r w:rsidRPr="00615D4B">
              <w:rPr>
                <w:rFonts w:ascii="標楷體" w:eastAsia="標楷體" w:hAnsi="標楷體"/>
              </w:rPr>
              <w:t>預設值</w:t>
            </w:r>
          </w:p>
        </w:tc>
        <w:tc>
          <w:tcPr>
            <w:tcW w:w="537" w:type="pct"/>
          </w:tcPr>
          <w:p w14:paraId="1A8C88AF" w14:textId="77777777" w:rsidR="00396081" w:rsidRPr="00615D4B" w:rsidRDefault="00396081" w:rsidP="005F76AD">
            <w:pPr>
              <w:rPr>
                <w:rFonts w:ascii="標楷體" w:eastAsia="標楷體" w:hAnsi="標楷體"/>
              </w:rPr>
            </w:pPr>
            <w:r w:rsidRPr="00615D4B">
              <w:rPr>
                <w:rFonts w:ascii="標楷體" w:eastAsia="標楷體" w:hAnsi="標楷體"/>
              </w:rPr>
              <w:t>選單內容</w:t>
            </w:r>
          </w:p>
        </w:tc>
        <w:tc>
          <w:tcPr>
            <w:tcW w:w="299" w:type="pct"/>
          </w:tcPr>
          <w:p w14:paraId="1C647007" w14:textId="77777777" w:rsidR="00396081" w:rsidRPr="00615D4B" w:rsidRDefault="00396081" w:rsidP="005F76AD">
            <w:pPr>
              <w:rPr>
                <w:rFonts w:ascii="標楷體" w:eastAsia="標楷體" w:hAnsi="標楷體"/>
              </w:rPr>
            </w:pPr>
            <w:r w:rsidRPr="00615D4B">
              <w:rPr>
                <w:rFonts w:ascii="標楷體" w:eastAsia="標楷體" w:hAnsi="標楷體"/>
              </w:rPr>
              <w:t>必填</w:t>
            </w:r>
          </w:p>
        </w:tc>
        <w:tc>
          <w:tcPr>
            <w:tcW w:w="299" w:type="pct"/>
          </w:tcPr>
          <w:p w14:paraId="542A76D6" w14:textId="77777777" w:rsidR="00396081" w:rsidRPr="00615D4B" w:rsidRDefault="00396081" w:rsidP="005F76AD">
            <w:pPr>
              <w:rPr>
                <w:rFonts w:ascii="標楷體" w:eastAsia="標楷體" w:hAnsi="標楷體"/>
              </w:rPr>
            </w:pPr>
            <w:r w:rsidRPr="00615D4B">
              <w:rPr>
                <w:rFonts w:ascii="標楷體" w:eastAsia="標楷體" w:hAnsi="標楷體"/>
              </w:rPr>
              <w:t>R/W</w:t>
            </w:r>
          </w:p>
        </w:tc>
        <w:tc>
          <w:tcPr>
            <w:tcW w:w="1642" w:type="pct"/>
            <w:vMerge/>
          </w:tcPr>
          <w:p w14:paraId="7C1DD5B7" w14:textId="77777777" w:rsidR="00396081" w:rsidRPr="00615D4B" w:rsidRDefault="00396081" w:rsidP="005F76AD">
            <w:pPr>
              <w:rPr>
                <w:rFonts w:ascii="標楷體" w:eastAsia="標楷體" w:hAnsi="標楷體"/>
              </w:rPr>
            </w:pPr>
          </w:p>
        </w:tc>
      </w:tr>
      <w:tr w:rsidR="00396081" w:rsidRPr="00615D4B" w14:paraId="2E548D2D" w14:textId="77777777" w:rsidTr="005F76AD">
        <w:trPr>
          <w:trHeight w:val="291"/>
          <w:jc w:val="center"/>
        </w:trPr>
        <w:tc>
          <w:tcPr>
            <w:tcW w:w="219" w:type="pct"/>
          </w:tcPr>
          <w:p w14:paraId="5EC4D626" w14:textId="77777777" w:rsidR="00396081" w:rsidRPr="00C73F0C" w:rsidRDefault="00396081" w:rsidP="00396081">
            <w:pPr>
              <w:pStyle w:val="af9"/>
              <w:numPr>
                <w:ilvl w:val="0"/>
                <w:numId w:val="32"/>
              </w:numPr>
              <w:ind w:leftChars="0"/>
              <w:rPr>
                <w:rFonts w:ascii="標楷體" w:eastAsia="標楷體" w:hAnsi="標楷體"/>
              </w:rPr>
            </w:pPr>
          </w:p>
        </w:tc>
        <w:tc>
          <w:tcPr>
            <w:tcW w:w="756" w:type="pct"/>
          </w:tcPr>
          <w:p w14:paraId="4058545C" w14:textId="77777777" w:rsidR="00396081" w:rsidRPr="00615D4B" w:rsidRDefault="00396081" w:rsidP="005F76AD">
            <w:pPr>
              <w:rPr>
                <w:rFonts w:ascii="標楷體" w:eastAsia="標楷體" w:hAnsi="標楷體"/>
              </w:rPr>
            </w:pPr>
            <w:r>
              <w:rPr>
                <w:rFonts w:ascii="標楷體" w:eastAsia="標楷體" w:hAnsi="標楷體" w:hint="eastAsia"/>
              </w:rPr>
              <w:t>交易代號</w:t>
            </w:r>
          </w:p>
        </w:tc>
        <w:tc>
          <w:tcPr>
            <w:tcW w:w="624" w:type="pct"/>
          </w:tcPr>
          <w:p w14:paraId="17A91E1F" w14:textId="1DFF467F" w:rsidR="00396081" w:rsidRPr="00615D4B" w:rsidRDefault="004F09F3" w:rsidP="005F76AD">
            <w:pPr>
              <w:rPr>
                <w:rFonts w:ascii="標楷體" w:eastAsia="標楷體" w:hAnsi="標楷體"/>
              </w:rPr>
            </w:pPr>
            <w:ins w:id="1978" w:author="st1" w:date="2021-03-19T11:03:00Z">
              <w:r>
                <w:rPr>
                  <w:rFonts w:ascii="標楷體" w:eastAsia="標楷體" w:hAnsi="標楷體" w:hint="eastAsia"/>
                </w:rPr>
                <w:t>X</w:t>
              </w:r>
              <w:r>
                <w:rPr>
                  <w:rFonts w:ascii="標楷體" w:eastAsia="標楷體" w:hAnsi="標楷體"/>
                </w:rPr>
                <w:t>(3)</w:t>
              </w:r>
            </w:ins>
          </w:p>
        </w:tc>
        <w:tc>
          <w:tcPr>
            <w:tcW w:w="624" w:type="pct"/>
          </w:tcPr>
          <w:p w14:paraId="4DF556CA" w14:textId="090A06C4" w:rsidR="00396081" w:rsidRPr="00615D4B" w:rsidRDefault="004F09F3" w:rsidP="005F76AD">
            <w:pPr>
              <w:rPr>
                <w:rFonts w:ascii="標楷體" w:eastAsia="標楷體" w:hAnsi="標楷體"/>
              </w:rPr>
            </w:pPr>
            <w:ins w:id="1979" w:author="st1" w:date="2021-03-19T11:03:00Z">
              <w:r>
                <w:rPr>
                  <w:rFonts w:ascii="標楷體" w:eastAsia="標楷體" w:hAnsi="標楷體" w:hint="eastAsia"/>
                </w:rPr>
                <w:t>4</w:t>
              </w:r>
              <w:r>
                <w:rPr>
                  <w:rFonts w:ascii="標楷體" w:eastAsia="標楷體" w:hAnsi="標楷體"/>
                </w:rPr>
                <w:t>6</w:t>
              </w:r>
            </w:ins>
          </w:p>
        </w:tc>
        <w:tc>
          <w:tcPr>
            <w:tcW w:w="537" w:type="pct"/>
          </w:tcPr>
          <w:p w14:paraId="580F60D1" w14:textId="77777777" w:rsidR="00396081" w:rsidRPr="00615D4B" w:rsidRDefault="00396081" w:rsidP="005F76AD">
            <w:pPr>
              <w:rPr>
                <w:rFonts w:ascii="標楷體" w:eastAsia="標楷體" w:hAnsi="標楷體"/>
              </w:rPr>
            </w:pPr>
            <w:r>
              <w:rPr>
                <w:rFonts w:ascii="標楷體" w:eastAsia="標楷體" w:hAnsi="標楷體" w:hint="eastAsia"/>
              </w:rPr>
              <w:t>下拉式選單</w:t>
            </w:r>
          </w:p>
        </w:tc>
        <w:tc>
          <w:tcPr>
            <w:tcW w:w="299" w:type="pct"/>
          </w:tcPr>
          <w:p w14:paraId="61021F2B" w14:textId="77777777" w:rsidR="00396081" w:rsidRPr="00615D4B" w:rsidRDefault="00396081" w:rsidP="005F76AD">
            <w:pPr>
              <w:rPr>
                <w:rFonts w:ascii="標楷體" w:eastAsia="標楷體" w:hAnsi="標楷體"/>
              </w:rPr>
            </w:pPr>
          </w:p>
        </w:tc>
        <w:tc>
          <w:tcPr>
            <w:tcW w:w="299" w:type="pct"/>
          </w:tcPr>
          <w:p w14:paraId="2972AE62" w14:textId="77777777" w:rsidR="00396081" w:rsidRPr="00615D4B" w:rsidRDefault="00396081" w:rsidP="005F76AD">
            <w:pPr>
              <w:rPr>
                <w:rFonts w:ascii="標楷體" w:eastAsia="標楷體" w:hAnsi="標楷體"/>
              </w:rPr>
            </w:pPr>
          </w:p>
        </w:tc>
        <w:tc>
          <w:tcPr>
            <w:tcW w:w="1642" w:type="pct"/>
          </w:tcPr>
          <w:p w14:paraId="7C71CED6" w14:textId="77777777" w:rsidR="004F09F3" w:rsidRPr="004F09F3" w:rsidRDefault="004F09F3" w:rsidP="004F09F3">
            <w:pPr>
              <w:rPr>
                <w:ins w:id="1980" w:author="st1" w:date="2021-03-19T11:02:00Z"/>
                <w:rFonts w:ascii="標楷體" w:eastAsia="標楷體" w:hAnsi="標楷體"/>
              </w:rPr>
            </w:pPr>
            <w:ins w:id="1981" w:author="st1" w:date="2021-03-19T11:02:00Z">
              <w:r w:rsidRPr="004F09F3">
                <w:rPr>
                  <w:rFonts w:ascii="標楷體" w:eastAsia="標楷體" w:hAnsi="標楷體" w:hint="eastAsia"/>
                </w:rPr>
                <w:t>40:前置協商受理申請暨請求償權通知資料</w:t>
              </w:r>
            </w:ins>
          </w:p>
          <w:p w14:paraId="3518E061" w14:textId="77777777" w:rsidR="004F09F3" w:rsidRPr="004F09F3" w:rsidRDefault="004F09F3" w:rsidP="004F09F3">
            <w:pPr>
              <w:rPr>
                <w:ins w:id="1982" w:author="st1" w:date="2021-03-19T11:02:00Z"/>
                <w:rFonts w:ascii="標楷體" w:eastAsia="標楷體" w:hAnsi="標楷體"/>
              </w:rPr>
            </w:pPr>
            <w:ins w:id="1983" w:author="st1" w:date="2021-03-19T11:02:00Z">
              <w:r w:rsidRPr="004F09F3">
                <w:rPr>
                  <w:rFonts w:ascii="標楷體" w:eastAsia="標楷體" w:hAnsi="標楷體" w:hint="eastAsia"/>
                </w:rPr>
                <w:t>41:協商開始暨停催通知資料</w:t>
              </w:r>
            </w:ins>
          </w:p>
          <w:p w14:paraId="1664ADCD" w14:textId="77777777" w:rsidR="004F09F3" w:rsidRPr="004F09F3" w:rsidRDefault="004F09F3" w:rsidP="004F09F3">
            <w:pPr>
              <w:rPr>
                <w:ins w:id="1984" w:author="st1" w:date="2021-03-19T11:02:00Z"/>
                <w:rFonts w:ascii="標楷體" w:eastAsia="標楷體" w:hAnsi="標楷體"/>
              </w:rPr>
            </w:pPr>
            <w:ins w:id="1985" w:author="st1" w:date="2021-03-19T11:02:00Z">
              <w:r w:rsidRPr="004F09F3">
                <w:rPr>
                  <w:rFonts w:ascii="標楷體" w:eastAsia="標楷體" w:hAnsi="標楷體" w:hint="eastAsia"/>
                </w:rPr>
                <w:t>42:回報無擔保債權金額資料</w:t>
              </w:r>
            </w:ins>
          </w:p>
          <w:p w14:paraId="2F6C4CAB" w14:textId="77777777" w:rsidR="004F09F3" w:rsidRPr="004F09F3" w:rsidRDefault="004F09F3" w:rsidP="004F09F3">
            <w:pPr>
              <w:rPr>
                <w:ins w:id="1986" w:author="st1" w:date="2021-03-19T11:02:00Z"/>
                <w:rFonts w:ascii="標楷體" w:eastAsia="標楷體" w:hAnsi="標楷體"/>
              </w:rPr>
            </w:pPr>
            <w:ins w:id="1987" w:author="st1" w:date="2021-03-19T11:02:00Z">
              <w:r w:rsidRPr="004F09F3">
                <w:rPr>
                  <w:rFonts w:ascii="標楷體" w:eastAsia="標楷體" w:hAnsi="標楷體" w:hint="eastAsia"/>
                </w:rPr>
                <w:t>43:回報有擔保債權金額資料</w:t>
              </w:r>
            </w:ins>
          </w:p>
          <w:p w14:paraId="68C602A0" w14:textId="77777777" w:rsidR="004F09F3" w:rsidRPr="004F09F3" w:rsidRDefault="004F09F3" w:rsidP="004F09F3">
            <w:pPr>
              <w:rPr>
                <w:ins w:id="1988" w:author="st1" w:date="2021-03-19T11:02:00Z"/>
                <w:rFonts w:ascii="標楷體" w:eastAsia="標楷體" w:hAnsi="標楷體"/>
              </w:rPr>
            </w:pPr>
            <w:ins w:id="1989" w:author="st1" w:date="2021-03-19T11:02:00Z">
              <w:r w:rsidRPr="004F09F3">
                <w:rPr>
                  <w:rFonts w:ascii="標楷體" w:eastAsia="標楷體" w:hAnsi="標楷體" w:hint="eastAsia"/>
                </w:rPr>
                <w:lastRenderedPageBreak/>
                <w:t>44:請求同意債務清償方案通知資料</w:t>
              </w:r>
            </w:ins>
          </w:p>
          <w:p w14:paraId="0F5FB169" w14:textId="77777777" w:rsidR="004F09F3" w:rsidRPr="004F09F3" w:rsidRDefault="004F09F3" w:rsidP="004F09F3">
            <w:pPr>
              <w:rPr>
                <w:ins w:id="1990" w:author="st1" w:date="2021-03-19T11:02:00Z"/>
                <w:rFonts w:ascii="標楷體" w:eastAsia="標楷體" w:hAnsi="標楷體"/>
              </w:rPr>
            </w:pPr>
            <w:ins w:id="1991" w:author="st1" w:date="2021-03-19T11:02:00Z">
              <w:r w:rsidRPr="004F09F3">
                <w:rPr>
                  <w:rFonts w:ascii="標楷體" w:eastAsia="標楷體" w:hAnsi="標楷體" w:hint="eastAsia"/>
                </w:rPr>
                <w:t>440:前置調解受理申請暨請求回報債權通知資料</w:t>
              </w:r>
            </w:ins>
          </w:p>
          <w:p w14:paraId="6525B13B" w14:textId="77777777" w:rsidR="004F09F3" w:rsidRPr="004F09F3" w:rsidRDefault="004F09F3" w:rsidP="004F09F3">
            <w:pPr>
              <w:rPr>
                <w:ins w:id="1992" w:author="st1" w:date="2021-03-19T11:02:00Z"/>
                <w:rFonts w:ascii="標楷體" w:eastAsia="標楷體" w:hAnsi="標楷體"/>
              </w:rPr>
            </w:pPr>
            <w:ins w:id="1993" w:author="st1" w:date="2021-03-19T11:02:00Z">
              <w:r w:rsidRPr="004F09F3">
                <w:rPr>
                  <w:rFonts w:ascii="標楷體" w:eastAsia="標楷體" w:hAnsi="標楷體" w:hint="eastAsia"/>
                </w:rPr>
                <w:t>442:前置調解回報無擔保債權金額資料</w:t>
              </w:r>
            </w:ins>
          </w:p>
          <w:p w14:paraId="720D0517" w14:textId="77777777" w:rsidR="004F09F3" w:rsidRPr="004F09F3" w:rsidRDefault="004F09F3" w:rsidP="004F09F3">
            <w:pPr>
              <w:rPr>
                <w:ins w:id="1994" w:author="st1" w:date="2021-03-19T11:02:00Z"/>
                <w:rFonts w:ascii="標楷體" w:eastAsia="標楷體" w:hAnsi="標楷體"/>
              </w:rPr>
            </w:pPr>
            <w:ins w:id="1995" w:author="st1" w:date="2021-03-19T11:02:00Z">
              <w:r w:rsidRPr="004F09F3">
                <w:rPr>
                  <w:rFonts w:ascii="標楷體" w:eastAsia="標楷體" w:hAnsi="標楷體" w:hint="eastAsia"/>
                </w:rPr>
                <w:t>443:前置調解回報有擔保債權金額資料</w:t>
              </w:r>
            </w:ins>
          </w:p>
          <w:p w14:paraId="78892954" w14:textId="77777777" w:rsidR="004F09F3" w:rsidRPr="004F09F3" w:rsidRDefault="004F09F3" w:rsidP="004F09F3">
            <w:pPr>
              <w:rPr>
                <w:ins w:id="1996" w:author="st1" w:date="2021-03-19T11:02:00Z"/>
                <w:rFonts w:ascii="標楷體" w:eastAsia="標楷體" w:hAnsi="標楷體"/>
              </w:rPr>
            </w:pPr>
            <w:ins w:id="1997" w:author="st1" w:date="2021-03-19T11:02:00Z">
              <w:r w:rsidRPr="004F09F3">
                <w:rPr>
                  <w:rFonts w:ascii="標楷體" w:eastAsia="標楷體" w:hAnsi="標楷體" w:hint="eastAsia"/>
                </w:rPr>
                <w:t>444:前置調解債務人基本資料</w:t>
              </w:r>
            </w:ins>
          </w:p>
          <w:p w14:paraId="410383F6" w14:textId="77777777" w:rsidR="004F09F3" w:rsidRPr="004F09F3" w:rsidRDefault="004F09F3" w:rsidP="004F09F3">
            <w:pPr>
              <w:rPr>
                <w:ins w:id="1998" w:author="st1" w:date="2021-03-19T11:02:00Z"/>
                <w:rFonts w:ascii="標楷體" w:eastAsia="標楷體" w:hAnsi="標楷體"/>
              </w:rPr>
            </w:pPr>
            <w:ins w:id="1999" w:author="st1" w:date="2021-03-19T11:02:00Z">
              <w:r w:rsidRPr="004F09F3">
                <w:rPr>
                  <w:rFonts w:ascii="標楷體" w:eastAsia="標楷體" w:hAnsi="標楷體" w:hint="eastAsia"/>
                </w:rPr>
                <w:t>446:前置調解結案通知資料</w:t>
              </w:r>
            </w:ins>
          </w:p>
          <w:p w14:paraId="3EEA455D" w14:textId="77777777" w:rsidR="004F09F3" w:rsidRPr="004F09F3" w:rsidRDefault="004F09F3" w:rsidP="004F09F3">
            <w:pPr>
              <w:rPr>
                <w:ins w:id="2000" w:author="st1" w:date="2021-03-19T11:02:00Z"/>
                <w:rFonts w:ascii="標楷體" w:eastAsia="標楷體" w:hAnsi="標楷體"/>
              </w:rPr>
            </w:pPr>
            <w:ins w:id="2001" w:author="st1" w:date="2021-03-19T11:02:00Z">
              <w:r w:rsidRPr="004F09F3">
                <w:rPr>
                  <w:rFonts w:ascii="標楷體" w:eastAsia="標楷體" w:hAnsi="標楷體" w:hint="eastAsia"/>
                </w:rPr>
                <w:t>447:前置調解金融機構無擔保債務協議資料</w:t>
              </w:r>
            </w:ins>
          </w:p>
          <w:p w14:paraId="3C73E830" w14:textId="77777777" w:rsidR="004F09F3" w:rsidRPr="004F09F3" w:rsidRDefault="004F09F3" w:rsidP="004F09F3">
            <w:pPr>
              <w:rPr>
                <w:ins w:id="2002" w:author="st1" w:date="2021-03-19T11:02:00Z"/>
                <w:rFonts w:ascii="標楷體" w:eastAsia="標楷體" w:hAnsi="標楷體"/>
              </w:rPr>
            </w:pPr>
            <w:ins w:id="2003" w:author="st1" w:date="2021-03-19T11:02:00Z">
              <w:r w:rsidRPr="004F09F3">
                <w:rPr>
                  <w:rFonts w:ascii="標楷體" w:eastAsia="標楷體" w:hAnsi="標楷體" w:hint="eastAsia"/>
                </w:rPr>
                <w:t>448:前置調解無擔保債務分配表資料</w:t>
              </w:r>
            </w:ins>
          </w:p>
          <w:p w14:paraId="459F4664" w14:textId="77777777" w:rsidR="004F09F3" w:rsidRPr="004F09F3" w:rsidRDefault="004F09F3" w:rsidP="004F09F3">
            <w:pPr>
              <w:rPr>
                <w:ins w:id="2004" w:author="st1" w:date="2021-03-19T11:02:00Z"/>
                <w:rFonts w:ascii="標楷體" w:eastAsia="標楷體" w:hAnsi="標楷體"/>
              </w:rPr>
            </w:pPr>
            <w:ins w:id="2005" w:author="st1" w:date="2021-03-19T11:02:00Z">
              <w:r w:rsidRPr="004F09F3">
                <w:rPr>
                  <w:rFonts w:ascii="標楷體" w:eastAsia="標楷體" w:hAnsi="標楷體" w:hint="eastAsia"/>
                </w:rPr>
                <w:t>45:回報是否同意債務清償方案資料</w:t>
              </w:r>
            </w:ins>
          </w:p>
          <w:p w14:paraId="0A5C32B6" w14:textId="77777777" w:rsidR="004F09F3" w:rsidRPr="004F09F3" w:rsidRDefault="004F09F3" w:rsidP="004F09F3">
            <w:pPr>
              <w:rPr>
                <w:ins w:id="2006" w:author="st1" w:date="2021-03-19T11:02:00Z"/>
                <w:rFonts w:ascii="標楷體" w:eastAsia="標楷體" w:hAnsi="標楷體"/>
              </w:rPr>
            </w:pPr>
            <w:ins w:id="2007" w:author="st1" w:date="2021-03-19T11:02:00Z">
              <w:r w:rsidRPr="004F09F3">
                <w:rPr>
                  <w:rFonts w:ascii="標楷體" w:eastAsia="標楷體" w:hAnsi="標楷體" w:hint="eastAsia"/>
                </w:rPr>
                <w:t>450:前置調解債務人繳款資料</w:t>
              </w:r>
            </w:ins>
          </w:p>
          <w:p w14:paraId="0E12356E" w14:textId="77777777" w:rsidR="004F09F3" w:rsidRPr="004F09F3" w:rsidRDefault="004F09F3" w:rsidP="004F09F3">
            <w:pPr>
              <w:rPr>
                <w:ins w:id="2008" w:author="st1" w:date="2021-03-19T11:02:00Z"/>
                <w:rFonts w:ascii="標楷體" w:eastAsia="標楷體" w:hAnsi="標楷體"/>
              </w:rPr>
            </w:pPr>
            <w:ins w:id="2009" w:author="st1" w:date="2021-03-19T11:02:00Z">
              <w:r w:rsidRPr="004F09F3">
                <w:rPr>
                  <w:rFonts w:ascii="標楷體" w:eastAsia="標楷體" w:hAnsi="標楷體" w:hint="eastAsia"/>
                </w:rPr>
                <w:t>451:前置調解延期繳款資料</w:t>
              </w:r>
            </w:ins>
          </w:p>
          <w:p w14:paraId="6B98711C" w14:textId="77777777" w:rsidR="004F09F3" w:rsidRPr="004F09F3" w:rsidRDefault="004F09F3" w:rsidP="004F09F3">
            <w:pPr>
              <w:rPr>
                <w:ins w:id="2010" w:author="st1" w:date="2021-03-19T11:02:00Z"/>
                <w:rFonts w:ascii="標楷體" w:eastAsia="標楷體" w:hAnsi="標楷體"/>
              </w:rPr>
            </w:pPr>
            <w:ins w:id="2011" w:author="st1" w:date="2021-03-19T11:02:00Z">
              <w:r w:rsidRPr="004F09F3">
                <w:rPr>
                  <w:rFonts w:ascii="標楷體" w:eastAsia="標楷體" w:hAnsi="標楷體" w:hint="eastAsia"/>
                </w:rPr>
                <w:t>454:前置調解單獨全數受清償資料</w:t>
              </w:r>
            </w:ins>
          </w:p>
          <w:p w14:paraId="52382932" w14:textId="77777777" w:rsidR="004F09F3" w:rsidRPr="004F09F3" w:rsidRDefault="004F09F3" w:rsidP="004F09F3">
            <w:pPr>
              <w:rPr>
                <w:ins w:id="2012" w:author="st1" w:date="2021-03-19T11:02:00Z"/>
                <w:rFonts w:ascii="標楷體" w:eastAsia="標楷體" w:hAnsi="標楷體"/>
              </w:rPr>
            </w:pPr>
            <w:ins w:id="2013" w:author="st1" w:date="2021-03-19T11:02:00Z">
              <w:r w:rsidRPr="004F09F3">
                <w:rPr>
                  <w:rFonts w:ascii="標楷體" w:eastAsia="標楷體" w:hAnsi="標楷體" w:hint="eastAsia"/>
                </w:rPr>
                <w:t>46:結案通知資料</w:t>
              </w:r>
            </w:ins>
          </w:p>
          <w:p w14:paraId="4F913DE7" w14:textId="77777777" w:rsidR="004F09F3" w:rsidRPr="004F09F3" w:rsidRDefault="004F09F3" w:rsidP="004F09F3">
            <w:pPr>
              <w:rPr>
                <w:ins w:id="2014" w:author="st1" w:date="2021-03-19T11:02:00Z"/>
                <w:rFonts w:ascii="標楷體" w:eastAsia="標楷體" w:hAnsi="標楷體"/>
              </w:rPr>
            </w:pPr>
            <w:ins w:id="2015" w:author="st1" w:date="2021-03-19T11:02:00Z">
              <w:r w:rsidRPr="004F09F3">
                <w:rPr>
                  <w:rFonts w:ascii="標楷體" w:eastAsia="標楷體" w:hAnsi="標楷體" w:hint="eastAsia"/>
                </w:rPr>
                <w:t>47:金融機構無擔保債務協議資料</w:t>
              </w:r>
            </w:ins>
          </w:p>
          <w:p w14:paraId="12009F7D" w14:textId="77777777" w:rsidR="004F09F3" w:rsidRPr="004F09F3" w:rsidRDefault="004F09F3" w:rsidP="004F09F3">
            <w:pPr>
              <w:rPr>
                <w:ins w:id="2016" w:author="st1" w:date="2021-03-19T11:02:00Z"/>
                <w:rFonts w:ascii="標楷體" w:eastAsia="標楷體" w:hAnsi="標楷體"/>
              </w:rPr>
            </w:pPr>
            <w:ins w:id="2017" w:author="st1" w:date="2021-03-19T11:02:00Z">
              <w:r w:rsidRPr="004F09F3">
                <w:rPr>
                  <w:rFonts w:ascii="標楷體" w:eastAsia="標楷體" w:hAnsi="標楷體" w:hint="eastAsia"/>
                </w:rPr>
                <w:t>48:債權人基本資料</w:t>
              </w:r>
            </w:ins>
          </w:p>
          <w:p w14:paraId="3CF32659" w14:textId="77777777" w:rsidR="004F09F3" w:rsidRPr="004F09F3" w:rsidRDefault="004F09F3" w:rsidP="004F09F3">
            <w:pPr>
              <w:rPr>
                <w:ins w:id="2018" w:author="st1" w:date="2021-03-19T11:02:00Z"/>
                <w:rFonts w:ascii="標楷體" w:eastAsia="標楷體" w:hAnsi="標楷體"/>
              </w:rPr>
            </w:pPr>
            <w:ins w:id="2019" w:author="st1" w:date="2021-03-19T11:02:00Z">
              <w:r w:rsidRPr="004F09F3">
                <w:rPr>
                  <w:rFonts w:ascii="標楷體" w:eastAsia="標楷體" w:hAnsi="標楷體" w:hint="eastAsia"/>
                </w:rPr>
                <w:t>49:債務清償方案法院認可資料</w:t>
              </w:r>
            </w:ins>
          </w:p>
          <w:p w14:paraId="5712F70D" w14:textId="77777777" w:rsidR="004F09F3" w:rsidRPr="004F09F3" w:rsidRDefault="004F09F3" w:rsidP="004F09F3">
            <w:pPr>
              <w:rPr>
                <w:ins w:id="2020" w:author="st1" w:date="2021-03-19T11:02:00Z"/>
                <w:rFonts w:ascii="標楷體" w:eastAsia="標楷體" w:hAnsi="標楷體"/>
              </w:rPr>
            </w:pPr>
            <w:ins w:id="2021" w:author="st1" w:date="2021-03-19T11:02:00Z">
              <w:r w:rsidRPr="004F09F3">
                <w:rPr>
                  <w:rFonts w:ascii="標楷體" w:eastAsia="標楷體" w:hAnsi="標楷體" w:hint="eastAsia"/>
                </w:rPr>
                <w:t>50:債務人繳款資料</w:t>
              </w:r>
            </w:ins>
          </w:p>
          <w:p w14:paraId="0D9C9BF2" w14:textId="77777777" w:rsidR="004F09F3" w:rsidRPr="004F09F3" w:rsidRDefault="004F09F3" w:rsidP="004F09F3">
            <w:pPr>
              <w:rPr>
                <w:ins w:id="2022" w:author="st1" w:date="2021-03-19T11:02:00Z"/>
                <w:rFonts w:ascii="標楷體" w:eastAsia="標楷體" w:hAnsi="標楷體"/>
              </w:rPr>
            </w:pPr>
            <w:ins w:id="2023" w:author="st1" w:date="2021-03-19T11:02:00Z">
              <w:r w:rsidRPr="004F09F3">
                <w:rPr>
                  <w:rFonts w:ascii="標楷體" w:eastAsia="標楷體" w:hAnsi="標楷體" w:hint="eastAsia"/>
                </w:rPr>
                <w:t>51:延期繳款（喘息期）資料</w:t>
              </w:r>
            </w:ins>
          </w:p>
          <w:p w14:paraId="4C174DCF" w14:textId="77777777" w:rsidR="004F09F3" w:rsidRPr="004F09F3" w:rsidRDefault="004F09F3" w:rsidP="004F09F3">
            <w:pPr>
              <w:rPr>
                <w:ins w:id="2024" w:author="st1" w:date="2021-03-19T11:02:00Z"/>
                <w:rFonts w:ascii="標楷體" w:eastAsia="標楷體" w:hAnsi="標楷體"/>
              </w:rPr>
            </w:pPr>
            <w:ins w:id="2025" w:author="st1" w:date="2021-03-19T11:02:00Z">
              <w:r w:rsidRPr="004F09F3">
                <w:rPr>
                  <w:rFonts w:ascii="標楷體" w:eastAsia="標楷體" w:hAnsi="標楷體" w:hint="eastAsia"/>
                </w:rPr>
                <w:t>52:前置協商相關資料報送例外處理</w:t>
              </w:r>
            </w:ins>
          </w:p>
          <w:p w14:paraId="3510CF33" w14:textId="77777777" w:rsidR="004F09F3" w:rsidRPr="004F09F3" w:rsidRDefault="004F09F3" w:rsidP="004F09F3">
            <w:pPr>
              <w:rPr>
                <w:ins w:id="2026" w:author="st1" w:date="2021-03-19T11:02:00Z"/>
                <w:rFonts w:ascii="標楷體" w:eastAsia="標楷體" w:hAnsi="標楷體"/>
              </w:rPr>
            </w:pPr>
            <w:ins w:id="2027" w:author="st1" w:date="2021-03-19T11:02:00Z">
              <w:r w:rsidRPr="004F09F3">
                <w:rPr>
                  <w:rFonts w:ascii="標楷體" w:eastAsia="標楷體" w:hAnsi="標楷體" w:hint="eastAsia"/>
                </w:rPr>
                <w:t>53:同意報送例外處理</w:t>
              </w:r>
            </w:ins>
          </w:p>
          <w:p w14:paraId="60E99890" w14:textId="77777777" w:rsidR="004F09F3" w:rsidRPr="004F09F3" w:rsidRDefault="004F09F3" w:rsidP="004F09F3">
            <w:pPr>
              <w:rPr>
                <w:ins w:id="2028" w:author="st1" w:date="2021-03-19T11:02:00Z"/>
                <w:rFonts w:ascii="標楷體" w:eastAsia="標楷體" w:hAnsi="標楷體"/>
              </w:rPr>
            </w:pPr>
            <w:ins w:id="2029" w:author="st1" w:date="2021-03-19T11:02:00Z">
              <w:r w:rsidRPr="004F09F3">
                <w:rPr>
                  <w:rFonts w:ascii="標楷體" w:eastAsia="標楷體" w:hAnsi="標楷體" w:hint="eastAsia"/>
                </w:rPr>
                <w:t>54:單獨全數受清償資料</w:t>
              </w:r>
            </w:ins>
          </w:p>
          <w:p w14:paraId="7C8EBFA0" w14:textId="77777777" w:rsidR="004F09F3" w:rsidRPr="004F09F3" w:rsidRDefault="004F09F3" w:rsidP="004F09F3">
            <w:pPr>
              <w:rPr>
                <w:ins w:id="2030" w:author="st1" w:date="2021-03-19T11:02:00Z"/>
                <w:rFonts w:ascii="標楷體" w:eastAsia="標楷體" w:hAnsi="標楷體"/>
              </w:rPr>
            </w:pPr>
            <w:ins w:id="2031" w:author="st1" w:date="2021-03-19T11:02:00Z">
              <w:r w:rsidRPr="004F09F3">
                <w:rPr>
                  <w:rFonts w:ascii="標楷體" w:eastAsia="標楷體" w:hAnsi="標楷體" w:hint="eastAsia"/>
                </w:rPr>
                <w:t>55:消債條例更生案件資料</w:t>
              </w:r>
            </w:ins>
          </w:p>
          <w:p w14:paraId="0B5A4BDF" w14:textId="77777777" w:rsidR="004F09F3" w:rsidRPr="004F09F3" w:rsidRDefault="004F09F3" w:rsidP="004F09F3">
            <w:pPr>
              <w:rPr>
                <w:ins w:id="2032" w:author="st1" w:date="2021-03-19T11:02:00Z"/>
                <w:rFonts w:ascii="標楷體" w:eastAsia="標楷體" w:hAnsi="標楷體"/>
              </w:rPr>
            </w:pPr>
            <w:ins w:id="2033" w:author="st1" w:date="2021-03-19T11:02:00Z">
              <w:r w:rsidRPr="004F09F3">
                <w:rPr>
                  <w:rFonts w:ascii="標楷體" w:eastAsia="標楷體" w:hAnsi="標楷體" w:hint="eastAsia"/>
                </w:rPr>
                <w:t>56:消債條例清算資料</w:t>
              </w:r>
            </w:ins>
          </w:p>
          <w:p w14:paraId="221D6F79" w14:textId="77777777" w:rsidR="004F09F3" w:rsidRPr="004F09F3" w:rsidRDefault="004F09F3" w:rsidP="004F09F3">
            <w:pPr>
              <w:rPr>
                <w:ins w:id="2034" w:author="st1" w:date="2021-03-19T11:02:00Z"/>
                <w:rFonts w:ascii="標楷體" w:eastAsia="標楷體" w:hAnsi="標楷體"/>
              </w:rPr>
            </w:pPr>
            <w:ins w:id="2035" w:author="st1" w:date="2021-03-19T11:02:00Z">
              <w:r w:rsidRPr="004F09F3">
                <w:rPr>
                  <w:rFonts w:ascii="標楷體" w:eastAsia="標楷體" w:hAnsi="標楷體" w:hint="eastAsia"/>
                </w:rPr>
                <w:t>570:受理更生款項統一收付通知</w:t>
              </w:r>
            </w:ins>
          </w:p>
          <w:p w14:paraId="5E4A370B" w14:textId="77777777" w:rsidR="004F09F3" w:rsidRPr="004F09F3" w:rsidRDefault="004F09F3" w:rsidP="004F09F3">
            <w:pPr>
              <w:rPr>
                <w:ins w:id="2036" w:author="st1" w:date="2021-03-19T11:02:00Z"/>
                <w:rFonts w:ascii="標楷體" w:eastAsia="標楷體" w:hAnsi="標楷體"/>
              </w:rPr>
            </w:pPr>
            <w:ins w:id="2037" w:author="st1" w:date="2021-03-19T11:02:00Z">
              <w:r w:rsidRPr="004F09F3">
                <w:rPr>
                  <w:rFonts w:ascii="標楷體" w:eastAsia="標楷體" w:hAnsi="標楷體" w:hint="eastAsia"/>
                </w:rPr>
                <w:t>571:更生款項統一收付回報債權資料</w:t>
              </w:r>
            </w:ins>
          </w:p>
          <w:p w14:paraId="602E82C7" w14:textId="77777777" w:rsidR="004F09F3" w:rsidRPr="004F09F3" w:rsidRDefault="004F09F3" w:rsidP="004F09F3">
            <w:pPr>
              <w:rPr>
                <w:ins w:id="2038" w:author="st1" w:date="2021-03-19T11:02:00Z"/>
                <w:rFonts w:ascii="標楷體" w:eastAsia="標楷體" w:hAnsi="標楷體"/>
              </w:rPr>
            </w:pPr>
            <w:ins w:id="2039" w:author="st1" w:date="2021-03-19T11:02:00Z">
              <w:r w:rsidRPr="004F09F3">
                <w:rPr>
                  <w:rFonts w:ascii="標楷體" w:eastAsia="標楷體" w:hAnsi="標楷體" w:hint="eastAsia"/>
                </w:rPr>
                <w:t>572:更生款項統一收付分配表</w:t>
              </w:r>
              <w:r w:rsidRPr="004F09F3">
                <w:rPr>
                  <w:rFonts w:ascii="標楷體" w:eastAsia="標楷體" w:hAnsi="標楷體" w:hint="eastAsia"/>
                </w:rPr>
                <w:lastRenderedPageBreak/>
                <w:t>資料</w:t>
              </w:r>
            </w:ins>
          </w:p>
          <w:p w14:paraId="735BE7B4" w14:textId="77777777" w:rsidR="004F09F3" w:rsidRPr="004F09F3" w:rsidRDefault="004F09F3" w:rsidP="004F09F3">
            <w:pPr>
              <w:rPr>
                <w:ins w:id="2040" w:author="st1" w:date="2021-03-19T11:02:00Z"/>
                <w:rFonts w:ascii="標楷體" w:eastAsia="標楷體" w:hAnsi="標楷體"/>
              </w:rPr>
            </w:pPr>
            <w:ins w:id="2041" w:author="st1" w:date="2021-03-19T11:02:00Z">
              <w:r w:rsidRPr="004F09F3">
                <w:rPr>
                  <w:rFonts w:ascii="標楷體" w:eastAsia="標楷體" w:hAnsi="標楷體" w:hint="eastAsia"/>
                </w:rPr>
                <w:t>573:更生債務人繳款資料</w:t>
              </w:r>
            </w:ins>
          </w:p>
          <w:p w14:paraId="27D4D54F" w14:textId="77777777" w:rsidR="004F09F3" w:rsidRPr="004F09F3" w:rsidRDefault="004F09F3" w:rsidP="004F09F3">
            <w:pPr>
              <w:rPr>
                <w:ins w:id="2042" w:author="st1" w:date="2021-03-19T11:02:00Z"/>
                <w:rFonts w:ascii="標楷體" w:eastAsia="標楷體" w:hAnsi="標楷體"/>
              </w:rPr>
            </w:pPr>
            <w:ins w:id="2043" w:author="st1" w:date="2021-03-19T11:02:00Z">
              <w:r w:rsidRPr="004F09F3">
                <w:rPr>
                  <w:rFonts w:ascii="標楷體" w:eastAsia="標楷體" w:hAnsi="標楷體" w:hint="eastAsia"/>
                </w:rPr>
                <w:t>574:更生款項統一收付結案通知資料</w:t>
              </w:r>
            </w:ins>
          </w:p>
          <w:p w14:paraId="2B080759" w14:textId="77777777" w:rsidR="004F09F3" w:rsidRPr="004F09F3" w:rsidRDefault="004F09F3" w:rsidP="004F09F3">
            <w:pPr>
              <w:rPr>
                <w:ins w:id="2044" w:author="st1" w:date="2021-03-19T11:02:00Z"/>
                <w:rFonts w:ascii="標楷體" w:eastAsia="標楷體" w:hAnsi="標楷體"/>
              </w:rPr>
            </w:pPr>
            <w:ins w:id="2045" w:author="st1" w:date="2021-03-19T11:02:00Z">
              <w:r w:rsidRPr="004F09F3">
                <w:rPr>
                  <w:rFonts w:ascii="標楷體" w:eastAsia="標楷體" w:hAnsi="標楷體" w:hint="eastAsia"/>
                </w:rPr>
                <w:t>575:更生債權金額異動通知資料</w:t>
              </w:r>
            </w:ins>
          </w:p>
          <w:p w14:paraId="6E0EBE64" w14:textId="77777777" w:rsidR="004F09F3" w:rsidRPr="004F09F3" w:rsidRDefault="004F09F3" w:rsidP="004F09F3">
            <w:pPr>
              <w:rPr>
                <w:ins w:id="2046" w:author="st1" w:date="2021-03-19T11:02:00Z"/>
                <w:rFonts w:ascii="標楷體" w:eastAsia="標楷體" w:hAnsi="標楷體"/>
              </w:rPr>
            </w:pPr>
            <w:ins w:id="2047" w:author="st1" w:date="2021-03-19T11:02:00Z">
              <w:r w:rsidRPr="004F09F3">
                <w:rPr>
                  <w:rFonts w:ascii="標楷體" w:eastAsia="標楷體" w:hAnsi="標楷體" w:hint="eastAsia"/>
                </w:rPr>
                <w:t>60:變更還款條件暨請求回報剩餘債權通知資料</w:t>
              </w:r>
            </w:ins>
          </w:p>
          <w:p w14:paraId="46AAF318" w14:textId="77777777" w:rsidR="004F09F3" w:rsidRPr="004F09F3" w:rsidRDefault="004F09F3" w:rsidP="004F09F3">
            <w:pPr>
              <w:rPr>
                <w:ins w:id="2048" w:author="st1" w:date="2021-03-19T11:02:00Z"/>
                <w:rFonts w:ascii="標楷體" w:eastAsia="標楷體" w:hAnsi="標楷體"/>
              </w:rPr>
            </w:pPr>
            <w:ins w:id="2049" w:author="st1" w:date="2021-03-19T11:02:00Z">
              <w:r w:rsidRPr="004F09F3">
                <w:rPr>
                  <w:rFonts w:ascii="標楷體" w:eastAsia="標楷體" w:hAnsi="標楷體" w:hint="eastAsia"/>
                </w:rPr>
                <w:t>61:回報協商剩餘債權金額資料</w:t>
              </w:r>
            </w:ins>
          </w:p>
          <w:p w14:paraId="273CC7CC" w14:textId="77777777" w:rsidR="004F09F3" w:rsidRPr="004F09F3" w:rsidRDefault="004F09F3" w:rsidP="004F09F3">
            <w:pPr>
              <w:rPr>
                <w:ins w:id="2050" w:author="st1" w:date="2021-03-19T11:02:00Z"/>
                <w:rFonts w:ascii="標楷體" w:eastAsia="標楷體" w:hAnsi="標楷體"/>
              </w:rPr>
            </w:pPr>
            <w:ins w:id="2051" w:author="st1" w:date="2021-03-19T11:02:00Z">
              <w:r w:rsidRPr="004F09F3">
                <w:rPr>
                  <w:rFonts w:ascii="標楷體" w:eastAsia="標楷體" w:hAnsi="標楷體" w:hint="eastAsia"/>
                </w:rPr>
                <w:t>62:金融機構無擔保債務變更還款條件協議資料</w:t>
              </w:r>
            </w:ins>
          </w:p>
          <w:p w14:paraId="2F989F73" w14:textId="61C99C0C" w:rsidR="00396081" w:rsidRPr="00422331" w:rsidDel="004F09F3" w:rsidRDefault="004F09F3" w:rsidP="004F09F3">
            <w:pPr>
              <w:rPr>
                <w:del w:id="2052" w:author="st1" w:date="2021-03-19T11:02:00Z"/>
                <w:rFonts w:ascii="標楷體" w:eastAsia="標楷體" w:hAnsi="標楷體"/>
              </w:rPr>
            </w:pPr>
            <w:ins w:id="2053" w:author="st1" w:date="2021-03-19T11:02:00Z">
              <w:r w:rsidRPr="004F09F3">
                <w:rPr>
                  <w:rFonts w:ascii="標楷體" w:eastAsia="標楷體" w:hAnsi="標楷體" w:hint="eastAsia"/>
                </w:rPr>
                <w:t>63:變更還款方案結案通知資料</w:t>
              </w:r>
            </w:ins>
            <w:del w:id="2054" w:author="st1" w:date="2021-03-19T11:02:00Z">
              <w:r w:rsidR="00396081" w:rsidRPr="00422331" w:rsidDel="004F09F3">
                <w:rPr>
                  <w:rFonts w:ascii="標楷體" w:eastAsia="標楷體" w:hAnsi="標楷體" w:hint="eastAsia"/>
                </w:rPr>
                <w:delText>40:前置協商受理申請暨請求償權通知資料</w:delText>
              </w:r>
            </w:del>
          </w:p>
          <w:p w14:paraId="0D29BAF3" w14:textId="483E0A91" w:rsidR="00396081" w:rsidRPr="00422331" w:rsidDel="004F09F3" w:rsidRDefault="00396081" w:rsidP="005F76AD">
            <w:pPr>
              <w:rPr>
                <w:del w:id="2055" w:author="st1" w:date="2021-03-19T11:02:00Z"/>
                <w:rFonts w:ascii="標楷體" w:eastAsia="標楷體" w:hAnsi="標楷體"/>
              </w:rPr>
            </w:pPr>
            <w:del w:id="2056" w:author="st1" w:date="2021-03-19T11:02:00Z">
              <w:r w:rsidRPr="00422331" w:rsidDel="004F09F3">
                <w:rPr>
                  <w:rFonts w:ascii="標楷體" w:eastAsia="標楷體" w:hAnsi="標楷體" w:hint="eastAsia"/>
                </w:rPr>
                <w:delText>41:協商開始暨停催通知資料</w:delText>
              </w:r>
            </w:del>
          </w:p>
          <w:p w14:paraId="14F5AA49" w14:textId="69CC03FD" w:rsidR="00396081" w:rsidRPr="00422331" w:rsidDel="004F09F3" w:rsidRDefault="00396081" w:rsidP="005F76AD">
            <w:pPr>
              <w:rPr>
                <w:del w:id="2057" w:author="st1" w:date="2021-03-19T11:02:00Z"/>
                <w:rFonts w:ascii="標楷體" w:eastAsia="標楷體" w:hAnsi="標楷體"/>
              </w:rPr>
            </w:pPr>
            <w:del w:id="2058" w:author="st1" w:date="2021-03-19T11:02:00Z">
              <w:r w:rsidRPr="00422331" w:rsidDel="004F09F3">
                <w:rPr>
                  <w:rFonts w:ascii="標楷體" w:eastAsia="標楷體" w:hAnsi="標楷體" w:hint="eastAsia"/>
                </w:rPr>
                <w:delText>42:回報無擔保債權金額資料</w:delText>
              </w:r>
            </w:del>
          </w:p>
          <w:p w14:paraId="2F927A3A" w14:textId="41A133EF" w:rsidR="00396081" w:rsidRPr="00422331" w:rsidDel="004F09F3" w:rsidRDefault="00396081" w:rsidP="005F76AD">
            <w:pPr>
              <w:rPr>
                <w:del w:id="2059" w:author="st1" w:date="2021-03-19T11:02:00Z"/>
                <w:rFonts w:ascii="標楷體" w:eastAsia="標楷體" w:hAnsi="標楷體"/>
              </w:rPr>
            </w:pPr>
            <w:del w:id="2060" w:author="st1" w:date="2021-03-19T11:02:00Z">
              <w:r w:rsidRPr="00422331" w:rsidDel="004F09F3">
                <w:rPr>
                  <w:rFonts w:ascii="標楷體" w:eastAsia="標楷體" w:hAnsi="標楷體" w:hint="eastAsia"/>
                </w:rPr>
                <w:delText>43:回報有擔保債權金額資料</w:delText>
              </w:r>
            </w:del>
          </w:p>
          <w:p w14:paraId="2167D665" w14:textId="6EF957CA" w:rsidR="00396081" w:rsidRPr="00422331" w:rsidDel="004F09F3" w:rsidRDefault="00396081" w:rsidP="005F76AD">
            <w:pPr>
              <w:rPr>
                <w:del w:id="2061" w:author="st1" w:date="2021-03-19T11:02:00Z"/>
                <w:rFonts w:ascii="標楷體" w:eastAsia="標楷體" w:hAnsi="標楷體"/>
              </w:rPr>
            </w:pPr>
            <w:del w:id="2062" w:author="st1" w:date="2021-03-19T11:02:00Z">
              <w:r w:rsidRPr="00422331" w:rsidDel="004F09F3">
                <w:rPr>
                  <w:rFonts w:ascii="標楷體" w:eastAsia="標楷體" w:hAnsi="標楷體" w:hint="eastAsia"/>
                </w:rPr>
                <w:delText>44:請求同意債務清償方案通知資料</w:delText>
              </w:r>
            </w:del>
          </w:p>
          <w:p w14:paraId="27989392" w14:textId="63012FDC" w:rsidR="00396081" w:rsidRPr="00422331" w:rsidDel="004F09F3" w:rsidRDefault="00396081" w:rsidP="005F76AD">
            <w:pPr>
              <w:rPr>
                <w:del w:id="2063" w:author="st1" w:date="2021-03-19T11:02:00Z"/>
                <w:rFonts w:ascii="標楷體" w:eastAsia="標楷體" w:hAnsi="標楷體"/>
              </w:rPr>
            </w:pPr>
            <w:del w:id="2064" w:author="st1" w:date="2021-03-19T11:02:00Z">
              <w:r w:rsidRPr="00422331" w:rsidDel="004F09F3">
                <w:rPr>
                  <w:rFonts w:ascii="標楷體" w:eastAsia="標楷體" w:hAnsi="標楷體" w:hint="eastAsia"/>
                </w:rPr>
                <w:delText>45:回報是否同意債務清償方案資料</w:delText>
              </w:r>
            </w:del>
          </w:p>
          <w:p w14:paraId="23620854" w14:textId="24A36701" w:rsidR="00396081" w:rsidRPr="00422331" w:rsidDel="004F09F3" w:rsidRDefault="00396081" w:rsidP="005F76AD">
            <w:pPr>
              <w:rPr>
                <w:del w:id="2065" w:author="st1" w:date="2021-03-19T11:02:00Z"/>
                <w:rFonts w:ascii="標楷體" w:eastAsia="標楷體" w:hAnsi="標楷體"/>
              </w:rPr>
            </w:pPr>
            <w:del w:id="2066" w:author="st1" w:date="2021-03-19T11:02:00Z">
              <w:r w:rsidRPr="00422331" w:rsidDel="004F09F3">
                <w:rPr>
                  <w:rFonts w:ascii="標楷體" w:eastAsia="標楷體" w:hAnsi="標楷體" w:hint="eastAsia"/>
                </w:rPr>
                <w:delText>46:結案通知資料;</w:delText>
              </w:r>
            </w:del>
          </w:p>
          <w:p w14:paraId="02E65284" w14:textId="4711307F" w:rsidR="00396081" w:rsidRPr="00422331" w:rsidDel="004F09F3" w:rsidRDefault="00396081" w:rsidP="005F76AD">
            <w:pPr>
              <w:rPr>
                <w:del w:id="2067" w:author="st1" w:date="2021-03-19T11:02:00Z"/>
                <w:rFonts w:ascii="標楷體" w:eastAsia="標楷體" w:hAnsi="標楷體"/>
              </w:rPr>
            </w:pPr>
            <w:del w:id="2068" w:author="st1" w:date="2021-03-19T11:02:00Z">
              <w:r w:rsidRPr="00422331" w:rsidDel="004F09F3">
                <w:rPr>
                  <w:rFonts w:ascii="標楷體" w:eastAsia="標楷體" w:hAnsi="標楷體" w:hint="eastAsia"/>
                </w:rPr>
                <w:delText>47:金融機構無擔保債務協議資料</w:delText>
              </w:r>
            </w:del>
          </w:p>
          <w:p w14:paraId="58F836D1" w14:textId="295C8A41" w:rsidR="00396081" w:rsidRPr="00422331" w:rsidDel="004F09F3" w:rsidRDefault="00396081" w:rsidP="005F76AD">
            <w:pPr>
              <w:rPr>
                <w:del w:id="2069" w:author="st1" w:date="2021-03-19T11:02:00Z"/>
                <w:rFonts w:ascii="標楷體" w:eastAsia="標楷體" w:hAnsi="標楷體"/>
              </w:rPr>
            </w:pPr>
            <w:del w:id="2070" w:author="st1" w:date="2021-03-19T11:02:00Z">
              <w:r w:rsidRPr="00422331" w:rsidDel="004F09F3">
                <w:rPr>
                  <w:rFonts w:ascii="標楷體" w:eastAsia="標楷體" w:hAnsi="標楷體" w:hint="eastAsia"/>
                </w:rPr>
                <w:delText>48:債權人基本資料</w:delText>
              </w:r>
            </w:del>
          </w:p>
          <w:p w14:paraId="455BD7DB" w14:textId="470C8723" w:rsidR="00396081" w:rsidRPr="00422331" w:rsidDel="004F09F3" w:rsidRDefault="00396081" w:rsidP="005F76AD">
            <w:pPr>
              <w:rPr>
                <w:del w:id="2071" w:author="st1" w:date="2021-03-19T11:02:00Z"/>
                <w:rFonts w:ascii="標楷體" w:eastAsia="標楷體" w:hAnsi="標楷體"/>
              </w:rPr>
            </w:pPr>
            <w:del w:id="2072" w:author="st1" w:date="2021-03-19T11:02:00Z">
              <w:r w:rsidRPr="00422331" w:rsidDel="004F09F3">
                <w:rPr>
                  <w:rFonts w:ascii="標楷體" w:eastAsia="標楷體" w:hAnsi="標楷體" w:hint="eastAsia"/>
                </w:rPr>
                <w:delText>49:債務清償方案法院認可資料</w:delText>
              </w:r>
            </w:del>
          </w:p>
          <w:p w14:paraId="6F74B490" w14:textId="31839B45" w:rsidR="00396081" w:rsidRPr="00422331" w:rsidDel="004F09F3" w:rsidRDefault="00396081" w:rsidP="005F76AD">
            <w:pPr>
              <w:rPr>
                <w:del w:id="2073" w:author="st1" w:date="2021-03-19T11:02:00Z"/>
                <w:rFonts w:ascii="標楷體" w:eastAsia="標楷體" w:hAnsi="標楷體"/>
              </w:rPr>
            </w:pPr>
            <w:del w:id="2074" w:author="st1" w:date="2021-03-19T11:02:00Z">
              <w:r w:rsidRPr="00422331" w:rsidDel="004F09F3">
                <w:rPr>
                  <w:rFonts w:ascii="標楷體" w:eastAsia="標楷體" w:hAnsi="標楷體" w:hint="eastAsia"/>
                </w:rPr>
                <w:delText>50:債務人繳款資料</w:delText>
              </w:r>
            </w:del>
          </w:p>
          <w:p w14:paraId="6B3FE781" w14:textId="653B526B" w:rsidR="00396081" w:rsidRPr="00422331" w:rsidDel="004F09F3" w:rsidRDefault="00396081" w:rsidP="005F76AD">
            <w:pPr>
              <w:rPr>
                <w:del w:id="2075" w:author="st1" w:date="2021-03-19T11:02:00Z"/>
                <w:rFonts w:ascii="標楷體" w:eastAsia="標楷體" w:hAnsi="標楷體"/>
              </w:rPr>
            </w:pPr>
            <w:del w:id="2076" w:author="st1" w:date="2021-03-19T11:02:00Z">
              <w:r w:rsidRPr="00422331" w:rsidDel="004F09F3">
                <w:rPr>
                  <w:rFonts w:ascii="標楷體" w:eastAsia="標楷體" w:hAnsi="標楷體" w:hint="eastAsia"/>
                </w:rPr>
                <w:delText>51:延期繳款（喘息期）資料</w:delText>
              </w:r>
            </w:del>
          </w:p>
          <w:p w14:paraId="0DA12EFC" w14:textId="180AA2C6" w:rsidR="00396081" w:rsidRPr="00422331" w:rsidDel="004F09F3" w:rsidRDefault="00396081" w:rsidP="005F76AD">
            <w:pPr>
              <w:rPr>
                <w:del w:id="2077" w:author="st1" w:date="2021-03-19T11:02:00Z"/>
                <w:rFonts w:ascii="標楷體" w:eastAsia="標楷體" w:hAnsi="標楷體"/>
              </w:rPr>
            </w:pPr>
            <w:del w:id="2078" w:author="st1" w:date="2021-03-19T11:02:00Z">
              <w:r w:rsidRPr="00422331" w:rsidDel="004F09F3">
                <w:rPr>
                  <w:rFonts w:ascii="標楷體" w:eastAsia="標楷體" w:hAnsi="標楷體" w:hint="eastAsia"/>
                </w:rPr>
                <w:delText>52:前置協商相關資料報送例外處理</w:delText>
              </w:r>
            </w:del>
          </w:p>
          <w:p w14:paraId="7B943B68" w14:textId="38828390" w:rsidR="00396081" w:rsidRPr="00422331" w:rsidDel="004F09F3" w:rsidRDefault="00396081" w:rsidP="005F76AD">
            <w:pPr>
              <w:rPr>
                <w:del w:id="2079" w:author="st1" w:date="2021-03-19T11:02:00Z"/>
                <w:rFonts w:ascii="標楷體" w:eastAsia="標楷體" w:hAnsi="標楷體"/>
              </w:rPr>
            </w:pPr>
            <w:del w:id="2080" w:author="st1" w:date="2021-03-19T11:02:00Z">
              <w:r w:rsidRPr="00422331" w:rsidDel="004F09F3">
                <w:rPr>
                  <w:rFonts w:ascii="標楷體" w:eastAsia="標楷體" w:hAnsi="標楷體" w:hint="eastAsia"/>
                </w:rPr>
                <w:delText>53:同意報送例外處理</w:delText>
              </w:r>
            </w:del>
          </w:p>
          <w:p w14:paraId="00B7F806" w14:textId="1919317B" w:rsidR="00396081" w:rsidRPr="00422331" w:rsidDel="004F09F3" w:rsidRDefault="00396081" w:rsidP="005F76AD">
            <w:pPr>
              <w:rPr>
                <w:del w:id="2081" w:author="st1" w:date="2021-03-19T11:02:00Z"/>
                <w:rFonts w:ascii="標楷體" w:eastAsia="標楷體" w:hAnsi="標楷體"/>
              </w:rPr>
            </w:pPr>
            <w:del w:id="2082" w:author="st1" w:date="2021-03-19T11:02:00Z">
              <w:r w:rsidRPr="00422331" w:rsidDel="004F09F3">
                <w:rPr>
                  <w:rFonts w:ascii="標楷體" w:eastAsia="標楷體" w:hAnsi="標楷體" w:hint="eastAsia"/>
                </w:rPr>
                <w:delText>54:單獨全數受清償資料</w:delText>
              </w:r>
            </w:del>
          </w:p>
          <w:p w14:paraId="2CB2BFBE" w14:textId="3450D529" w:rsidR="00396081" w:rsidRPr="00422331" w:rsidDel="004F09F3" w:rsidRDefault="00396081" w:rsidP="005F76AD">
            <w:pPr>
              <w:rPr>
                <w:del w:id="2083" w:author="st1" w:date="2021-03-19T11:02:00Z"/>
                <w:rFonts w:ascii="標楷體" w:eastAsia="標楷體" w:hAnsi="標楷體"/>
              </w:rPr>
            </w:pPr>
            <w:del w:id="2084" w:author="st1" w:date="2021-03-19T11:02:00Z">
              <w:r w:rsidRPr="00422331" w:rsidDel="004F09F3">
                <w:rPr>
                  <w:rFonts w:ascii="標楷體" w:eastAsia="標楷體" w:hAnsi="標楷體" w:hint="eastAsia"/>
                </w:rPr>
                <w:delText>55:消債條例更生案件資料</w:delText>
              </w:r>
            </w:del>
          </w:p>
          <w:p w14:paraId="6072B364" w14:textId="4E8C8389" w:rsidR="00396081" w:rsidRPr="00422331" w:rsidDel="004F09F3" w:rsidRDefault="00396081" w:rsidP="005F76AD">
            <w:pPr>
              <w:rPr>
                <w:del w:id="2085" w:author="st1" w:date="2021-03-19T11:02:00Z"/>
                <w:rFonts w:ascii="標楷體" w:eastAsia="標楷體" w:hAnsi="標楷體"/>
              </w:rPr>
            </w:pPr>
            <w:del w:id="2086" w:author="st1" w:date="2021-03-19T11:02:00Z">
              <w:r w:rsidRPr="00422331" w:rsidDel="004F09F3">
                <w:rPr>
                  <w:rFonts w:ascii="標楷體" w:eastAsia="標楷體" w:hAnsi="標楷體" w:hint="eastAsia"/>
                </w:rPr>
                <w:delText>56:消債條例清算資料</w:delText>
              </w:r>
            </w:del>
          </w:p>
          <w:p w14:paraId="2B58E0BA" w14:textId="69259086" w:rsidR="00396081" w:rsidRPr="00422331" w:rsidDel="004F09F3" w:rsidRDefault="00396081" w:rsidP="005F76AD">
            <w:pPr>
              <w:rPr>
                <w:del w:id="2087" w:author="st1" w:date="2021-03-19T11:02:00Z"/>
                <w:rFonts w:ascii="標楷體" w:eastAsia="標楷體" w:hAnsi="標楷體"/>
              </w:rPr>
            </w:pPr>
            <w:del w:id="2088" w:author="st1" w:date="2021-03-19T11:02:00Z">
              <w:r w:rsidRPr="00422331" w:rsidDel="004F09F3">
                <w:rPr>
                  <w:rFonts w:ascii="標楷體" w:eastAsia="標楷體" w:hAnsi="標楷體" w:hint="eastAsia"/>
                </w:rPr>
                <w:delText>60:變更還款條件暨請求回報剩餘債權通知資料</w:delText>
              </w:r>
            </w:del>
          </w:p>
          <w:p w14:paraId="0BB21631" w14:textId="5A3FBB09" w:rsidR="00396081" w:rsidRPr="00422331" w:rsidDel="004F09F3" w:rsidRDefault="00396081" w:rsidP="005F76AD">
            <w:pPr>
              <w:rPr>
                <w:del w:id="2089" w:author="st1" w:date="2021-03-19T11:02:00Z"/>
                <w:rFonts w:ascii="標楷體" w:eastAsia="標楷體" w:hAnsi="標楷體"/>
              </w:rPr>
            </w:pPr>
            <w:del w:id="2090" w:author="st1" w:date="2021-03-19T11:02:00Z">
              <w:r w:rsidRPr="00422331" w:rsidDel="004F09F3">
                <w:rPr>
                  <w:rFonts w:ascii="標楷體" w:eastAsia="標楷體" w:hAnsi="標楷體" w:hint="eastAsia"/>
                </w:rPr>
                <w:delText>61:回報協商剩餘債權金額資料;</w:delText>
              </w:r>
            </w:del>
          </w:p>
          <w:p w14:paraId="4A0A0861" w14:textId="422D96EA" w:rsidR="00396081" w:rsidRPr="00422331" w:rsidDel="004F09F3" w:rsidRDefault="00396081" w:rsidP="005F76AD">
            <w:pPr>
              <w:rPr>
                <w:del w:id="2091" w:author="st1" w:date="2021-03-19T11:02:00Z"/>
                <w:rFonts w:ascii="標楷體" w:eastAsia="標楷體" w:hAnsi="標楷體"/>
              </w:rPr>
            </w:pPr>
            <w:del w:id="2092" w:author="st1" w:date="2021-03-19T11:02:00Z">
              <w:r w:rsidRPr="00422331" w:rsidDel="004F09F3">
                <w:rPr>
                  <w:rFonts w:ascii="標楷體" w:eastAsia="標楷體" w:hAnsi="標楷體" w:hint="eastAsia"/>
                </w:rPr>
                <w:delText>62:金融機構無擔保債務變更還款條件協議資料</w:delText>
              </w:r>
            </w:del>
          </w:p>
          <w:p w14:paraId="7DF03C03" w14:textId="5EB6556F" w:rsidR="00396081" w:rsidRPr="00422331" w:rsidDel="004F09F3" w:rsidRDefault="00396081" w:rsidP="005F76AD">
            <w:pPr>
              <w:rPr>
                <w:del w:id="2093" w:author="st1" w:date="2021-03-19T11:02:00Z"/>
                <w:rFonts w:ascii="標楷體" w:eastAsia="標楷體" w:hAnsi="標楷體"/>
              </w:rPr>
            </w:pPr>
            <w:del w:id="2094" w:author="st1" w:date="2021-03-19T11:02:00Z">
              <w:r w:rsidRPr="00422331" w:rsidDel="004F09F3">
                <w:rPr>
                  <w:rFonts w:ascii="標楷體" w:eastAsia="標楷體" w:hAnsi="標楷體" w:hint="eastAsia"/>
                </w:rPr>
                <w:delText>63:變更還款方案結案通知資料</w:delText>
              </w:r>
            </w:del>
          </w:p>
          <w:p w14:paraId="043B49F0" w14:textId="1E736DC3" w:rsidR="00396081" w:rsidRPr="00422331" w:rsidDel="004F09F3" w:rsidRDefault="00396081" w:rsidP="005F76AD">
            <w:pPr>
              <w:rPr>
                <w:del w:id="2095" w:author="st1" w:date="2021-03-19T11:02:00Z"/>
                <w:rFonts w:ascii="標楷體" w:eastAsia="標楷體" w:hAnsi="標楷體"/>
              </w:rPr>
            </w:pPr>
            <w:del w:id="2096" w:author="st1" w:date="2021-03-19T11:02:00Z">
              <w:r w:rsidRPr="00422331" w:rsidDel="004F09F3">
                <w:rPr>
                  <w:rFonts w:ascii="標楷體" w:eastAsia="標楷體" w:hAnsi="標楷體" w:hint="eastAsia"/>
                </w:rPr>
                <w:delText>64:受理更生款項統一收付通知</w:delText>
              </w:r>
            </w:del>
          </w:p>
          <w:p w14:paraId="71901FA0" w14:textId="369C65E1" w:rsidR="00396081" w:rsidRPr="00422331" w:rsidDel="004F09F3" w:rsidRDefault="00396081" w:rsidP="005F76AD">
            <w:pPr>
              <w:rPr>
                <w:del w:id="2097" w:author="st1" w:date="2021-03-19T11:02:00Z"/>
                <w:rFonts w:ascii="標楷體" w:eastAsia="標楷體" w:hAnsi="標楷體"/>
              </w:rPr>
            </w:pPr>
            <w:del w:id="2098" w:author="st1" w:date="2021-03-19T11:02:00Z">
              <w:r w:rsidRPr="00422331" w:rsidDel="004F09F3">
                <w:rPr>
                  <w:rFonts w:ascii="標楷體" w:eastAsia="標楷體" w:hAnsi="標楷體" w:hint="eastAsia"/>
                </w:rPr>
                <w:delText>65:更生款項統一收付回報債權資料</w:delText>
              </w:r>
            </w:del>
          </w:p>
          <w:p w14:paraId="411A3A1B" w14:textId="4061D710" w:rsidR="00396081" w:rsidRPr="00422331" w:rsidDel="004F09F3" w:rsidRDefault="00396081" w:rsidP="005F76AD">
            <w:pPr>
              <w:rPr>
                <w:del w:id="2099" w:author="st1" w:date="2021-03-19T11:02:00Z"/>
                <w:rFonts w:ascii="標楷體" w:eastAsia="標楷體" w:hAnsi="標楷體"/>
              </w:rPr>
            </w:pPr>
            <w:del w:id="2100" w:author="st1" w:date="2021-03-19T11:02:00Z">
              <w:r w:rsidRPr="00422331" w:rsidDel="004F09F3">
                <w:rPr>
                  <w:rFonts w:ascii="標楷體" w:eastAsia="標楷體" w:hAnsi="標楷體" w:hint="eastAsia"/>
                </w:rPr>
                <w:delText>66:更生款項統一收付分配表資料</w:delText>
              </w:r>
            </w:del>
          </w:p>
          <w:p w14:paraId="2633F6C0" w14:textId="2F47A7E0" w:rsidR="00396081" w:rsidRPr="00422331" w:rsidDel="004F09F3" w:rsidRDefault="00396081" w:rsidP="005F76AD">
            <w:pPr>
              <w:rPr>
                <w:del w:id="2101" w:author="st1" w:date="2021-03-19T11:02:00Z"/>
                <w:rFonts w:ascii="標楷體" w:eastAsia="標楷體" w:hAnsi="標楷體"/>
              </w:rPr>
            </w:pPr>
            <w:del w:id="2102" w:author="st1" w:date="2021-03-19T11:02:00Z">
              <w:r w:rsidRPr="00422331" w:rsidDel="004F09F3">
                <w:rPr>
                  <w:rFonts w:ascii="標楷體" w:eastAsia="標楷體" w:hAnsi="標楷體" w:hint="eastAsia"/>
                </w:rPr>
                <w:delText>67:更生債務人繳款資料</w:delText>
              </w:r>
            </w:del>
          </w:p>
          <w:p w14:paraId="328DEE88" w14:textId="32E7E276" w:rsidR="00396081" w:rsidRPr="00422331" w:rsidDel="004F09F3" w:rsidRDefault="00396081" w:rsidP="005F76AD">
            <w:pPr>
              <w:rPr>
                <w:del w:id="2103" w:author="st1" w:date="2021-03-19T11:02:00Z"/>
                <w:rFonts w:ascii="標楷體" w:eastAsia="標楷體" w:hAnsi="標楷體"/>
              </w:rPr>
            </w:pPr>
            <w:del w:id="2104" w:author="st1" w:date="2021-03-19T11:02:00Z">
              <w:r w:rsidRPr="00422331" w:rsidDel="004F09F3">
                <w:rPr>
                  <w:rFonts w:ascii="標楷體" w:eastAsia="標楷體" w:hAnsi="標楷體" w:hint="eastAsia"/>
                </w:rPr>
                <w:delText>68:更生款項統一收付結案通知資料</w:delText>
              </w:r>
            </w:del>
          </w:p>
          <w:p w14:paraId="0A049587" w14:textId="0BF2214A" w:rsidR="00396081" w:rsidRPr="00422331" w:rsidDel="004F09F3" w:rsidRDefault="00396081" w:rsidP="005F76AD">
            <w:pPr>
              <w:rPr>
                <w:del w:id="2105" w:author="st1" w:date="2021-03-19T11:02:00Z"/>
                <w:rFonts w:ascii="標楷體" w:eastAsia="標楷體" w:hAnsi="標楷體"/>
              </w:rPr>
            </w:pPr>
            <w:del w:id="2106" w:author="st1" w:date="2021-03-19T11:02:00Z">
              <w:r w:rsidRPr="00422331" w:rsidDel="004F09F3">
                <w:rPr>
                  <w:rFonts w:ascii="標楷體" w:eastAsia="標楷體" w:hAnsi="標楷體" w:hint="eastAsia"/>
                </w:rPr>
                <w:delText>69:更生債權金額異動通知資料</w:delText>
              </w:r>
            </w:del>
          </w:p>
          <w:p w14:paraId="6CE8FF68" w14:textId="112103A0" w:rsidR="00396081" w:rsidRPr="00422331" w:rsidDel="004F09F3" w:rsidRDefault="00396081" w:rsidP="005F76AD">
            <w:pPr>
              <w:rPr>
                <w:del w:id="2107" w:author="st1" w:date="2021-03-19T11:02:00Z"/>
                <w:rFonts w:ascii="標楷體" w:eastAsia="標楷體" w:hAnsi="標楷體"/>
              </w:rPr>
            </w:pPr>
            <w:del w:id="2108" w:author="st1" w:date="2021-03-19T11:02:00Z">
              <w:r w:rsidRPr="00422331" w:rsidDel="004F09F3">
                <w:rPr>
                  <w:rFonts w:ascii="標楷體" w:eastAsia="標楷體" w:hAnsi="標楷體" w:hint="eastAsia"/>
                </w:rPr>
                <w:delText>440:前置調解受理申請暨請求回報債權通知資料</w:delText>
              </w:r>
            </w:del>
          </w:p>
          <w:p w14:paraId="419B2ECB" w14:textId="413A5851" w:rsidR="00396081" w:rsidRPr="00422331" w:rsidDel="004F09F3" w:rsidRDefault="00396081" w:rsidP="005F76AD">
            <w:pPr>
              <w:rPr>
                <w:del w:id="2109" w:author="st1" w:date="2021-03-19T11:02:00Z"/>
                <w:rFonts w:ascii="標楷體" w:eastAsia="標楷體" w:hAnsi="標楷體"/>
              </w:rPr>
            </w:pPr>
            <w:del w:id="2110" w:author="st1" w:date="2021-03-19T11:02:00Z">
              <w:r w:rsidRPr="00422331" w:rsidDel="004F09F3">
                <w:rPr>
                  <w:rFonts w:ascii="標楷體" w:eastAsia="標楷體" w:hAnsi="標楷體" w:hint="eastAsia"/>
                </w:rPr>
                <w:delText>442:前置調解回報無擔保債權金額資料</w:delText>
              </w:r>
            </w:del>
          </w:p>
          <w:p w14:paraId="795EFEE1" w14:textId="734116E9" w:rsidR="00396081" w:rsidRPr="00422331" w:rsidDel="004F09F3" w:rsidRDefault="00396081" w:rsidP="005F76AD">
            <w:pPr>
              <w:rPr>
                <w:del w:id="2111" w:author="st1" w:date="2021-03-19T11:02:00Z"/>
                <w:rFonts w:ascii="標楷體" w:eastAsia="標楷體" w:hAnsi="標楷體"/>
              </w:rPr>
            </w:pPr>
            <w:del w:id="2112" w:author="st1" w:date="2021-03-19T11:02:00Z">
              <w:r w:rsidRPr="00422331" w:rsidDel="004F09F3">
                <w:rPr>
                  <w:rFonts w:ascii="標楷體" w:eastAsia="標楷體" w:hAnsi="標楷體" w:hint="eastAsia"/>
                </w:rPr>
                <w:delText>443:前置調解回報有擔保債權金額資料</w:delText>
              </w:r>
            </w:del>
          </w:p>
          <w:p w14:paraId="4C64F579" w14:textId="2DBCF81A" w:rsidR="00396081" w:rsidRPr="00422331" w:rsidDel="004F09F3" w:rsidRDefault="00396081" w:rsidP="005F76AD">
            <w:pPr>
              <w:rPr>
                <w:del w:id="2113" w:author="st1" w:date="2021-03-19T11:02:00Z"/>
                <w:rFonts w:ascii="標楷體" w:eastAsia="標楷體" w:hAnsi="標楷體"/>
              </w:rPr>
            </w:pPr>
            <w:del w:id="2114" w:author="st1" w:date="2021-03-19T11:02:00Z">
              <w:r w:rsidRPr="00422331" w:rsidDel="004F09F3">
                <w:rPr>
                  <w:rFonts w:ascii="標楷體" w:eastAsia="標楷體" w:hAnsi="標楷體" w:hint="eastAsia"/>
                </w:rPr>
                <w:delText>444:前置調解債務人基本資料</w:delText>
              </w:r>
            </w:del>
          </w:p>
          <w:p w14:paraId="582A06FC" w14:textId="14A2D9B6" w:rsidR="00396081" w:rsidRPr="00422331" w:rsidDel="004F09F3" w:rsidRDefault="00396081" w:rsidP="005F76AD">
            <w:pPr>
              <w:rPr>
                <w:del w:id="2115" w:author="st1" w:date="2021-03-19T11:02:00Z"/>
                <w:rFonts w:ascii="標楷體" w:eastAsia="標楷體" w:hAnsi="標楷體"/>
              </w:rPr>
            </w:pPr>
            <w:del w:id="2116" w:author="st1" w:date="2021-03-19T11:02:00Z">
              <w:r w:rsidRPr="00422331" w:rsidDel="004F09F3">
                <w:rPr>
                  <w:rFonts w:ascii="標楷體" w:eastAsia="標楷體" w:hAnsi="標楷體" w:hint="eastAsia"/>
                </w:rPr>
                <w:delText>446:前置調解結案通知資料</w:delText>
              </w:r>
            </w:del>
          </w:p>
          <w:p w14:paraId="5F5ADE31" w14:textId="0EECDAD4" w:rsidR="00396081" w:rsidRPr="00422331" w:rsidDel="004F09F3" w:rsidRDefault="00396081" w:rsidP="005F76AD">
            <w:pPr>
              <w:rPr>
                <w:del w:id="2117" w:author="st1" w:date="2021-03-19T11:02:00Z"/>
                <w:rFonts w:ascii="標楷體" w:eastAsia="標楷體" w:hAnsi="標楷體"/>
              </w:rPr>
            </w:pPr>
            <w:del w:id="2118" w:author="st1" w:date="2021-03-19T11:02:00Z">
              <w:r w:rsidRPr="00422331" w:rsidDel="004F09F3">
                <w:rPr>
                  <w:rFonts w:ascii="標楷體" w:eastAsia="標楷體" w:hAnsi="標楷體" w:hint="eastAsia"/>
                </w:rPr>
                <w:delText>447:前置調解金融機構無擔保債務協議資料</w:delText>
              </w:r>
            </w:del>
          </w:p>
          <w:p w14:paraId="3C0AE62D" w14:textId="3C717DCD" w:rsidR="00396081" w:rsidRPr="00422331" w:rsidDel="004F09F3" w:rsidRDefault="00396081" w:rsidP="005F76AD">
            <w:pPr>
              <w:rPr>
                <w:del w:id="2119" w:author="st1" w:date="2021-03-19T11:02:00Z"/>
                <w:rFonts w:ascii="標楷體" w:eastAsia="標楷體" w:hAnsi="標楷體"/>
              </w:rPr>
            </w:pPr>
            <w:del w:id="2120" w:author="st1" w:date="2021-03-19T11:02:00Z">
              <w:r w:rsidRPr="00422331" w:rsidDel="004F09F3">
                <w:rPr>
                  <w:rFonts w:ascii="標楷體" w:eastAsia="標楷體" w:hAnsi="標楷體" w:hint="eastAsia"/>
                </w:rPr>
                <w:delText>448:前置調解無擔保債務分配表資料</w:delText>
              </w:r>
            </w:del>
          </w:p>
          <w:p w14:paraId="092D272A" w14:textId="06C7DFA2" w:rsidR="00396081" w:rsidRPr="00422331" w:rsidDel="004F09F3" w:rsidRDefault="00396081" w:rsidP="005F76AD">
            <w:pPr>
              <w:rPr>
                <w:del w:id="2121" w:author="st1" w:date="2021-03-19T11:02:00Z"/>
                <w:rFonts w:ascii="標楷體" w:eastAsia="標楷體" w:hAnsi="標楷體"/>
              </w:rPr>
            </w:pPr>
            <w:del w:id="2122" w:author="st1" w:date="2021-03-19T11:02:00Z">
              <w:r w:rsidRPr="00422331" w:rsidDel="004F09F3">
                <w:rPr>
                  <w:rFonts w:ascii="標楷體" w:eastAsia="標楷體" w:hAnsi="標楷體" w:hint="eastAsia"/>
                </w:rPr>
                <w:delText>450:前置調解債務人繳款資料</w:delText>
              </w:r>
            </w:del>
          </w:p>
          <w:p w14:paraId="24442F6E" w14:textId="27AB3B54" w:rsidR="00396081" w:rsidRPr="00422331" w:rsidDel="004F09F3" w:rsidRDefault="00396081" w:rsidP="005F76AD">
            <w:pPr>
              <w:rPr>
                <w:del w:id="2123" w:author="st1" w:date="2021-03-19T11:02:00Z"/>
                <w:rFonts w:ascii="標楷體" w:eastAsia="標楷體" w:hAnsi="標楷體"/>
              </w:rPr>
            </w:pPr>
            <w:del w:id="2124" w:author="st1" w:date="2021-03-19T11:02:00Z">
              <w:r w:rsidRPr="00422331" w:rsidDel="004F09F3">
                <w:rPr>
                  <w:rFonts w:ascii="標楷體" w:eastAsia="標楷體" w:hAnsi="標楷體" w:hint="eastAsia"/>
                </w:rPr>
                <w:delText>451:前置調解延期繳款資料</w:delText>
              </w:r>
            </w:del>
          </w:p>
          <w:p w14:paraId="66DC5923" w14:textId="4B6F0078" w:rsidR="00396081" w:rsidRPr="00615D4B" w:rsidRDefault="00396081" w:rsidP="005F76AD">
            <w:pPr>
              <w:rPr>
                <w:rFonts w:ascii="標楷體" w:eastAsia="標楷體" w:hAnsi="標楷體"/>
              </w:rPr>
            </w:pPr>
            <w:del w:id="2125" w:author="st1" w:date="2021-03-19T11:02:00Z">
              <w:r w:rsidRPr="00422331" w:rsidDel="004F09F3">
                <w:rPr>
                  <w:rFonts w:ascii="標楷體" w:eastAsia="標楷體" w:hAnsi="標楷體" w:hint="eastAsia"/>
                </w:rPr>
                <w:delText>454:前置調解單獨全數受清償資料</w:delText>
              </w:r>
            </w:del>
          </w:p>
        </w:tc>
      </w:tr>
      <w:tr w:rsidR="00396081" w:rsidRPr="00615D4B" w14:paraId="0365F3F1" w14:textId="77777777" w:rsidTr="005F76AD">
        <w:trPr>
          <w:trHeight w:val="291"/>
          <w:jc w:val="center"/>
        </w:trPr>
        <w:tc>
          <w:tcPr>
            <w:tcW w:w="219" w:type="pct"/>
          </w:tcPr>
          <w:p w14:paraId="7CB8BBAE" w14:textId="77777777" w:rsidR="00396081" w:rsidRPr="00C73F0C" w:rsidRDefault="00396081" w:rsidP="00396081">
            <w:pPr>
              <w:pStyle w:val="af9"/>
              <w:numPr>
                <w:ilvl w:val="0"/>
                <w:numId w:val="32"/>
              </w:numPr>
              <w:ind w:leftChars="0"/>
              <w:rPr>
                <w:rFonts w:ascii="標楷體" w:eastAsia="標楷體" w:hAnsi="標楷體"/>
              </w:rPr>
            </w:pPr>
          </w:p>
        </w:tc>
        <w:tc>
          <w:tcPr>
            <w:tcW w:w="756" w:type="pct"/>
          </w:tcPr>
          <w:p w14:paraId="5604F53A" w14:textId="77777777" w:rsidR="00396081" w:rsidRPr="00615D4B" w:rsidRDefault="00396081" w:rsidP="005F76AD">
            <w:pPr>
              <w:rPr>
                <w:rFonts w:ascii="標楷體" w:eastAsia="標楷體" w:hAnsi="標楷體"/>
              </w:rPr>
            </w:pPr>
            <w:r w:rsidRPr="00C73F0C">
              <w:rPr>
                <w:rFonts w:ascii="標楷體" w:eastAsia="標楷體" w:hAnsi="標楷體" w:hint="eastAsia"/>
              </w:rPr>
              <w:t>身分證字號</w:t>
            </w:r>
          </w:p>
        </w:tc>
        <w:tc>
          <w:tcPr>
            <w:tcW w:w="624" w:type="pct"/>
          </w:tcPr>
          <w:p w14:paraId="17408505" w14:textId="3574BF0A" w:rsidR="00396081" w:rsidRPr="00615D4B" w:rsidRDefault="004F09F3" w:rsidP="005F76AD">
            <w:pPr>
              <w:rPr>
                <w:rFonts w:ascii="標楷體" w:eastAsia="標楷體" w:hAnsi="標楷體"/>
              </w:rPr>
            </w:pPr>
            <w:ins w:id="2126" w:author="st1" w:date="2021-03-19T11:03:00Z">
              <w:r>
                <w:rPr>
                  <w:rFonts w:ascii="標楷體" w:eastAsia="標楷體" w:hAnsi="標楷體" w:hint="eastAsia"/>
                </w:rPr>
                <w:t>X</w:t>
              </w:r>
              <w:r>
                <w:rPr>
                  <w:rFonts w:ascii="標楷體" w:eastAsia="標楷體" w:hAnsi="標楷體"/>
                </w:rPr>
                <w:t>(10)</w:t>
              </w:r>
            </w:ins>
          </w:p>
        </w:tc>
        <w:tc>
          <w:tcPr>
            <w:tcW w:w="624" w:type="pct"/>
          </w:tcPr>
          <w:p w14:paraId="213BC737" w14:textId="77777777" w:rsidR="00396081" w:rsidRPr="00615D4B" w:rsidRDefault="00396081" w:rsidP="005F76AD">
            <w:pPr>
              <w:rPr>
                <w:rFonts w:ascii="標楷體" w:eastAsia="標楷體" w:hAnsi="標楷體"/>
              </w:rPr>
            </w:pPr>
          </w:p>
        </w:tc>
        <w:tc>
          <w:tcPr>
            <w:tcW w:w="537" w:type="pct"/>
          </w:tcPr>
          <w:p w14:paraId="0D565DE1" w14:textId="77777777" w:rsidR="00396081" w:rsidRPr="00615D4B" w:rsidRDefault="00396081" w:rsidP="005F76AD">
            <w:pPr>
              <w:rPr>
                <w:rFonts w:ascii="標楷體" w:eastAsia="標楷體" w:hAnsi="標楷體"/>
              </w:rPr>
            </w:pPr>
          </w:p>
        </w:tc>
        <w:tc>
          <w:tcPr>
            <w:tcW w:w="299" w:type="pct"/>
          </w:tcPr>
          <w:p w14:paraId="455C2C7F" w14:textId="77777777" w:rsidR="00396081" w:rsidRPr="00615D4B" w:rsidRDefault="00396081" w:rsidP="005F76AD">
            <w:pPr>
              <w:rPr>
                <w:rFonts w:ascii="標楷體" w:eastAsia="標楷體" w:hAnsi="標楷體"/>
              </w:rPr>
            </w:pPr>
          </w:p>
        </w:tc>
        <w:tc>
          <w:tcPr>
            <w:tcW w:w="299" w:type="pct"/>
          </w:tcPr>
          <w:p w14:paraId="7C23E0F8" w14:textId="77777777" w:rsidR="00396081" w:rsidRPr="00615D4B" w:rsidRDefault="00396081" w:rsidP="005F76AD">
            <w:pPr>
              <w:rPr>
                <w:rFonts w:ascii="標楷體" w:eastAsia="標楷體" w:hAnsi="標楷體"/>
              </w:rPr>
            </w:pPr>
          </w:p>
        </w:tc>
        <w:tc>
          <w:tcPr>
            <w:tcW w:w="1642" w:type="pct"/>
          </w:tcPr>
          <w:p w14:paraId="077A8C53" w14:textId="77777777" w:rsidR="00396081" w:rsidRPr="00615D4B" w:rsidRDefault="00396081" w:rsidP="005F76AD">
            <w:pPr>
              <w:rPr>
                <w:rFonts w:ascii="標楷體" w:eastAsia="標楷體" w:hAnsi="標楷體"/>
              </w:rPr>
            </w:pPr>
          </w:p>
        </w:tc>
      </w:tr>
      <w:tr w:rsidR="00396081" w:rsidRPr="00615D4B" w14:paraId="5DEEE6ED" w14:textId="77777777" w:rsidTr="005F76AD">
        <w:trPr>
          <w:trHeight w:val="291"/>
          <w:jc w:val="center"/>
        </w:trPr>
        <w:tc>
          <w:tcPr>
            <w:tcW w:w="219" w:type="pct"/>
          </w:tcPr>
          <w:p w14:paraId="794C2955" w14:textId="77777777" w:rsidR="00396081" w:rsidRPr="00C73F0C" w:rsidRDefault="00396081" w:rsidP="00396081">
            <w:pPr>
              <w:pStyle w:val="af9"/>
              <w:numPr>
                <w:ilvl w:val="0"/>
                <w:numId w:val="32"/>
              </w:numPr>
              <w:ind w:leftChars="0"/>
              <w:rPr>
                <w:rFonts w:ascii="標楷體" w:eastAsia="標楷體" w:hAnsi="標楷體"/>
              </w:rPr>
            </w:pPr>
          </w:p>
        </w:tc>
        <w:tc>
          <w:tcPr>
            <w:tcW w:w="756" w:type="pct"/>
          </w:tcPr>
          <w:p w14:paraId="79DA9856" w14:textId="77777777" w:rsidR="00396081" w:rsidRPr="00615D4B" w:rsidRDefault="00396081" w:rsidP="005F76AD">
            <w:pPr>
              <w:rPr>
                <w:rFonts w:ascii="標楷體" w:eastAsia="標楷體" w:hAnsi="標楷體"/>
              </w:rPr>
            </w:pPr>
            <w:r w:rsidRPr="00C73F0C">
              <w:rPr>
                <w:rFonts w:ascii="標楷體" w:eastAsia="標楷體" w:hAnsi="標楷體" w:hint="eastAsia"/>
              </w:rPr>
              <w:t>協商申請日</w:t>
            </w:r>
          </w:p>
        </w:tc>
        <w:tc>
          <w:tcPr>
            <w:tcW w:w="624" w:type="pct"/>
          </w:tcPr>
          <w:p w14:paraId="52132230" w14:textId="565E901C" w:rsidR="00396081" w:rsidRPr="00615D4B" w:rsidRDefault="004F09F3" w:rsidP="005F76AD">
            <w:pPr>
              <w:rPr>
                <w:rFonts w:ascii="標楷體" w:eastAsia="標楷體" w:hAnsi="標楷體"/>
              </w:rPr>
            </w:pPr>
            <w:ins w:id="2127" w:author="st1" w:date="2021-03-19T11:05:00Z">
              <w:r>
                <w:rPr>
                  <w:rFonts w:ascii="標楷體" w:eastAsia="標楷體" w:hAnsi="標楷體" w:hint="eastAsia"/>
                </w:rPr>
                <w:t>9</w:t>
              </w:r>
            </w:ins>
            <w:ins w:id="2128" w:author="st1" w:date="2021-03-19T11:06:00Z">
              <w:r>
                <w:rPr>
                  <w:rFonts w:ascii="標楷體" w:eastAsia="標楷體" w:hAnsi="標楷體" w:hint="eastAsia"/>
                </w:rPr>
                <w:t>(7)</w:t>
              </w:r>
            </w:ins>
          </w:p>
        </w:tc>
        <w:tc>
          <w:tcPr>
            <w:tcW w:w="624" w:type="pct"/>
          </w:tcPr>
          <w:p w14:paraId="43136A86" w14:textId="77777777" w:rsidR="00396081" w:rsidRPr="00615D4B" w:rsidRDefault="00396081" w:rsidP="005F76AD">
            <w:pPr>
              <w:rPr>
                <w:rFonts w:ascii="標楷體" w:eastAsia="標楷體" w:hAnsi="標楷體"/>
              </w:rPr>
            </w:pPr>
          </w:p>
        </w:tc>
        <w:tc>
          <w:tcPr>
            <w:tcW w:w="537" w:type="pct"/>
          </w:tcPr>
          <w:p w14:paraId="5AEA5D69" w14:textId="77777777" w:rsidR="00396081" w:rsidRPr="00615D4B" w:rsidRDefault="00396081" w:rsidP="005F76AD">
            <w:pPr>
              <w:rPr>
                <w:rFonts w:ascii="標楷體" w:eastAsia="標楷體" w:hAnsi="標楷體"/>
              </w:rPr>
            </w:pPr>
          </w:p>
        </w:tc>
        <w:tc>
          <w:tcPr>
            <w:tcW w:w="299" w:type="pct"/>
          </w:tcPr>
          <w:p w14:paraId="6C0E70F7" w14:textId="77777777" w:rsidR="00396081" w:rsidRPr="00615D4B" w:rsidRDefault="00396081" w:rsidP="005F76AD">
            <w:pPr>
              <w:rPr>
                <w:rFonts w:ascii="標楷體" w:eastAsia="標楷體" w:hAnsi="標楷體"/>
              </w:rPr>
            </w:pPr>
          </w:p>
        </w:tc>
        <w:tc>
          <w:tcPr>
            <w:tcW w:w="299" w:type="pct"/>
          </w:tcPr>
          <w:p w14:paraId="01109C2F" w14:textId="77777777" w:rsidR="00396081" w:rsidRPr="00615D4B" w:rsidRDefault="00396081" w:rsidP="005F76AD">
            <w:pPr>
              <w:rPr>
                <w:rFonts w:ascii="標楷體" w:eastAsia="標楷體" w:hAnsi="標楷體"/>
              </w:rPr>
            </w:pPr>
          </w:p>
        </w:tc>
        <w:tc>
          <w:tcPr>
            <w:tcW w:w="1642" w:type="pct"/>
          </w:tcPr>
          <w:p w14:paraId="754472A4" w14:textId="77777777" w:rsidR="00396081" w:rsidRPr="00615D4B" w:rsidRDefault="00396081" w:rsidP="005F76AD">
            <w:pPr>
              <w:rPr>
                <w:rFonts w:ascii="標楷體" w:eastAsia="標楷體" w:hAnsi="標楷體"/>
              </w:rPr>
            </w:pPr>
          </w:p>
        </w:tc>
      </w:tr>
    </w:tbl>
    <w:p w14:paraId="311E0650" w14:textId="77777777" w:rsidR="00E24265" w:rsidRDefault="00E24265" w:rsidP="00F62379">
      <w:pPr>
        <w:pStyle w:val="42"/>
        <w:spacing w:after="72"/>
        <w:ind w:leftChars="0" w:left="0"/>
        <w:rPr>
          <w:rFonts w:hAnsi="標楷體"/>
        </w:rPr>
      </w:pPr>
    </w:p>
    <w:p w14:paraId="67E4FA56" w14:textId="77777777" w:rsidR="00E24265" w:rsidRDefault="00E24265">
      <w:pPr>
        <w:widowControl/>
        <w:rPr>
          <w:rFonts w:ascii="Arial" w:eastAsia="標楷體" w:hAnsi="標楷體" w:cs="標楷體"/>
          <w:kern w:val="0"/>
          <w:szCs w:val="28"/>
        </w:rPr>
      </w:pPr>
      <w:r>
        <w:rPr>
          <w:rFonts w:hAnsi="標楷體"/>
        </w:rPr>
        <w:br w:type="page"/>
      </w:r>
    </w:p>
    <w:p w14:paraId="566495D3"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8301</w:t>
      </w:r>
      <w:r w:rsidRPr="004A7CB9">
        <w:rPr>
          <w:rFonts w:ascii="標楷體" w:hAnsi="標楷體" w:hint="eastAsia"/>
        </w:rPr>
        <w:t>前置協商受理申請暨請求償權通知資料</w:t>
      </w:r>
    </w:p>
    <w:p w14:paraId="6BD49EA9"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57AD28E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6D79F85"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0FA156" w14:textId="77777777" w:rsidR="00E24265" w:rsidRPr="00615D4B" w:rsidRDefault="00E24265" w:rsidP="005F76AD">
            <w:pPr>
              <w:rPr>
                <w:rFonts w:ascii="標楷體" w:eastAsia="標楷體" w:hAnsi="標楷體"/>
              </w:rPr>
            </w:pPr>
            <w:r w:rsidRPr="004A7CB9">
              <w:rPr>
                <w:rFonts w:ascii="標楷體" w:eastAsia="標楷體" w:hAnsi="標楷體" w:hint="eastAsia"/>
              </w:rPr>
              <w:t>前置協商受理申請暨請求償權通知資料</w:t>
            </w:r>
          </w:p>
        </w:tc>
      </w:tr>
      <w:tr w:rsidR="00E24265" w:rsidRPr="00615D4B" w14:paraId="49FB079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907C6EB"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66EF67" w14:textId="7588A58C" w:rsidR="004F09F3" w:rsidRPr="00615D4B" w:rsidRDefault="004F09F3" w:rsidP="005F76AD">
            <w:pPr>
              <w:rPr>
                <w:rFonts w:ascii="標楷體" w:eastAsia="標楷體" w:hAnsi="標楷體"/>
              </w:rPr>
            </w:pPr>
            <w:ins w:id="2129" w:author="st1" w:date="2021-03-19T11:00:00Z">
              <w:r>
                <w:rPr>
                  <w:rFonts w:ascii="標楷體" w:eastAsia="標楷體" w:hAnsi="標楷體" w:hint="eastAsia"/>
                </w:rPr>
                <w:t>L8030-&gt;40-&gt;L8301</w:t>
              </w:r>
            </w:ins>
          </w:p>
        </w:tc>
      </w:tr>
      <w:tr w:rsidR="00E24265" w:rsidRPr="00615D4B" w14:paraId="4A47E0ED"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3E5E8558"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2E9CA2F" w14:textId="77777777" w:rsidR="006673B2" w:rsidRDefault="006673B2" w:rsidP="006673B2">
            <w:pPr>
              <w:rPr>
                <w:ins w:id="2130" w:author="st1" w:date="2021-03-19T11:08:00Z"/>
                <w:rFonts w:ascii="標楷體" w:eastAsia="標楷體" w:hAnsi="標楷體"/>
              </w:rPr>
            </w:pPr>
            <w:ins w:id="2131" w:author="st1" w:date="2021-03-19T11:08:00Z">
              <w:r>
                <w:rPr>
                  <w:rFonts w:ascii="標楷體" w:eastAsia="標楷體" w:hAnsi="標楷體" w:hint="eastAsia"/>
                </w:rPr>
                <w:t>報送時機:</w:t>
              </w:r>
            </w:ins>
          </w:p>
          <w:p w14:paraId="6DFE5645" w14:textId="77777777" w:rsidR="006673B2" w:rsidRDefault="006673B2" w:rsidP="006673B2">
            <w:pPr>
              <w:rPr>
                <w:ins w:id="2132" w:author="st1" w:date="2021-03-19T11:08:00Z"/>
                <w:rFonts w:ascii="標楷體" w:eastAsia="標楷體" w:hAnsi="標楷體"/>
              </w:rPr>
            </w:pPr>
            <w:ins w:id="2133" w:author="st1" w:date="2021-03-19T11:08:00Z">
              <w:r>
                <w:rPr>
                  <w:rFonts w:ascii="標楷體" w:eastAsia="標楷體" w:hAnsi="標楷體" w:hint="eastAsia"/>
                </w:rPr>
                <w:t>主辦行(最大債權行)受理債務人申請前置協商時,則應於收受申請文件起</w:t>
              </w:r>
              <w:r w:rsidRPr="009E4264">
                <w:rPr>
                  <w:rFonts w:ascii="標楷體" w:eastAsia="標楷體" w:hAnsi="標楷體" w:hint="eastAsia"/>
                  <w:b/>
                </w:rPr>
                <w:t>第二個營業日</w:t>
              </w:r>
              <w:r>
                <w:rPr>
                  <w:rFonts w:ascii="標楷體" w:eastAsia="標楷體" w:hAnsi="標楷體" w:hint="eastAsia"/>
                </w:rPr>
                <w:t>內填報本檔案格式.</w:t>
              </w:r>
            </w:ins>
          </w:p>
          <w:p w14:paraId="5140962B" w14:textId="77777777" w:rsidR="006673B2" w:rsidRDefault="006673B2" w:rsidP="006673B2">
            <w:pPr>
              <w:rPr>
                <w:ins w:id="2134" w:author="st1" w:date="2021-03-19T11:08:00Z"/>
                <w:rFonts w:ascii="標楷體" w:eastAsia="標楷體" w:hAnsi="標楷體"/>
              </w:rPr>
            </w:pPr>
            <w:ins w:id="2135" w:author="st1" w:date="2021-03-19T11:08:00Z">
              <w:r>
                <w:rPr>
                  <w:rFonts w:ascii="標楷體" w:eastAsia="標楷體" w:hAnsi="標楷體" w:hint="eastAsia"/>
                </w:rPr>
                <w:t>受理方式:</w:t>
              </w:r>
            </w:ins>
          </w:p>
          <w:p w14:paraId="4B2E4CDF" w14:textId="35CDC843" w:rsidR="00E24265" w:rsidRPr="00615D4B" w:rsidRDefault="006673B2" w:rsidP="006673B2">
            <w:pPr>
              <w:rPr>
                <w:rFonts w:ascii="標楷體" w:eastAsia="標楷體" w:hAnsi="標楷體"/>
              </w:rPr>
            </w:pPr>
            <w:ins w:id="2136" w:author="st1" w:date="2021-03-19T11:08:00Z">
              <w:r>
                <w:rPr>
                  <w:rFonts w:ascii="標楷體" w:eastAsia="標楷體" w:hAnsi="標楷體" w:hint="eastAsia"/>
                </w:rPr>
                <w:t>未揭露債權金融機構代號:須為有效消債條例金融機構代號;填報未列在(Z90)(Z91)之其他債權機構總代號(檔案通知其回報債權)</w:t>
              </w:r>
            </w:ins>
          </w:p>
        </w:tc>
      </w:tr>
      <w:tr w:rsidR="00E24265" w:rsidRPr="00615D4B" w14:paraId="00394011"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28CBCBD"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C3173EE" w14:textId="77777777" w:rsidR="00E24265" w:rsidRPr="00615D4B" w:rsidRDefault="00E24265" w:rsidP="005F76AD">
            <w:pPr>
              <w:rPr>
                <w:rFonts w:ascii="標楷體" w:eastAsia="標楷體" w:hAnsi="標楷體"/>
              </w:rPr>
            </w:pPr>
          </w:p>
        </w:tc>
      </w:tr>
      <w:tr w:rsidR="00E24265" w:rsidRPr="00615D4B" w14:paraId="57DFEC13"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2F5B6E0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19979BB" w14:textId="77777777" w:rsidR="00E24265" w:rsidRPr="00615D4B" w:rsidRDefault="00E24265" w:rsidP="005F76AD">
            <w:pPr>
              <w:rPr>
                <w:rFonts w:ascii="標楷體" w:eastAsia="標楷體" w:hAnsi="標楷體"/>
              </w:rPr>
            </w:pPr>
          </w:p>
        </w:tc>
      </w:tr>
      <w:tr w:rsidR="00E24265" w:rsidRPr="00615D4B" w14:paraId="14AE8288"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4707962"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9ED6E55" w14:textId="77777777" w:rsidR="00E24265" w:rsidRPr="00615D4B" w:rsidRDefault="00E24265" w:rsidP="005F76AD">
            <w:pPr>
              <w:rPr>
                <w:rFonts w:ascii="標楷體" w:eastAsia="標楷體" w:hAnsi="標楷體"/>
              </w:rPr>
            </w:pPr>
          </w:p>
        </w:tc>
      </w:tr>
      <w:tr w:rsidR="006673B2" w:rsidRPr="00615D4B" w14:paraId="76A31F9D"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5D2521C" w14:textId="77777777" w:rsidR="006673B2" w:rsidRPr="00615D4B" w:rsidRDefault="006673B2" w:rsidP="006673B2">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37CC8C2" w14:textId="77777777" w:rsidR="006673B2" w:rsidRPr="009E4264" w:rsidRDefault="006673B2" w:rsidP="006673B2">
            <w:pPr>
              <w:rPr>
                <w:ins w:id="2137" w:author="st1" w:date="2021-03-19T11:08:00Z"/>
                <w:rFonts w:ascii="標楷體" w:eastAsia="標楷體" w:hAnsi="標楷體"/>
              </w:rPr>
            </w:pPr>
            <w:ins w:id="2138" w:author="st1" w:date="2021-03-19T11:08:00Z">
              <w:r>
                <w:rPr>
                  <w:rFonts w:ascii="標楷體" w:eastAsia="標楷體" w:hAnsi="標楷體" w:hint="eastAsia"/>
                </w:rPr>
                <w:t>重要檢核:</w:t>
              </w:r>
            </w:ins>
          </w:p>
          <w:p w14:paraId="70A4A036" w14:textId="652E6868" w:rsidR="006673B2" w:rsidRPr="00615D4B" w:rsidRDefault="006673B2" w:rsidP="006673B2">
            <w:pPr>
              <w:rPr>
                <w:rFonts w:ascii="標楷體" w:eastAsia="標楷體" w:hAnsi="標楷體"/>
              </w:rPr>
            </w:pPr>
            <w:ins w:id="2139" w:author="st1" w:date="2021-03-19T11:08:00Z">
              <w:r>
                <w:rPr>
                  <w:rFonts w:ascii="標楷體" w:eastAsia="標楷體" w:hAnsi="標楷體" w:hint="eastAsia"/>
                </w:rPr>
                <w:t>止息基準日需等於協商申請日+25日</w:t>
              </w:r>
            </w:ins>
          </w:p>
        </w:tc>
      </w:tr>
      <w:tr w:rsidR="006673B2" w:rsidRPr="00615D4B" w14:paraId="5BC9112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B00CEBB" w14:textId="77777777" w:rsidR="006673B2" w:rsidRPr="00615D4B" w:rsidRDefault="006673B2" w:rsidP="006673B2">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907D026" w14:textId="77777777" w:rsidR="006673B2" w:rsidRPr="00615D4B" w:rsidRDefault="006673B2" w:rsidP="006673B2">
            <w:pPr>
              <w:rPr>
                <w:rFonts w:ascii="標楷體" w:eastAsia="標楷體" w:hAnsi="標楷體"/>
              </w:rPr>
            </w:pPr>
          </w:p>
        </w:tc>
      </w:tr>
    </w:tbl>
    <w:p w14:paraId="4BA3ECB8" w14:textId="77777777" w:rsidR="00E24265" w:rsidRDefault="00E24265" w:rsidP="00E24265"/>
    <w:p w14:paraId="6ABD29BB" w14:textId="77777777" w:rsidR="00E24265" w:rsidRPr="00615D4B" w:rsidRDefault="00E24265">
      <w:pPr>
        <w:pStyle w:val="a"/>
      </w:pPr>
      <w:r w:rsidRPr="00615D4B">
        <w:t>UI</w:t>
      </w:r>
      <w:r w:rsidRPr="00615D4B">
        <w:t>畫面</w:t>
      </w:r>
    </w:p>
    <w:p w14:paraId="75F6D16F" w14:textId="77777777" w:rsidR="00E24265" w:rsidRDefault="00E24265" w:rsidP="00E24265">
      <w:pPr>
        <w:pStyle w:val="42"/>
        <w:spacing w:after="72"/>
        <w:ind w:left="1133"/>
        <w:rPr>
          <w:rFonts w:hAnsi="標楷體"/>
        </w:rPr>
      </w:pPr>
      <w:r w:rsidRPr="00743962">
        <w:rPr>
          <w:rFonts w:hAnsi="標楷體" w:hint="eastAsia"/>
        </w:rPr>
        <w:t>輸入畫面：</w:t>
      </w:r>
    </w:p>
    <w:p w14:paraId="18CD7BC0" w14:textId="6D145DE1" w:rsidR="00E24265" w:rsidRPr="00C078BB" w:rsidDel="006673B2" w:rsidRDefault="00B84146" w:rsidP="00E24265">
      <w:pPr>
        <w:pStyle w:val="42"/>
        <w:spacing w:after="72"/>
        <w:ind w:leftChars="0" w:left="0"/>
        <w:rPr>
          <w:del w:id="2140" w:author="st1" w:date="2021-03-19T11:10:00Z"/>
          <w:rFonts w:hAnsi="標楷體"/>
        </w:rPr>
      </w:pPr>
      <w:del w:id="2141" w:author="st1" w:date="2021-03-19T11:09:00Z">
        <w:r w:rsidRPr="00B84146" w:rsidDel="006673B2">
          <w:rPr>
            <w:rFonts w:hAnsi="標楷體"/>
            <w:noProof/>
          </w:rPr>
          <w:drawing>
            <wp:inline distT="0" distB="0" distL="0" distR="0" wp14:anchorId="663A3A77" wp14:editId="7BF4C52E">
              <wp:extent cx="6793479" cy="207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793479" cy="2072640"/>
                      </a:xfrm>
                      <a:prstGeom prst="rect">
                        <a:avLst/>
                      </a:prstGeom>
                    </pic:spPr>
                  </pic:pic>
                </a:graphicData>
              </a:graphic>
            </wp:inline>
          </w:drawing>
        </w:r>
      </w:del>
    </w:p>
    <w:p w14:paraId="1E1121EF" w14:textId="4A636BA9" w:rsidR="00E24265" w:rsidRDefault="006673B2" w:rsidP="00E24265">
      <w:pPr>
        <w:pStyle w:val="1text"/>
        <w:rPr>
          <w:ins w:id="2142" w:author="st1" w:date="2021-03-19T11:10:00Z"/>
          <w:rFonts w:ascii="Times New Roman" w:hAnsi="Times New Roman"/>
        </w:rPr>
      </w:pPr>
      <w:ins w:id="2143" w:author="st1" w:date="2021-03-19T11:09:00Z">
        <w:r w:rsidRPr="006673B2">
          <w:rPr>
            <w:rFonts w:hAnsi="標楷體"/>
          </w:rPr>
          <w:drawing>
            <wp:inline distT="0" distB="0" distL="0" distR="0" wp14:anchorId="17127228" wp14:editId="3347FC52">
              <wp:extent cx="5125720" cy="2876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8190" cy="2889424"/>
                      </a:xfrm>
                      <a:prstGeom prst="rect">
                        <a:avLst/>
                      </a:prstGeom>
                    </pic:spPr>
                  </pic:pic>
                </a:graphicData>
              </a:graphic>
            </wp:inline>
          </w:drawing>
        </w:r>
      </w:ins>
    </w:p>
    <w:p w14:paraId="6325FE38" w14:textId="64F1CE23" w:rsidR="006673B2" w:rsidRDefault="006673B2" w:rsidP="00E24265">
      <w:pPr>
        <w:pStyle w:val="1text"/>
        <w:rPr>
          <w:ins w:id="2144" w:author="st1" w:date="2021-03-19T11:10:00Z"/>
          <w:rFonts w:ascii="Times New Roman" w:hAnsi="Times New Roman"/>
        </w:rPr>
      </w:pPr>
    </w:p>
    <w:p w14:paraId="2B7E094E" w14:textId="77777777" w:rsidR="006673B2" w:rsidRDefault="006673B2" w:rsidP="00E24265">
      <w:pPr>
        <w:pStyle w:val="1text"/>
        <w:rPr>
          <w:rFonts w:ascii="Times New Roman" w:hAnsi="Times New Roman"/>
        </w:rPr>
      </w:pPr>
    </w:p>
    <w:p w14:paraId="124F959C" w14:textId="77777777" w:rsidR="00E24265" w:rsidRPr="003972CE" w:rsidRDefault="00E24265">
      <w:pPr>
        <w:pStyle w:val="a"/>
      </w:pPr>
      <w:r w:rsidRPr="00615D4B">
        <w:rPr>
          <w:rFonts w:hint="eastAsia"/>
        </w:rPr>
        <w:lastRenderedPageBreak/>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47820916" w14:textId="77777777" w:rsidTr="002240ED">
        <w:trPr>
          <w:trHeight w:val="388"/>
          <w:jc w:val="center"/>
        </w:trPr>
        <w:tc>
          <w:tcPr>
            <w:tcW w:w="219" w:type="pct"/>
            <w:vMerge w:val="restart"/>
          </w:tcPr>
          <w:p w14:paraId="122B359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1EB403B4"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7AFED10D"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1CA6D690"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7003D4E" w14:textId="77777777" w:rsidTr="002240ED">
        <w:trPr>
          <w:trHeight w:val="244"/>
          <w:jc w:val="center"/>
        </w:trPr>
        <w:tc>
          <w:tcPr>
            <w:tcW w:w="219" w:type="pct"/>
            <w:vMerge/>
          </w:tcPr>
          <w:p w14:paraId="62A3625D" w14:textId="77777777" w:rsidR="00E24265" w:rsidRPr="00615D4B" w:rsidRDefault="00E24265" w:rsidP="005F76AD">
            <w:pPr>
              <w:rPr>
                <w:rFonts w:ascii="標楷體" w:eastAsia="標楷體" w:hAnsi="標楷體"/>
              </w:rPr>
            </w:pPr>
          </w:p>
        </w:tc>
        <w:tc>
          <w:tcPr>
            <w:tcW w:w="756" w:type="pct"/>
            <w:vMerge/>
          </w:tcPr>
          <w:p w14:paraId="31016DAA" w14:textId="77777777" w:rsidR="00E24265" w:rsidRPr="00615D4B" w:rsidRDefault="00E24265" w:rsidP="005F76AD">
            <w:pPr>
              <w:rPr>
                <w:rFonts w:ascii="標楷體" w:eastAsia="標楷體" w:hAnsi="標楷體"/>
              </w:rPr>
            </w:pPr>
          </w:p>
        </w:tc>
        <w:tc>
          <w:tcPr>
            <w:tcW w:w="624" w:type="pct"/>
          </w:tcPr>
          <w:p w14:paraId="1ED8F178"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03B452DA"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37DB28E6"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6DBCBFC4"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D15B597"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2" w:type="pct"/>
            <w:vMerge/>
          </w:tcPr>
          <w:p w14:paraId="44E45791" w14:textId="77777777" w:rsidR="00E24265" w:rsidRPr="00615D4B" w:rsidRDefault="00E24265" w:rsidP="005F76AD">
            <w:pPr>
              <w:rPr>
                <w:rFonts w:ascii="標楷體" w:eastAsia="標楷體" w:hAnsi="標楷體"/>
              </w:rPr>
            </w:pPr>
          </w:p>
        </w:tc>
      </w:tr>
      <w:tr w:rsidR="002240ED" w:rsidRPr="00615D4B" w14:paraId="0D12DF9C" w14:textId="77777777" w:rsidTr="002240ED">
        <w:trPr>
          <w:trHeight w:val="291"/>
          <w:jc w:val="center"/>
        </w:trPr>
        <w:tc>
          <w:tcPr>
            <w:tcW w:w="219" w:type="pct"/>
          </w:tcPr>
          <w:p w14:paraId="2F3C94D5"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42266B66" w14:textId="77777777" w:rsidR="002240ED" w:rsidRPr="00615D4B" w:rsidRDefault="002240ED" w:rsidP="005F76AD">
            <w:pPr>
              <w:rPr>
                <w:rFonts w:ascii="標楷體" w:eastAsia="標楷體" w:hAnsi="標楷體"/>
              </w:rPr>
            </w:pPr>
            <w:r w:rsidRPr="003E1E41">
              <w:rPr>
                <w:rFonts w:ascii="標楷體" w:eastAsia="標楷體" w:hAnsi="標楷體" w:hint="eastAsia"/>
              </w:rPr>
              <w:t>交易代碼</w:t>
            </w:r>
          </w:p>
        </w:tc>
        <w:tc>
          <w:tcPr>
            <w:tcW w:w="624" w:type="pct"/>
          </w:tcPr>
          <w:p w14:paraId="56F2EE7C" w14:textId="04E29816" w:rsidR="002240ED" w:rsidRPr="00615D4B" w:rsidRDefault="00137350" w:rsidP="005F76AD">
            <w:pPr>
              <w:rPr>
                <w:rFonts w:ascii="標楷體" w:eastAsia="標楷體" w:hAnsi="標楷體"/>
              </w:rPr>
            </w:pPr>
            <w:ins w:id="2145" w:author="st1" w:date="2021-03-19T11:11:00Z">
              <w:r>
                <w:rPr>
                  <w:rFonts w:ascii="標楷體" w:eastAsia="標楷體" w:hAnsi="標楷體" w:hint="eastAsia"/>
                </w:rPr>
                <w:t>X(1)</w:t>
              </w:r>
            </w:ins>
          </w:p>
        </w:tc>
        <w:tc>
          <w:tcPr>
            <w:tcW w:w="624" w:type="pct"/>
          </w:tcPr>
          <w:p w14:paraId="40B4015C" w14:textId="77777777" w:rsidR="002240ED" w:rsidRPr="00615D4B" w:rsidRDefault="002240ED" w:rsidP="005F76AD">
            <w:pPr>
              <w:rPr>
                <w:rFonts w:ascii="標楷體" w:eastAsia="標楷體" w:hAnsi="標楷體"/>
              </w:rPr>
            </w:pPr>
          </w:p>
        </w:tc>
        <w:tc>
          <w:tcPr>
            <w:tcW w:w="537" w:type="pct"/>
          </w:tcPr>
          <w:p w14:paraId="54A4F8FE" w14:textId="77777777" w:rsidR="002240ED" w:rsidRPr="00615D4B" w:rsidRDefault="002240ED" w:rsidP="005F76AD">
            <w:pPr>
              <w:rPr>
                <w:rFonts w:ascii="標楷體" w:eastAsia="標楷體" w:hAnsi="標楷體"/>
              </w:rPr>
            </w:pPr>
            <w:r>
              <w:rPr>
                <w:rFonts w:ascii="標楷體" w:eastAsia="標楷體" w:hAnsi="標楷體" w:hint="eastAsia"/>
              </w:rPr>
              <w:t>下拉式選單</w:t>
            </w:r>
          </w:p>
        </w:tc>
        <w:tc>
          <w:tcPr>
            <w:tcW w:w="299" w:type="pct"/>
          </w:tcPr>
          <w:p w14:paraId="57F1088E" w14:textId="77777777" w:rsidR="002240ED" w:rsidRPr="00615D4B" w:rsidRDefault="002240ED" w:rsidP="005F76AD">
            <w:pPr>
              <w:rPr>
                <w:rFonts w:ascii="標楷體" w:eastAsia="標楷體" w:hAnsi="標楷體"/>
              </w:rPr>
            </w:pPr>
          </w:p>
        </w:tc>
        <w:tc>
          <w:tcPr>
            <w:tcW w:w="299" w:type="pct"/>
          </w:tcPr>
          <w:p w14:paraId="54E21916" w14:textId="77777777" w:rsidR="002240ED" w:rsidRPr="00615D4B" w:rsidRDefault="002240ED" w:rsidP="005F76AD">
            <w:pPr>
              <w:rPr>
                <w:rFonts w:ascii="標楷體" w:eastAsia="標楷體" w:hAnsi="標楷體"/>
              </w:rPr>
            </w:pPr>
          </w:p>
        </w:tc>
        <w:tc>
          <w:tcPr>
            <w:tcW w:w="1642" w:type="pct"/>
          </w:tcPr>
          <w:p w14:paraId="00E9313F" w14:textId="73ED9A31" w:rsidR="002240ED" w:rsidRPr="00615D4B" w:rsidRDefault="00137350" w:rsidP="005F76AD">
            <w:pPr>
              <w:rPr>
                <w:rFonts w:ascii="標楷體" w:eastAsia="標楷體" w:hAnsi="標楷體"/>
              </w:rPr>
            </w:pPr>
            <w:ins w:id="2146" w:author="st1" w:date="2021-03-19T11:11:00Z">
              <w:r w:rsidRPr="00137350">
                <w:rPr>
                  <w:rFonts w:ascii="標楷體" w:eastAsia="標楷體" w:hAnsi="標楷體" w:hint="eastAsia"/>
                </w:rPr>
                <w:t>A:新增;C:異動;R:請求提供債權人清冊</w:t>
              </w:r>
            </w:ins>
            <w:del w:id="2147" w:author="st1" w:date="2021-03-19T11:11:00Z">
              <w:r w:rsidR="00502B06" w:rsidDel="00137350">
                <w:rPr>
                  <w:rFonts w:ascii="標楷體" w:eastAsia="標楷體" w:hAnsi="標楷體" w:hint="eastAsia"/>
                </w:rPr>
                <w:delText>待確認</w:delText>
              </w:r>
            </w:del>
          </w:p>
        </w:tc>
      </w:tr>
      <w:tr w:rsidR="002240ED" w:rsidRPr="00615D4B" w14:paraId="2055BBC5" w14:textId="77777777" w:rsidTr="002240ED">
        <w:trPr>
          <w:trHeight w:val="291"/>
          <w:jc w:val="center"/>
        </w:trPr>
        <w:tc>
          <w:tcPr>
            <w:tcW w:w="219" w:type="pct"/>
          </w:tcPr>
          <w:p w14:paraId="28190D1C"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6418BB4E" w14:textId="77777777" w:rsidR="002240ED" w:rsidRPr="00615D4B" w:rsidRDefault="002240ED" w:rsidP="005F76AD">
            <w:pPr>
              <w:rPr>
                <w:rFonts w:ascii="標楷體" w:eastAsia="標楷體" w:hAnsi="標楷體"/>
              </w:rPr>
            </w:pPr>
            <w:r w:rsidRPr="003E1E41">
              <w:rPr>
                <w:rFonts w:ascii="標楷體" w:eastAsia="標楷體" w:hAnsi="標楷體" w:hint="eastAsia"/>
              </w:rPr>
              <w:t>債務人IDN</w:t>
            </w:r>
          </w:p>
        </w:tc>
        <w:tc>
          <w:tcPr>
            <w:tcW w:w="624" w:type="pct"/>
          </w:tcPr>
          <w:p w14:paraId="23D69683" w14:textId="163B1E2E" w:rsidR="002240ED" w:rsidRPr="00615D4B" w:rsidRDefault="00137350" w:rsidP="005F76AD">
            <w:pPr>
              <w:rPr>
                <w:rFonts w:ascii="標楷體" w:eastAsia="標楷體" w:hAnsi="標楷體"/>
              </w:rPr>
            </w:pPr>
            <w:ins w:id="2148" w:author="st1" w:date="2021-03-19T11:11:00Z">
              <w:r>
                <w:rPr>
                  <w:rFonts w:ascii="標楷體" w:eastAsia="標楷體" w:hAnsi="標楷體" w:hint="eastAsia"/>
                </w:rPr>
                <w:t>X(10)</w:t>
              </w:r>
            </w:ins>
          </w:p>
        </w:tc>
        <w:tc>
          <w:tcPr>
            <w:tcW w:w="624" w:type="pct"/>
          </w:tcPr>
          <w:p w14:paraId="7A58E26C" w14:textId="77777777" w:rsidR="002240ED" w:rsidRPr="00615D4B" w:rsidRDefault="002240ED" w:rsidP="005F76AD">
            <w:pPr>
              <w:rPr>
                <w:rFonts w:ascii="標楷體" w:eastAsia="標楷體" w:hAnsi="標楷體"/>
              </w:rPr>
            </w:pPr>
          </w:p>
        </w:tc>
        <w:tc>
          <w:tcPr>
            <w:tcW w:w="537" w:type="pct"/>
          </w:tcPr>
          <w:p w14:paraId="3EF34A56" w14:textId="77777777" w:rsidR="002240ED" w:rsidRPr="00615D4B" w:rsidRDefault="002240ED" w:rsidP="005F76AD">
            <w:pPr>
              <w:rPr>
                <w:rFonts w:ascii="標楷體" w:eastAsia="標楷體" w:hAnsi="標楷體"/>
              </w:rPr>
            </w:pPr>
          </w:p>
        </w:tc>
        <w:tc>
          <w:tcPr>
            <w:tcW w:w="299" w:type="pct"/>
          </w:tcPr>
          <w:p w14:paraId="16779DE3" w14:textId="77777777" w:rsidR="002240ED" w:rsidRPr="00615D4B" w:rsidRDefault="002240ED" w:rsidP="005F76AD">
            <w:pPr>
              <w:rPr>
                <w:rFonts w:ascii="標楷體" w:eastAsia="標楷體" w:hAnsi="標楷體"/>
              </w:rPr>
            </w:pPr>
          </w:p>
        </w:tc>
        <w:tc>
          <w:tcPr>
            <w:tcW w:w="299" w:type="pct"/>
          </w:tcPr>
          <w:p w14:paraId="05F0BC60" w14:textId="77777777" w:rsidR="002240ED" w:rsidRPr="00615D4B" w:rsidRDefault="002240ED" w:rsidP="005F76AD">
            <w:pPr>
              <w:rPr>
                <w:rFonts w:ascii="標楷體" w:eastAsia="標楷體" w:hAnsi="標楷體"/>
              </w:rPr>
            </w:pPr>
          </w:p>
        </w:tc>
        <w:tc>
          <w:tcPr>
            <w:tcW w:w="1642" w:type="pct"/>
          </w:tcPr>
          <w:p w14:paraId="7F77571C" w14:textId="77777777" w:rsidR="002240ED" w:rsidRPr="00615D4B" w:rsidRDefault="002240ED" w:rsidP="005F76AD">
            <w:pPr>
              <w:rPr>
                <w:rFonts w:ascii="標楷體" w:eastAsia="標楷體" w:hAnsi="標楷體"/>
              </w:rPr>
            </w:pPr>
          </w:p>
        </w:tc>
      </w:tr>
      <w:tr w:rsidR="002240ED" w:rsidRPr="00615D4B" w14:paraId="02B62BBD" w14:textId="77777777" w:rsidTr="002240ED">
        <w:trPr>
          <w:trHeight w:val="291"/>
          <w:jc w:val="center"/>
        </w:trPr>
        <w:tc>
          <w:tcPr>
            <w:tcW w:w="219" w:type="pct"/>
          </w:tcPr>
          <w:p w14:paraId="14112BF1"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71CF78F1" w14:textId="77777777" w:rsidR="002240ED" w:rsidRPr="00615D4B" w:rsidRDefault="002240ED" w:rsidP="005F76AD">
            <w:pPr>
              <w:rPr>
                <w:rFonts w:ascii="標楷體" w:eastAsia="標楷體" w:hAnsi="標楷體"/>
              </w:rPr>
            </w:pPr>
            <w:r w:rsidRPr="003E1E41">
              <w:rPr>
                <w:rFonts w:ascii="標楷體" w:eastAsia="標楷體" w:hAnsi="標楷體" w:hint="eastAsia"/>
              </w:rPr>
              <w:t>報送單位代號</w:t>
            </w:r>
          </w:p>
        </w:tc>
        <w:tc>
          <w:tcPr>
            <w:tcW w:w="624" w:type="pct"/>
          </w:tcPr>
          <w:p w14:paraId="3F5F9ED3" w14:textId="641B50E5" w:rsidR="002240ED" w:rsidRPr="00615D4B" w:rsidRDefault="00137350" w:rsidP="005F76AD">
            <w:pPr>
              <w:rPr>
                <w:rFonts w:ascii="標楷體" w:eastAsia="標楷體" w:hAnsi="標楷體"/>
              </w:rPr>
            </w:pPr>
            <w:ins w:id="2149" w:author="st1" w:date="2021-03-19T11:11:00Z">
              <w:r>
                <w:rPr>
                  <w:rFonts w:ascii="標楷體" w:eastAsia="標楷體" w:hAnsi="標楷體" w:hint="eastAsia"/>
                </w:rPr>
                <w:t>X(3)</w:t>
              </w:r>
            </w:ins>
          </w:p>
        </w:tc>
        <w:tc>
          <w:tcPr>
            <w:tcW w:w="624" w:type="pct"/>
          </w:tcPr>
          <w:p w14:paraId="525CE66F" w14:textId="77777777" w:rsidR="002240ED" w:rsidRPr="00615D4B" w:rsidRDefault="002240ED" w:rsidP="005F76AD">
            <w:pPr>
              <w:rPr>
                <w:rFonts w:ascii="標楷體" w:eastAsia="標楷體" w:hAnsi="標楷體"/>
              </w:rPr>
            </w:pPr>
          </w:p>
        </w:tc>
        <w:tc>
          <w:tcPr>
            <w:tcW w:w="537" w:type="pct"/>
          </w:tcPr>
          <w:p w14:paraId="51010BBC" w14:textId="77777777" w:rsidR="002240ED" w:rsidRPr="00615D4B" w:rsidRDefault="002240ED" w:rsidP="005F76AD">
            <w:pPr>
              <w:rPr>
                <w:rFonts w:ascii="標楷體" w:eastAsia="標楷體" w:hAnsi="標楷體"/>
              </w:rPr>
            </w:pPr>
          </w:p>
        </w:tc>
        <w:tc>
          <w:tcPr>
            <w:tcW w:w="299" w:type="pct"/>
          </w:tcPr>
          <w:p w14:paraId="302C1C37" w14:textId="77777777" w:rsidR="002240ED" w:rsidRPr="00615D4B" w:rsidRDefault="002240ED" w:rsidP="005F76AD">
            <w:pPr>
              <w:rPr>
                <w:rFonts w:ascii="標楷體" w:eastAsia="標楷體" w:hAnsi="標楷體"/>
              </w:rPr>
            </w:pPr>
          </w:p>
        </w:tc>
        <w:tc>
          <w:tcPr>
            <w:tcW w:w="299" w:type="pct"/>
          </w:tcPr>
          <w:p w14:paraId="2743398E" w14:textId="77777777" w:rsidR="002240ED" w:rsidRPr="00615D4B" w:rsidRDefault="002240ED" w:rsidP="005F76AD">
            <w:pPr>
              <w:rPr>
                <w:rFonts w:ascii="標楷體" w:eastAsia="標楷體" w:hAnsi="標楷體"/>
              </w:rPr>
            </w:pPr>
          </w:p>
        </w:tc>
        <w:tc>
          <w:tcPr>
            <w:tcW w:w="1642" w:type="pct"/>
          </w:tcPr>
          <w:p w14:paraId="5903D2AD" w14:textId="77777777" w:rsidR="002240ED" w:rsidRPr="00615D4B" w:rsidRDefault="002240ED" w:rsidP="005F76AD">
            <w:pPr>
              <w:rPr>
                <w:rFonts w:ascii="標楷體" w:eastAsia="標楷體" w:hAnsi="標楷體"/>
              </w:rPr>
            </w:pPr>
          </w:p>
        </w:tc>
      </w:tr>
      <w:tr w:rsidR="002240ED" w:rsidRPr="00615D4B" w14:paraId="1F992B8C" w14:textId="77777777" w:rsidTr="002240ED">
        <w:trPr>
          <w:trHeight w:val="291"/>
          <w:jc w:val="center"/>
        </w:trPr>
        <w:tc>
          <w:tcPr>
            <w:tcW w:w="219" w:type="pct"/>
          </w:tcPr>
          <w:p w14:paraId="21B8B2ED"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45B4E998" w14:textId="77777777" w:rsidR="002240ED" w:rsidRPr="00615D4B" w:rsidRDefault="002240ED" w:rsidP="005F76AD">
            <w:pPr>
              <w:rPr>
                <w:rFonts w:ascii="標楷體" w:eastAsia="標楷體" w:hAnsi="標楷體"/>
              </w:rPr>
            </w:pPr>
            <w:r w:rsidRPr="003E1E41">
              <w:rPr>
                <w:rFonts w:ascii="標楷體" w:eastAsia="標楷體" w:hAnsi="標楷體" w:hint="eastAsia"/>
              </w:rPr>
              <w:t>協商申請日</w:t>
            </w:r>
          </w:p>
        </w:tc>
        <w:tc>
          <w:tcPr>
            <w:tcW w:w="624" w:type="pct"/>
          </w:tcPr>
          <w:p w14:paraId="48723F3D" w14:textId="5193549D" w:rsidR="002240ED" w:rsidRPr="00615D4B" w:rsidRDefault="00137350" w:rsidP="005F76AD">
            <w:pPr>
              <w:rPr>
                <w:rFonts w:ascii="標楷體" w:eastAsia="標楷體" w:hAnsi="標楷體"/>
              </w:rPr>
            </w:pPr>
            <w:ins w:id="2150" w:author="st1" w:date="2021-03-19T11:11:00Z">
              <w:r>
                <w:rPr>
                  <w:rFonts w:ascii="標楷體" w:eastAsia="標楷體" w:hAnsi="標楷體" w:hint="eastAsia"/>
                </w:rPr>
                <w:t>9(7)</w:t>
              </w:r>
            </w:ins>
          </w:p>
        </w:tc>
        <w:tc>
          <w:tcPr>
            <w:tcW w:w="624" w:type="pct"/>
          </w:tcPr>
          <w:p w14:paraId="61F0EAE3" w14:textId="4222489C" w:rsidR="002240ED" w:rsidRPr="00615D4B" w:rsidRDefault="00137350" w:rsidP="005F76AD">
            <w:pPr>
              <w:rPr>
                <w:rFonts w:ascii="標楷體" w:eastAsia="標楷體" w:hAnsi="標楷體"/>
              </w:rPr>
            </w:pPr>
            <w:ins w:id="2151" w:author="st1" w:date="2021-03-19T11:11:00Z">
              <w:r>
                <w:rPr>
                  <w:rFonts w:ascii="標楷體" w:eastAsia="標楷體" w:hAnsi="標楷體" w:hint="eastAsia"/>
                </w:rPr>
                <w:t>會計日</w:t>
              </w:r>
            </w:ins>
          </w:p>
        </w:tc>
        <w:tc>
          <w:tcPr>
            <w:tcW w:w="537" w:type="pct"/>
          </w:tcPr>
          <w:p w14:paraId="726FFD99" w14:textId="77777777" w:rsidR="002240ED" w:rsidRPr="00615D4B" w:rsidRDefault="002240ED" w:rsidP="005F76AD">
            <w:pPr>
              <w:rPr>
                <w:rFonts w:ascii="標楷體" w:eastAsia="標楷體" w:hAnsi="標楷體"/>
              </w:rPr>
            </w:pPr>
          </w:p>
        </w:tc>
        <w:tc>
          <w:tcPr>
            <w:tcW w:w="299" w:type="pct"/>
          </w:tcPr>
          <w:p w14:paraId="4D60CF71" w14:textId="77777777" w:rsidR="002240ED" w:rsidRPr="00615D4B" w:rsidRDefault="002240ED" w:rsidP="005F76AD">
            <w:pPr>
              <w:rPr>
                <w:rFonts w:ascii="標楷體" w:eastAsia="標楷體" w:hAnsi="標楷體"/>
              </w:rPr>
            </w:pPr>
          </w:p>
        </w:tc>
        <w:tc>
          <w:tcPr>
            <w:tcW w:w="299" w:type="pct"/>
          </w:tcPr>
          <w:p w14:paraId="1602FB71" w14:textId="77777777" w:rsidR="002240ED" w:rsidRPr="00615D4B" w:rsidRDefault="002240ED" w:rsidP="005F76AD">
            <w:pPr>
              <w:rPr>
                <w:rFonts w:ascii="標楷體" w:eastAsia="標楷體" w:hAnsi="標楷體"/>
              </w:rPr>
            </w:pPr>
          </w:p>
        </w:tc>
        <w:tc>
          <w:tcPr>
            <w:tcW w:w="1642" w:type="pct"/>
          </w:tcPr>
          <w:p w14:paraId="0B74EC48" w14:textId="77777777" w:rsidR="002240ED" w:rsidRPr="00615D4B" w:rsidRDefault="002240ED" w:rsidP="005F76AD">
            <w:pPr>
              <w:rPr>
                <w:rFonts w:ascii="標楷體" w:eastAsia="標楷體" w:hAnsi="標楷體"/>
              </w:rPr>
            </w:pPr>
          </w:p>
        </w:tc>
      </w:tr>
      <w:tr w:rsidR="002240ED" w:rsidRPr="00615D4B" w14:paraId="06337F67" w14:textId="77777777" w:rsidTr="002240ED">
        <w:trPr>
          <w:trHeight w:val="291"/>
          <w:jc w:val="center"/>
        </w:trPr>
        <w:tc>
          <w:tcPr>
            <w:tcW w:w="219" w:type="pct"/>
          </w:tcPr>
          <w:p w14:paraId="522865D6"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72D7A39F" w14:textId="77777777" w:rsidR="002240ED" w:rsidRPr="00615D4B" w:rsidRDefault="002240ED" w:rsidP="005F76AD">
            <w:pPr>
              <w:rPr>
                <w:rFonts w:ascii="標楷體" w:eastAsia="標楷體" w:hAnsi="標楷體"/>
              </w:rPr>
            </w:pPr>
            <w:r w:rsidRPr="003E1E41">
              <w:rPr>
                <w:rFonts w:ascii="標楷體" w:eastAsia="標楷體" w:hAnsi="標楷體" w:hint="eastAsia"/>
              </w:rPr>
              <w:t>止息基準日</w:t>
            </w:r>
          </w:p>
        </w:tc>
        <w:tc>
          <w:tcPr>
            <w:tcW w:w="624" w:type="pct"/>
          </w:tcPr>
          <w:p w14:paraId="55AD05A5" w14:textId="1074D368" w:rsidR="002240ED" w:rsidRPr="00615D4B" w:rsidRDefault="00137350" w:rsidP="005F76AD">
            <w:pPr>
              <w:rPr>
                <w:rFonts w:ascii="標楷體" w:eastAsia="標楷體" w:hAnsi="標楷體"/>
              </w:rPr>
            </w:pPr>
            <w:ins w:id="2152" w:author="st1" w:date="2021-03-19T11:11:00Z">
              <w:r>
                <w:rPr>
                  <w:rFonts w:ascii="標楷體" w:eastAsia="標楷體" w:hAnsi="標楷體" w:hint="eastAsia"/>
                </w:rPr>
                <w:t>9(7)</w:t>
              </w:r>
            </w:ins>
          </w:p>
        </w:tc>
        <w:tc>
          <w:tcPr>
            <w:tcW w:w="624" w:type="pct"/>
          </w:tcPr>
          <w:p w14:paraId="69BE6095" w14:textId="04F486CD" w:rsidR="002240ED" w:rsidRPr="00615D4B" w:rsidRDefault="002240ED" w:rsidP="005F76AD">
            <w:pPr>
              <w:rPr>
                <w:rFonts w:ascii="標楷體" w:eastAsia="標楷體" w:hAnsi="標楷體"/>
              </w:rPr>
            </w:pPr>
          </w:p>
        </w:tc>
        <w:tc>
          <w:tcPr>
            <w:tcW w:w="537" w:type="pct"/>
          </w:tcPr>
          <w:p w14:paraId="478C2592" w14:textId="77777777" w:rsidR="002240ED" w:rsidRPr="00615D4B" w:rsidRDefault="002240ED" w:rsidP="005F76AD">
            <w:pPr>
              <w:rPr>
                <w:rFonts w:ascii="標楷體" w:eastAsia="標楷體" w:hAnsi="標楷體"/>
              </w:rPr>
            </w:pPr>
          </w:p>
        </w:tc>
        <w:tc>
          <w:tcPr>
            <w:tcW w:w="299" w:type="pct"/>
          </w:tcPr>
          <w:p w14:paraId="668A2C07" w14:textId="77777777" w:rsidR="002240ED" w:rsidRPr="00615D4B" w:rsidRDefault="002240ED" w:rsidP="005F76AD">
            <w:pPr>
              <w:rPr>
                <w:rFonts w:ascii="標楷體" w:eastAsia="標楷體" w:hAnsi="標楷體"/>
              </w:rPr>
            </w:pPr>
          </w:p>
        </w:tc>
        <w:tc>
          <w:tcPr>
            <w:tcW w:w="299" w:type="pct"/>
          </w:tcPr>
          <w:p w14:paraId="5DC7E826" w14:textId="77777777" w:rsidR="002240ED" w:rsidRPr="00615D4B" w:rsidRDefault="002240ED" w:rsidP="005F76AD">
            <w:pPr>
              <w:rPr>
                <w:rFonts w:ascii="標楷體" w:eastAsia="標楷體" w:hAnsi="標楷體"/>
              </w:rPr>
            </w:pPr>
          </w:p>
        </w:tc>
        <w:tc>
          <w:tcPr>
            <w:tcW w:w="1642" w:type="pct"/>
          </w:tcPr>
          <w:p w14:paraId="5921F150" w14:textId="4877C62B" w:rsidR="002240ED" w:rsidRPr="00615D4B" w:rsidRDefault="00137350" w:rsidP="005F76AD">
            <w:pPr>
              <w:rPr>
                <w:rFonts w:ascii="標楷體" w:eastAsia="標楷體" w:hAnsi="標楷體"/>
              </w:rPr>
            </w:pPr>
            <w:ins w:id="2153" w:author="st1" w:date="2021-03-19T11:12:00Z">
              <w:r>
                <w:rPr>
                  <w:rFonts w:ascii="標楷體" w:eastAsia="標楷體" w:hAnsi="標楷體" w:hint="eastAsia"/>
                </w:rPr>
                <w:t>協商申請日+25天</w:t>
              </w:r>
            </w:ins>
          </w:p>
        </w:tc>
      </w:tr>
      <w:tr w:rsidR="002240ED" w:rsidRPr="00615D4B" w14:paraId="6078894B" w14:textId="77777777" w:rsidTr="002240ED">
        <w:trPr>
          <w:trHeight w:val="291"/>
          <w:jc w:val="center"/>
        </w:trPr>
        <w:tc>
          <w:tcPr>
            <w:tcW w:w="219" w:type="pct"/>
          </w:tcPr>
          <w:p w14:paraId="00AB5722"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483A561E" w14:textId="77777777" w:rsidR="002240ED" w:rsidRPr="00615D4B" w:rsidRDefault="002240ED" w:rsidP="005F76AD">
            <w:pPr>
              <w:rPr>
                <w:rFonts w:ascii="標楷體" w:eastAsia="標楷體" w:hAnsi="標楷體"/>
              </w:rPr>
            </w:pPr>
            <w:r w:rsidRPr="003E1E41">
              <w:rPr>
                <w:rFonts w:ascii="標楷體" w:eastAsia="標楷體" w:hAnsi="標楷體" w:hint="eastAsia"/>
              </w:rPr>
              <w:t>受理方式</w:t>
            </w:r>
          </w:p>
        </w:tc>
        <w:tc>
          <w:tcPr>
            <w:tcW w:w="624" w:type="pct"/>
          </w:tcPr>
          <w:p w14:paraId="0106A188" w14:textId="0F552B3F" w:rsidR="002240ED" w:rsidRPr="00615D4B" w:rsidRDefault="00137350" w:rsidP="005F76AD">
            <w:pPr>
              <w:rPr>
                <w:rFonts w:ascii="標楷體" w:eastAsia="標楷體" w:hAnsi="標楷體"/>
              </w:rPr>
            </w:pPr>
            <w:ins w:id="2154" w:author="st1" w:date="2021-03-19T11:12:00Z">
              <w:r>
                <w:rPr>
                  <w:rFonts w:ascii="標楷體" w:eastAsia="標楷體" w:hAnsi="標楷體" w:hint="eastAsia"/>
                </w:rPr>
                <w:t>X(1)</w:t>
              </w:r>
            </w:ins>
          </w:p>
        </w:tc>
        <w:tc>
          <w:tcPr>
            <w:tcW w:w="624" w:type="pct"/>
          </w:tcPr>
          <w:p w14:paraId="766F9B2C" w14:textId="77777777" w:rsidR="002240ED" w:rsidRPr="00615D4B" w:rsidRDefault="002240ED" w:rsidP="005F76AD">
            <w:pPr>
              <w:rPr>
                <w:rFonts w:ascii="標楷體" w:eastAsia="標楷體" w:hAnsi="標楷體"/>
              </w:rPr>
            </w:pPr>
          </w:p>
        </w:tc>
        <w:tc>
          <w:tcPr>
            <w:tcW w:w="537" w:type="pct"/>
          </w:tcPr>
          <w:p w14:paraId="32A0CCBD" w14:textId="77777777" w:rsidR="002240ED" w:rsidRPr="00615D4B" w:rsidRDefault="002240ED" w:rsidP="005F76AD">
            <w:pPr>
              <w:rPr>
                <w:rFonts w:ascii="標楷體" w:eastAsia="標楷體" w:hAnsi="標楷體"/>
              </w:rPr>
            </w:pPr>
            <w:r>
              <w:rPr>
                <w:rFonts w:ascii="標楷體" w:eastAsia="標楷體" w:hAnsi="標楷體" w:hint="eastAsia"/>
              </w:rPr>
              <w:t>下拉式選單</w:t>
            </w:r>
          </w:p>
        </w:tc>
        <w:tc>
          <w:tcPr>
            <w:tcW w:w="299" w:type="pct"/>
          </w:tcPr>
          <w:p w14:paraId="5DDB474D" w14:textId="77777777" w:rsidR="002240ED" w:rsidRPr="00615D4B" w:rsidRDefault="002240ED" w:rsidP="005F76AD">
            <w:pPr>
              <w:rPr>
                <w:rFonts w:ascii="標楷體" w:eastAsia="標楷體" w:hAnsi="標楷體"/>
              </w:rPr>
            </w:pPr>
          </w:p>
        </w:tc>
        <w:tc>
          <w:tcPr>
            <w:tcW w:w="299" w:type="pct"/>
          </w:tcPr>
          <w:p w14:paraId="404B2A3E" w14:textId="77777777" w:rsidR="002240ED" w:rsidRPr="00615D4B" w:rsidRDefault="002240ED" w:rsidP="005F76AD">
            <w:pPr>
              <w:rPr>
                <w:rFonts w:ascii="標楷體" w:eastAsia="標楷體" w:hAnsi="標楷體"/>
              </w:rPr>
            </w:pPr>
          </w:p>
        </w:tc>
        <w:tc>
          <w:tcPr>
            <w:tcW w:w="1642" w:type="pct"/>
          </w:tcPr>
          <w:p w14:paraId="1EA05B20" w14:textId="5508D4C5" w:rsidR="002240ED" w:rsidRPr="00EF12D2" w:rsidRDefault="002240ED" w:rsidP="005F76AD">
            <w:pPr>
              <w:rPr>
                <w:rFonts w:ascii="標楷體" w:eastAsia="標楷體" w:hAnsi="標楷體"/>
              </w:rPr>
            </w:pPr>
            <w:del w:id="2155" w:author="st1" w:date="2021-03-19T11:12:00Z">
              <w:r w:rsidRPr="00EF12D2" w:rsidDel="00137350">
                <w:rPr>
                  <w:rFonts w:ascii="標楷體" w:eastAsia="標楷體" w:hAnsi="標楷體" w:hint="eastAsia"/>
                </w:rPr>
                <w:delText>1</w:delText>
              </w:r>
            </w:del>
            <w:ins w:id="2156" w:author="st1" w:date="2021-03-19T11:12:00Z">
              <w:r w:rsidR="00137350">
                <w:rPr>
                  <w:rFonts w:ascii="標楷體" w:eastAsia="標楷體" w:hAnsi="標楷體"/>
                </w:rPr>
                <w:t>A</w:t>
              </w:r>
            </w:ins>
            <w:r w:rsidRPr="00EF12D2">
              <w:rPr>
                <w:rFonts w:ascii="標楷體" w:eastAsia="標楷體" w:hAnsi="標楷體" w:hint="eastAsia"/>
              </w:rPr>
              <w:t>:本行直接收件</w:t>
            </w:r>
          </w:p>
          <w:p w14:paraId="08D4A2DC" w14:textId="0FAD7362" w:rsidR="002240ED" w:rsidRPr="00615D4B" w:rsidRDefault="002240ED" w:rsidP="005F76AD">
            <w:pPr>
              <w:rPr>
                <w:rFonts w:ascii="標楷體" w:eastAsia="標楷體" w:hAnsi="標楷體"/>
              </w:rPr>
            </w:pPr>
            <w:del w:id="2157" w:author="st1" w:date="2021-03-19T11:12:00Z">
              <w:r w:rsidRPr="00EF12D2" w:rsidDel="00137350">
                <w:rPr>
                  <w:rFonts w:ascii="標楷體" w:eastAsia="標楷體" w:hAnsi="標楷體" w:hint="eastAsia"/>
                </w:rPr>
                <w:delText>2</w:delText>
              </w:r>
            </w:del>
            <w:ins w:id="2158" w:author="st1" w:date="2021-03-19T11:12:00Z">
              <w:r w:rsidR="00137350">
                <w:rPr>
                  <w:rFonts w:ascii="標楷體" w:eastAsia="標楷體" w:hAnsi="標楷體"/>
                </w:rPr>
                <w:t>B</w:t>
              </w:r>
            </w:ins>
            <w:r w:rsidRPr="00EF12D2">
              <w:rPr>
                <w:rFonts w:ascii="標楷體" w:eastAsia="標楷體" w:hAnsi="標楷體" w:hint="eastAsia"/>
              </w:rPr>
              <w:t>:他行轉介</w:t>
            </w:r>
          </w:p>
        </w:tc>
      </w:tr>
      <w:tr w:rsidR="002240ED" w:rsidRPr="00615D4B" w14:paraId="0CF9FA19" w14:textId="77777777" w:rsidTr="002240ED">
        <w:trPr>
          <w:trHeight w:val="291"/>
          <w:jc w:val="center"/>
        </w:trPr>
        <w:tc>
          <w:tcPr>
            <w:tcW w:w="219" w:type="pct"/>
          </w:tcPr>
          <w:p w14:paraId="0B37E501"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7A591A45" w14:textId="77777777" w:rsidR="002240ED" w:rsidRPr="00615D4B" w:rsidRDefault="002240ED" w:rsidP="005F76AD">
            <w:pPr>
              <w:rPr>
                <w:rFonts w:ascii="標楷體" w:eastAsia="標楷體" w:hAnsi="標楷體"/>
              </w:rPr>
            </w:pPr>
            <w:r w:rsidRPr="003E1E41">
              <w:rPr>
                <w:rFonts w:ascii="標楷體" w:eastAsia="標楷體" w:hAnsi="標楷體" w:hint="eastAsia"/>
              </w:rPr>
              <w:t>轉介金融機構代號</w:t>
            </w:r>
          </w:p>
        </w:tc>
        <w:tc>
          <w:tcPr>
            <w:tcW w:w="624" w:type="pct"/>
          </w:tcPr>
          <w:p w14:paraId="4751D123" w14:textId="7D25128D" w:rsidR="002240ED" w:rsidRPr="00615D4B" w:rsidRDefault="00137350" w:rsidP="005F76AD">
            <w:pPr>
              <w:rPr>
                <w:rFonts w:ascii="標楷體" w:eastAsia="標楷體" w:hAnsi="標楷體"/>
              </w:rPr>
            </w:pPr>
            <w:ins w:id="2159" w:author="st1" w:date="2021-03-19T11:12:00Z">
              <w:r>
                <w:rPr>
                  <w:rFonts w:ascii="標楷體" w:eastAsia="標楷體" w:hAnsi="標楷體" w:hint="eastAsia"/>
                </w:rPr>
                <w:t>X</w:t>
              </w:r>
              <w:r>
                <w:rPr>
                  <w:rFonts w:ascii="標楷體" w:eastAsia="標楷體" w:hAnsi="標楷體"/>
                </w:rPr>
                <w:t>(3)</w:t>
              </w:r>
            </w:ins>
          </w:p>
        </w:tc>
        <w:tc>
          <w:tcPr>
            <w:tcW w:w="624" w:type="pct"/>
          </w:tcPr>
          <w:p w14:paraId="28D10029" w14:textId="77777777" w:rsidR="002240ED" w:rsidRPr="00615D4B" w:rsidRDefault="002240ED" w:rsidP="005F76AD">
            <w:pPr>
              <w:rPr>
                <w:rFonts w:ascii="標楷體" w:eastAsia="標楷體" w:hAnsi="標楷體"/>
              </w:rPr>
            </w:pPr>
          </w:p>
        </w:tc>
        <w:tc>
          <w:tcPr>
            <w:tcW w:w="537" w:type="pct"/>
          </w:tcPr>
          <w:p w14:paraId="74FFF391" w14:textId="77777777" w:rsidR="002240ED" w:rsidRPr="00615D4B" w:rsidRDefault="002240ED" w:rsidP="005F76AD">
            <w:pPr>
              <w:rPr>
                <w:rFonts w:ascii="標楷體" w:eastAsia="標楷體" w:hAnsi="標楷體"/>
              </w:rPr>
            </w:pPr>
          </w:p>
        </w:tc>
        <w:tc>
          <w:tcPr>
            <w:tcW w:w="299" w:type="pct"/>
          </w:tcPr>
          <w:p w14:paraId="1A2FF73E" w14:textId="77777777" w:rsidR="002240ED" w:rsidRPr="00615D4B" w:rsidRDefault="002240ED" w:rsidP="005F76AD">
            <w:pPr>
              <w:rPr>
                <w:rFonts w:ascii="標楷體" w:eastAsia="標楷體" w:hAnsi="標楷體"/>
              </w:rPr>
            </w:pPr>
          </w:p>
        </w:tc>
        <w:tc>
          <w:tcPr>
            <w:tcW w:w="299" w:type="pct"/>
          </w:tcPr>
          <w:p w14:paraId="3D2CB8DA" w14:textId="77777777" w:rsidR="002240ED" w:rsidRPr="00615D4B" w:rsidRDefault="002240ED" w:rsidP="005F76AD">
            <w:pPr>
              <w:rPr>
                <w:rFonts w:ascii="標楷體" w:eastAsia="標楷體" w:hAnsi="標楷體"/>
              </w:rPr>
            </w:pPr>
          </w:p>
        </w:tc>
        <w:tc>
          <w:tcPr>
            <w:tcW w:w="1642" w:type="pct"/>
          </w:tcPr>
          <w:p w14:paraId="77BC46ED" w14:textId="77777777" w:rsidR="002240ED" w:rsidRPr="00615D4B" w:rsidRDefault="002240ED" w:rsidP="005F76AD">
            <w:pPr>
              <w:rPr>
                <w:rFonts w:ascii="標楷體" w:eastAsia="標楷體" w:hAnsi="標楷體"/>
              </w:rPr>
            </w:pPr>
          </w:p>
        </w:tc>
      </w:tr>
      <w:tr w:rsidR="002240ED" w:rsidRPr="00615D4B" w14:paraId="3DB6567E" w14:textId="77777777" w:rsidTr="002240ED">
        <w:trPr>
          <w:trHeight w:val="291"/>
          <w:jc w:val="center"/>
        </w:trPr>
        <w:tc>
          <w:tcPr>
            <w:tcW w:w="219" w:type="pct"/>
          </w:tcPr>
          <w:p w14:paraId="6CFC3844"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230788D5" w14:textId="77777777" w:rsidR="002240ED" w:rsidRPr="00615D4B" w:rsidRDefault="002240ED" w:rsidP="005F76AD">
            <w:pPr>
              <w:rPr>
                <w:rFonts w:ascii="標楷體" w:eastAsia="標楷體" w:hAnsi="標楷體"/>
              </w:rPr>
            </w:pPr>
            <w:r w:rsidRPr="003E1E41">
              <w:rPr>
                <w:rFonts w:ascii="標楷體" w:eastAsia="標楷體" w:hAnsi="標楷體" w:hint="eastAsia"/>
              </w:rPr>
              <w:t>未揭露債權機構代號1</w:t>
            </w:r>
          </w:p>
        </w:tc>
        <w:tc>
          <w:tcPr>
            <w:tcW w:w="624" w:type="pct"/>
          </w:tcPr>
          <w:p w14:paraId="73191E3B" w14:textId="58F733AB" w:rsidR="002240ED" w:rsidRPr="00615D4B" w:rsidRDefault="00137350" w:rsidP="005F76AD">
            <w:pPr>
              <w:rPr>
                <w:rFonts w:ascii="標楷體" w:eastAsia="標楷體" w:hAnsi="標楷體"/>
              </w:rPr>
            </w:pPr>
            <w:ins w:id="2160" w:author="st1" w:date="2021-03-19T11:12:00Z">
              <w:r>
                <w:rPr>
                  <w:rFonts w:ascii="標楷體" w:eastAsia="標楷體" w:hAnsi="標楷體" w:hint="eastAsia"/>
                </w:rPr>
                <w:t>X</w:t>
              </w:r>
              <w:r>
                <w:rPr>
                  <w:rFonts w:ascii="標楷體" w:eastAsia="標楷體" w:hAnsi="標楷體"/>
                </w:rPr>
                <w:t>(3)</w:t>
              </w:r>
            </w:ins>
          </w:p>
        </w:tc>
        <w:tc>
          <w:tcPr>
            <w:tcW w:w="624" w:type="pct"/>
          </w:tcPr>
          <w:p w14:paraId="25A9A8E2" w14:textId="77777777" w:rsidR="002240ED" w:rsidRPr="00615D4B" w:rsidRDefault="002240ED" w:rsidP="005F76AD">
            <w:pPr>
              <w:rPr>
                <w:rFonts w:ascii="標楷體" w:eastAsia="標楷體" w:hAnsi="標楷體"/>
              </w:rPr>
            </w:pPr>
          </w:p>
        </w:tc>
        <w:tc>
          <w:tcPr>
            <w:tcW w:w="537" w:type="pct"/>
          </w:tcPr>
          <w:p w14:paraId="78C0ABDB" w14:textId="77777777" w:rsidR="002240ED" w:rsidRPr="00615D4B" w:rsidRDefault="002240ED" w:rsidP="005F76AD">
            <w:pPr>
              <w:rPr>
                <w:rFonts w:ascii="標楷體" w:eastAsia="標楷體" w:hAnsi="標楷體"/>
              </w:rPr>
            </w:pPr>
          </w:p>
        </w:tc>
        <w:tc>
          <w:tcPr>
            <w:tcW w:w="299" w:type="pct"/>
          </w:tcPr>
          <w:p w14:paraId="128DF4E3" w14:textId="77777777" w:rsidR="002240ED" w:rsidRPr="00615D4B" w:rsidRDefault="002240ED" w:rsidP="005F76AD">
            <w:pPr>
              <w:rPr>
                <w:rFonts w:ascii="標楷體" w:eastAsia="標楷體" w:hAnsi="標楷體"/>
              </w:rPr>
            </w:pPr>
          </w:p>
        </w:tc>
        <w:tc>
          <w:tcPr>
            <w:tcW w:w="299" w:type="pct"/>
          </w:tcPr>
          <w:p w14:paraId="6AF8538C" w14:textId="77777777" w:rsidR="002240ED" w:rsidRPr="00615D4B" w:rsidRDefault="002240ED" w:rsidP="005F76AD">
            <w:pPr>
              <w:rPr>
                <w:rFonts w:ascii="標楷體" w:eastAsia="標楷體" w:hAnsi="標楷體"/>
              </w:rPr>
            </w:pPr>
          </w:p>
        </w:tc>
        <w:tc>
          <w:tcPr>
            <w:tcW w:w="1642" w:type="pct"/>
          </w:tcPr>
          <w:p w14:paraId="53AA0CB5" w14:textId="77777777" w:rsidR="002240ED" w:rsidRPr="00615D4B" w:rsidRDefault="002240ED" w:rsidP="005F76AD">
            <w:pPr>
              <w:rPr>
                <w:rFonts w:ascii="標楷體" w:eastAsia="標楷體" w:hAnsi="標楷體"/>
              </w:rPr>
            </w:pPr>
          </w:p>
        </w:tc>
      </w:tr>
      <w:tr w:rsidR="002240ED" w:rsidRPr="00615D4B" w14:paraId="7F669600" w14:textId="77777777" w:rsidTr="002240ED">
        <w:trPr>
          <w:trHeight w:val="291"/>
          <w:jc w:val="center"/>
        </w:trPr>
        <w:tc>
          <w:tcPr>
            <w:tcW w:w="219" w:type="pct"/>
          </w:tcPr>
          <w:p w14:paraId="1720F857"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66E3EFE7" w14:textId="77777777" w:rsidR="002240ED" w:rsidRPr="00615D4B" w:rsidRDefault="002240ED" w:rsidP="005F76AD">
            <w:pPr>
              <w:rPr>
                <w:rFonts w:ascii="標楷體" w:eastAsia="標楷體" w:hAnsi="標楷體"/>
              </w:rPr>
            </w:pPr>
            <w:r w:rsidRPr="003E1E41">
              <w:rPr>
                <w:rFonts w:ascii="標楷體" w:eastAsia="標楷體" w:hAnsi="標楷體" w:hint="eastAsia"/>
              </w:rPr>
              <w:t>未揭露債權機構代號2</w:t>
            </w:r>
          </w:p>
        </w:tc>
        <w:tc>
          <w:tcPr>
            <w:tcW w:w="624" w:type="pct"/>
          </w:tcPr>
          <w:p w14:paraId="51776A00" w14:textId="485B1F92" w:rsidR="002240ED" w:rsidRPr="00615D4B" w:rsidRDefault="00137350" w:rsidP="005F76AD">
            <w:pPr>
              <w:rPr>
                <w:rFonts w:ascii="標楷體" w:eastAsia="標楷體" w:hAnsi="標楷體"/>
              </w:rPr>
            </w:pPr>
            <w:ins w:id="2161" w:author="st1" w:date="2021-03-19T11:12:00Z">
              <w:r>
                <w:rPr>
                  <w:rFonts w:ascii="標楷體" w:eastAsia="標楷體" w:hAnsi="標楷體" w:hint="eastAsia"/>
                </w:rPr>
                <w:t>X</w:t>
              </w:r>
              <w:r>
                <w:rPr>
                  <w:rFonts w:ascii="標楷體" w:eastAsia="標楷體" w:hAnsi="標楷體"/>
                </w:rPr>
                <w:t>(3)</w:t>
              </w:r>
            </w:ins>
          </w:p>
        </w:tc>
        <w:tc>
          <w:tcPr>
            <w:tcW w:w="624" w:type="pct"/>
          </w:tcPr>
          <w:p w14:paraId="6D2A7038" w14:textId="77777777" w:rsidR="002240ED" w:rsidRPr="00615D4B" w:rsidRDefault="002240ED" w:rsidP="005F76AD">
            <w:pPr>
              <w:rPr>
                <w:rFonts w:ascii="標楷體" w:eastAsia="標楷體" w:hAnsi="標楷體"/>
              </w:rPr>
            </w:pPr>
          </w:p>
        </w:tc>
        <w:tc>
          <w:tcPr>
            <w:tcW w:w="537" w:type="pct"/>
          </w:tcPr>
          <w:p w14:paraId="101FF59B" w14:textId="77777777" w:rsidR="002240ED" w:rsidRPr="00615D4B" w:rsidRDefault="002240ED" w:rsidP="005F76AD">
            <w:pPr>
              <w:rPr>
                <w:rFonts w:ascii="標楷體" w:eastAsia="標楷體" w:hAnsi="標楷體"/>
              </w:rPr>
            </w:pPr>
          </w:p>
        </w:tc>
        <w:tc>
          <w:tcPr>
            <w:tcW w:w="299" w:type="pct"/>
          </w:tcPr>
          <w:p w14:paraId="351DE618" w14:textId="77777777" w:rsidR="002240ED" w:rsidRPr="00615D4B" w:rsidRDefault="002240ED" w:rsidP="005F76AD">
            <w:pPr>
              <w:rPr>
                <w:rFonts w:ascii="標楷體" w:eastAsia="標楷體" w:hAnsi="標楷體"/>
              </w:rPr>
            </w:pPr>
          </w:p>
        </w:tc>
        <w:tc>
          <w:tcPr>
            <w:tcW w:w="299" w:type="pct"/>
          </w:tcPr>
          <w:p w14:paraId="5710F5B1" w14:textId="77777777" w:rsidR="002240ED" w:rsidRPr="00615D4B" w:rsidRDefault="002240ED" w:rsidP="005F76AD">
            <w:pPr>
              <w:rPr>
                <w:rFonts w:ascii="標楷體" w:eastAsia="標楷體" w:hAnsi="標楷體"/>
              </w:rPr>
            </w:pPr>
          </w:p>
        </w:tc>
        <w:tc>
          <w:tcPr>
            <w:tcW w:w="1642" w:type="pct"/>
          </w:tcPr>
          <w:p w14:paraId="40AE7260" w14:textId="77777777" w:rsidR="002240ED" w:rsidRPr="00615D4B" w:rsidRDefault="002240ED" w:rsidP="005F76AD">
            <w:pPr>
              <w:rPr>
                <w:rFonts w:ascii="標楷體" w:eastAsia="標楷體" w:hAnsi="標楷體"/>
              </w:rPr>
            </w:pPr>
          </w:p>
        </w:tc>
      </w:tr>
      <w:tr w:rsidR="002240ED" w:rsidRPr="00615D4B" w14:paraId="45365CD4" w14:textId="77777777" w:rsidTr="002240ED">
        <w:trPr>
          <w:trHeight w:val="291"/>
          <w:jc w:val="center"/>
        </w:trPr>
        <w:tc>
          <w:tcPr>
            <w:tcW w:w="219" w:type="pct"/>
          </w:tcPr>
          <w:p w14:paraId="1D9588FF"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0CB55005" w14:textId="77777777" w:rsidR="002240ED" w:rsidRPr="00615D4B" w:rsidRDefault="002240ED" w:rsidP="005F76AD">
            <w:pPr>
              <w:rPr>
                <w:rFonts w:ascii="標楷體" w:eastAsia="標楷體" w:hAnsi="標楷體"/>
              </w:rPr>
            </w:pPr>
            <w:r w:rsidRPr="003E1E41">
              <w:rPr>
                <w:rFonts w:ascii="標楷體" w:eastAsia="標楷體" w:hAnsi="標楷體" w:hint="eastAsia"/>
              </w:rPr>
              <w:t>未揭露債權機構代號3</w:t>
            </w:r>
          </w:p>
        </w:tc>
        <w:tc>
          <w:tcPr>
            <w:tcW w:w="624" w:type="pct"/>
          </w:tcPr>
          <w:p w14:paraId="22CB77D5" w14:textId="2E77E598" w:rsidR="002240ED" w:rsidRPr="00615D4B" w:rsidRDefault="00137350" w:rsidP="005F76AD">
            <w:pPr>
              <w:rPr>
                <w:rFonts w:ascii="標楷體" w:eastAsia="標楷體" w:hAnsi="標楷體"/>
              </w:rPr>
            </w:pPr>
            <w:ins w:id="2162" w:author="st1" w:date="2021-03-19T11:12:00Z">
              <w:r>
                <w:rPr>
                  <w:rFonts w:ascii="標楷體" w:eastAsia="標楷體" w:hAnsi="標楷體" w:hint="eastAsia"/>
                </w:rPr>
                <w:t>X</w:t>
              </w:r>
              <w:r>
                <w:rPr>
                  <w:rFonts w:ascii="標楷體" w:eastAsia="標楷體" w:hAnsi="標楷體"/>
                </w:rPr>
                <w:t>(3)</w:t>
              </w:r>
            </w:ins>
          </w:p>
        </w:tc>
        <w:tc>
          <w:tcPr>
            <w:tcW w:w="624" w:type="pct"/>
          </w:tcPr>
          <w:p w14:paraId="72C0D9B4" w14:textId="77777777" w:rsidR="002240ED" w:rsidRPr="00615D4B" w:rsidRDefault="002240ED" w:rsidP="005F76AD">
            <w:pPr>
              <w:rPr>
                <w:rFonts w:ascii="標楷體" w:eastAsia="標楷體" w:hAnsi="標楷體"/>
              </w:rPr>
            </w:pPr>
          </w:p>
        </w:tc>
        <w:tc>
          <w:tcPr>
            <w:tcW w:w="537" w:type="pct"/>
          </w:tcPr>
          <w:p w14:paraId="6B6CB87D" w14:textId="77777777" w:rsidR="002240ED" w:rsidRPr="00615D4B" w:rsidRDefault="002240ED" w:rsidP="005F76AD">
            <w:pPr>
              <w:rPr>
                <w:rFonts w:ascii="標楷體" w:eastAsia="標楷體" w:hAnsi="標楷體"/>
              </w:rPr>
            </w:pPr>
          </w:p>
        </w:tc>
        <w:tc>
          <w:tcPr>
            <w:tcW w:w="299" w:type="pct"/>
          </w:tcPr>
          <w:p w14:paraId="44EE750B" w14:textId="77777777" w:rsidR="002240ED" w:rsidRPr="00615D4B" w:rsidRDefault="002240ED" w:rsidP="005F76AD">
            <w:pPr>
              <w:rPr>
                <w:rFonts w:ascii="標楷體" w:eastAsia="標楷體" w:hAnsi="標楷體"/>
              </w:rPr>
            </w:pPr>
          </w:p>
        </w:tc>
        <w:tc>
          <w:tcPr>
            <w:tcW w:w="299" w:type="pct"/>
          </w:tcPr>
          <w:p w14:paraId="0B0CF48D" w14:textId="77777777" w:rsidR="002240ED" w:rsidRPr="00615D4B" w:rsidRDefault="002240ED" w:rsidP="005F76AD">
            <w:pPr>
              <w:rPr>
                <w:rFonts w:ascii="標楷體" w:eastAsia="標楷體" w:hAnsi="標楷體"/>
              </w:rPr>
            </w:pPr>
          </w:p>
        </w:tc>
        <w:tc>
          <w:tcPr>
            <w:tcW w:w="1642" w:type="pct"/>
          </w:tcPr>
          <w:p w14:paraId="0B0E78A1" w14:textId="77777777" w:rsidR="002240ED" w:rsidRPr="00615D4B" w:rsidRDefault="002240ED" w:rsidP="005F76AD">
            <w:pPr>
              <w:rPr>
                <w:rFonts w:ascii="標楷體" w:eastAsia="標楷體" w:hAnsi="標楷體"/>
              </w:rPr>
            </w:pPr>
          </w:p>
        </w:tc>
      </w:tr>
      <w:tr w:rsidR="002240ED" w:rsidRPr="00615D4B" w14:paraId="1A3F1BFE" w14:textId="77777777" w:rsidTr="002240ED">
        <w:trPr>
          <w:trHeight w:val="291"/>
          <w:jc w:val="center"/>
        </w:trPr>
        <w:tc>
          <w:tcPr>
            <w:tcW w:w="219" w:type="pct"/>
          </w:tcPr>
          <w:p w14:paraId="51940E86" w14:textId="77777777" w:rsidR="002240ED" w:rsidRPr="003E1E41" w:rsidRDefault="002240ED" w:rsidP="005F76AD">
            <w:pPr>
              <w:pStyle w:val="af9"/>
              <w:numPr>
                <w:ilvl w:val="0"/>
                <w:numId w:val="33"/>
              </w:numPr>
              <w:ind w:leftChars="0"/>
              <w:rPr>
                <w:rFonts w:ascii="標楷體" w:eastAsia="標楷體" w:hAnsi="標楷體"/>
              </w:rPr>
            </w:pPr>
          </w:p>
        </w:tc>
        <w:tc>
          <w:tcPr>
            <w:tcW w:w="756" w:type="pct"/>
          </w:tcPr>
          <w:p w14:paraId="37FE1EE5" w14:textId="77777777" w:rsidR="002240ED" w:rsidRPr="00615D4B" w:rsidRDefault="002240ED" w:rsidP="005F76AD">
            <w:pPr>
              <w:rPr>
                <w:rFonts w:ascii="標楷體" w:eastAsia="標楷體" w:hAnsi="標楷體"/>
              </w:rPr>
            </w:pPr>
            <w:r w:rsidRPr="003E1E41">
              <w:rPr>
                <w:rFonts w:ascii="標楷體" w:eastAsia="標楷體" w:hAnsi="標楷體" w:hint="eastAsia"/>
              </w:rPr>
              <w:t>轉出JCIC文字檔日期</w:t>
            </w:r>
          </w:p>
        </w:tc>
        <w:tc>
          <w:tcPr>
            <w:tcW w:w="624" w:type="pct"/>
          </w:tcPr>
          <w:p w14:paraId="2AF40678" w14:textId="6C1DD498" w:rsidR="002240ED" w:rsidRPr="00615D4B" w:rsidRDefault="00137350" w:rsidP="005F76AD">
            <w:pPr>
              <w:rPr>
                <w:rFonts w:ascii="標楷體" w:eastAsia="標楷體" w:hAnsi="標楷體"/>
              </w:rPr>
            </w:pPr>
            <w:ins w:id="2163" w:author="st1" w:date="2021-03-19T11:13:00Z">
              <w:r>
                <w:rPr>
                  <w:rFonts w:ascii="標楷體" w:eastAsia="標楷體" w:hAnsi="標楷體"/>
                </w:rPr>
                <w:t>9</w:t>
              </w:r>
            </w:ins>
            <w:ins w:id="2164" w:author="st1" w:date="2021-03-19T11:12:00Z">
              <w:r>
                <w:rPr>
                  <w:rFonts w:ascii="標楷體" w:eastAsia="標楷體" w:hAnsi="標楷體"/>
                </w:rPr>
                <w:t>(</w:t>
              </w:r>
            </w:ins>
            <w:ins w:id="2165" w:author="st1" w:date="2021-03-19T11:13:00Z">
              <w:r>
                <w:rPr>
                  <w:rFonts w:ascii="標楷體" w:eastAsia="標楷體" w:hAnsi="標楷體"/>
                </w:rPr>
                <w:t>7</w:t>
              </w:r>
            </w:ins>
            <w:ins w:id="2166" w:author="st1" w:date="2021-03-19T11:12:00Z">
              <w:r>
                <w:rPr>
                  <w:rFonts w:ascii="標楷體" w:eastAsia="標楷體" w:hAnsi="標楷體"/>
                </w:rPr>
                <w:t>)</w:t>
              </w:r>
            </w:ins>
          </w:p>
        </w:tc>
        <w:tc>
          <w:tcPr>
            <w:tcW w:w="624" w:type="pct"/>
          </w:tcPr>
          <w:p w14:paraId="6EA8E3CF" w14:textId="77777777" w:rsidR="002240ED" w:rsidRPr="00615D4B" w:rsidRDefault="002240ED" w:rsidP="005F76AD">
            <w:pPr>
              <w:rPr>
                <w:rFonts w:ascii="標楷體" w:eastAsia="標楷體" w:hAnsi="標楷體"/>
              </w:rPr>
            </w:pPr>
          </w:p>
        </w:tc>
        <w:tc>
          <w:tcPr>
            <w:tcW w:w="537" w:type="pct"/>
          </w:tcPr>
          <w:p w14:paraId="60388192" w14:textId="77777777" w:rsidR="002240ED" w:rsidRPr="00615D4B" w:rsidRDefault="002240ED" w:rsidP="005F76AD">
            <w:pPr>
              <w:rPr>
                <w:rFonts w:ascii="標楷體" w:eastAsia="標楷體" w:hAnsi="標楷體"/>
              </w:rPr>
            </w:pPr>
          </w:p>
        </w:tc>
        <w:tc>
          <w:tcPr>
            <w:tcW w:w="299" w:type="pct"/>
          </w:tcPr>
          <w:p w14:paraId="72CFA42A" w14:textId="77777777" w:rsidR="002240ED" w:rsidRPr="00615D4B" w:rsidRDefault="002240ED" w:rsidP="005F76AD">
            <w:pPr>
              <w:rPr>
                <w:rFonts w:ascii="標楷體" w:eastAsia="標楷體" w:hAnsi="標楷體"/>
              </w:rPr>
            </w:pPr>
          </w:p>
        </w:tc>
        <w:tc>
          <w:tcPr>
            <w:tcW w:w="299" w:type="pct"/>
          </w:tcPr>
          <w:p w14:paraId="22D9CF34" w14:textId="77777777" w:rsidR="002240ED" w:rsidRPr="00615D4B" w:rsidRDefault="002240ED" w:rsidP="005F76AD">
            <w:pPr>
              <w:rPr>
                <w:rFonts w:ascii="標楷體" w:eastAsia="標楷體" w:hAnsi="標楷體"/>
              </w:rPr>
            </w:pPr>
          </w:p>
        </w:tc>
        <w:tc>
          <w:tcPr>
            <w:tcW w:w="1642" w:type="pct"/>
          </w:tcPr>
          <w:p w14:paraId="18EEBFC1" w14:textId="77777777" w:rsidR="002240ED" w:rsidRPr="00615D4B" w:rsidRDefault="002240ED" w:rsidP="005F76AD">
            <w:pPr>
              <w:rPr>
                <w:rFonts w:ascii="標楷體" w:eastAsia="標楷體" w:hAnsi="標楷體"/>
              </w:rPr>
            </w:pPr>
          </w:p>
        </w:tc>
      </w:tr>
    </w:tbl>
    <w:p w14:paraId="0221A0B1" w14:textId="77777777" w:rsidR="00E24265" w:rsidRDefault="00E24265" w:rsidP="00F62379">
      <w:pPr>
        <w:pStyle w:val="42"/>
        <w:spacing w:after="72"/>
        <w:ind w:leftChars="0" w:left="0"/>
        <w:rPr>
          <w:rFonts w:hAnsi="標楷體"/>
        </w:rPr>
      </w:pPr>
    </w:p>
    <w:p w14:paraId="5F1E495E" w14:textId="77777777" w:rsidR="00E24265" w:rsidRDefault="00E24265">
      <w:pPr>
        <w:widowControl/>
        <w:rPr>
          <w:rFonts w:ascii="Arial" w:eastAsia="標楷體" w:hAnsi="標楷體" w:cs="標楷體"/>
          <w:kern w:val="0"/>
          <w:szCs w:val="28"/>
        </w:rPr>
      </w:pPr>
      <w:r>
        <w:rPr>
          <w:rFonts w:hAnsi="標楷體"/>
        </w:rPr>
        <w:br w:type="page"/>
      </w:r>
    </w:p>
    <w:p w14:paraId="27F1754B"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8302</w:t>
      </w:r>
      <w:r w:rsidRPr="00F8317F">
        <w:rPr>
          <w:rFonts w:ascii="標楷體" w:hAnsi="標楷體" w:hint="eastAsia"/>
        </w:rPr>
        <w:t>協商開始暨停催通知資料</w:t>
      </w:r>
    </w:p>
    <w:p w14:paraId="752D7611"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7AE280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C175060"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57369C9" w14:textId="77777777" w:rsidR="00E24265" w:rsidRPr="00615D4B" w:rsidRDefault="00E24265" w:rsidP="005F76AD">
            <w:pPr>
              <w:rPr>
                <w:rFonts w:ascii="標楷體" w:eastAsia="標楷體" w:hAnsi="標楷體"/>
              </w:rPr>
            </w:pPr>
            <w:r w:rsidRPr="00F8317F">
              <w:rPr>
                <w:rFonts w:ascii="標楷體" w:eastAsia="標楷體" w:hAnsi="標楷體" w:hint="eastAsia"/>
              </w:rPr>
              <w:t>協商開始暨停催通知資料</w:t>
            </w:r>
          </w:p>
        </w:tc>
      </w:tr>
      <w:tr w:rsidR="00137350" w:rsidRPr="00615D4B" w14:paraId="70C64C8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7F434100" w14:textId="77777777" w:rsidR="00137350" w:rsidRPr="00615D4B" w:rsidRDefault="00137350" w:rsidP="00137350">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3DB10B5" w14:textId="77777777" w:rsidR="00137350" w:rsidRDefault="00137350" w:rsidP="00137350">
            <w:pPr>
              <w:rPr>
                <w:ins w:id="2167" w:author="st1" w:date="2021-03-19T11:13:00Z"/>
                <w:rFonts w:ascii="標楷體" w:eastAsia="標楷體" w:hAnsi="標楷體"/>
              </w:rPr>
            </w:pPr>
            <w:ins w:id="2168" w:author="st1" w:date="2021-03-19T11:13:00Z">
              <w:r>
                <w:rPr>
                  <w:rFonts w:ascii="標楷體" w:eastAsia="標楷體" w:hAnsi="標楷體" w:hint="eastAsia"/>
                </w:rPr>
                <w:t>第一次:主辦機構應於債務人被7項必備文件時，報送本檔案之「停催日」。</w:t>
              </w:r>
            </w:ins>
          </w:p>
          <w:p w14:paraId="5221ABBD" w14:textId="161CC4BA" w:rsidR="00137350" w:rsidRPr="00615D4B" w:rsidRDefault="00137350" w:rsidP="00137350">
            <w:pPr>
              <w:rPr>
                <w:rFonts w:ascii="標楷體" w:eastAsia="標楷體" w:hAnsi="標楷體"/>
              </w:rPr>
            </w:pPr>
            <w:ins w:id="2169" w:author="st1" w:date="2021-03-19T11:13:00Z">
              <w:r>
                <w:rPr>
                  <w:rFonts w:ascii="標楷體" w:eastAsia="標楷體" w:hAnsi="標楷體" w:hint="eastAsia"/>
                </w:rPr>
                <w:t>第二次:主辦機構應於債務人提出協商請求之翌日起第25日，以掛號寄發「前置協商開始通知函」通知債務人開始前置協商，留存相關資料備查，並同時報送本檔案之「協商開始日」。</w:t>
              </w:r>
            </w:ins>
          </w:p>
        </w:tc>
      </w:tr>
      <w:tr w:rsidR="00137350" w:rsidRPr="00615D4B" w14:paraId="5DB517F1"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2737D5E" w14:textId="77777777" w:rsidR="00137350" w:rsidRPr="00615D4B" w:rsidRDefault="00137350" w:rsidP="00137350">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39D1ED8" w14:textId="77777777" w:rsidR="00137350" w:rsidRPr="00615D4B" w:rsidRDefault="00137350" w:rsidP="00137350">
            <w:pPr>
              <w:rPr>
                <w:rFonts w:ascii="標楷體" w:eastAsia="標楷體" w:hAnsi="標楷體"/>
              </w:rPr>
            </w:pPr>
          </w:p>
        </w:tc>
      </w:tr>
      <w:tr w:rsidR="00137350" w:rsidRPr="00615D4B" w14:paraId="7F9BE65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764505F" w14:textId="77777777" w:rsidR="00137350" w:rsidRPr="00615D4B" w:rsidRDefault="00137350" w:rsidP="00137350">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E6BFB7E" w14:textId="77777777" w:rsidR="00137350" w:rsidRPr="00615D4B" w:rsidRDefault="00137350" w:rsidP="00137350">
            <w:pPr>
              <w:rPr>
                <w:rFonts w:ascii="標楷體" w:eastAsia="標楷體" w:hAnsi="標楷體"/>
              </w:rPr>
            </w:pPr>
          </w:p>
        </w:tc>
      </w:tr>
      <w:tr w:rsidR="00137350" w:rsidRPr="00615D4B" w14:paraId="22EF7CFB"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1AE08215" w14:textId="77777777" w:rsidR="00137350" w:rsidRPr="00615D4B" w:rsidRDefault="00137350" w:rsidP="00137350">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1EB1774" w14:textId="77777777" w:rsidR="00137350" w:rsidRPr="00615D4B" w:rsidRDefault="00137350" w:rsidP="00137350">
            <w:pPr>
              <w:rPr>
                <w:rFonts w:ascii="標楷體" w:eastAsia="標楷體" w:hAnsi="標楷體"/>
              </w:rPr>
            </w:pPr>
          </w:p>
        </w:tc>
      </w:tr>
      <w:tr w:rsidR="00137350" w:rsidRPr="00615D4B" w14:paraId="6F3F902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89A79BB" w14:textId="77777777" w:rsidR="00137350" w:rsidRPr="00615D4B" w:rsidRDefault="00137350" w:rsidP="00137350">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93CDEE4" w14:textId="77777777" w:rsidR="00137350" w:rsidRPr="00615D4B" w:rsidRDefault="00137350" w:rsidP="00137350">
            <w:pPr>
              <w:rPr>
                <w:rFonts w:ascii="標楷體" w:eastAsia="標楷體" w:hAnsi="標楷體"/>
              </w:rPr>
            </w:pPr>
          </w:p>
        </w:tc>
      </w:tr>
      <w:tr w:rsidR="00137350" w:rsidRPr="00615D4B" w14:paraId="5F2B413C"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7489A192" w14:textId="77777777" w:rsidR="00137350" w:rsidRPr="00615D4B" w:rsidRDefault="00137350" w:rsidP="00137350">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7C2C929" w14:textId="77777777" w:rsidR="00137350" w:rsidRPr="009E4264" w:rsidRDefault="00137350" w:rsidP="00137350">
            <w:pPr>
              <w:rPr>
                <w:ins w:id="2170" w:author="st1" w:date="2021-03-19T11:13:00Z"/>
                <w:rFonts w:ascii="標楷體" w:eastAsia="標楷體" w:hAnsi="標楷體"/>
              </w:rPr>
            </w:pPr>
            <w:ins w:id="2171" w:author="st1" w:date="2021-03-19T11:13:00Z">
              <w:r>
                <w:rPr>
                  <w:rFonts w:ascii="標楷體" w:eastAsia="標楷體" w:hAnsi="標楷體" w:hint="eastAsia"/>
                </w:rPr>
                <w:t>重要檢核:</w:t>
              </w:r>
            </w:ins>
          </w:p>
          <w:p w14:paraId="5F085ED7" w14:textId="76ABED2D" w:rsidR="00137350" w:rsidRPr="00615D4B" w:rsidRDefault="00137350" w:rsidP="00137350">
            <w:pPr>
              <w:rPr>
                <w:rFonts w:ascii="標楷體" w:eastAsia="標楷體" w:hAnsi="標楷體"/>
              </w:rPr>
            </w:pPr>
            <w:ins w:id="2172" w:author="st1" w:date="2021-03-19T11:13:00Z">
              <w:r>
                <w:rPr>
                  <w:rFonts w:ascii="標楷體" w:eastAsia="標楷體" w:hAnsi="標楷體" w:hint="eastAsia"/>
                </w:rPr>
                <w:t>若「停催日」大於「協商開始日」，剔退。</w:t>
              </w:r>
            </w:ins>
          </w:p>
        </w:tc>
      </w:tr>
      <w:tr w:rsidR="00137350" w:rsidRPr="00615D4B" w14:paraId="03273C79"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972808D" w14:textId="77777777" w:rsidR="00137350" w:rsidRPr="00615D4B" w:rsidRDefault="00137350" w:rsidP="00137350">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8BA6E53" w14:textId="77777777" w:rsidR="00137350" w:rsidRPr="00615D4B" w:rsidRDefault="00137350" w:rsidP="00137350">
            <w:pPr>
              <w:rPr>
                <w:rFonts w:ascii="標楷體" w:eastAsia="標楷體" w:hAnsi="標楷體"/>
              </w:rPr>
            </w:pPr>
          </w:p>
        </w:tc>
      </w:tr>
    </w:tbl>
    <w:p w14:paraId="1347AB07" w14:textId="77777777" w:rsidR="00E24265" w:rsidRDefault="00E24265" w:rsidP="00E24265"/>
    <w:p w14:paraId="3F78E072" w14:textId="77777777" w:rsidR="00E24265" w:rsidRPr="00615D4B" w:rsidRDefault="00E24265">
      <w:pPr>
        <w:pStyle w:val="a"/>
      </w:pPr>
      <w:r w:rsidRPr="00615D4B">
        <w:t>UI</w:t>
      </w:r>
      <w:r w:rsidRPr="00615D4B">
        <w:t>畫面</w:t>
      </w:r>
    </w:p>
    <w:p w14:paraId="1B474909" w14:textId="77777777" w:rsidR="00E24265" w:rsidRDefault="00E24265" w:rsidP="00E24265">
      <w:pPr>
        <w:pStyle w:val="42"/>
        <w:spacing w:after="72"/>
        <w:ind w:left="1133"/>
        <w:rPr>
          <w:rFonts w:hAnsi="標楷體"/>
        </w:rPr>
      </w:pPr>
      <w:r w:rsidRPr="00743962">
        <w:rPr>
          <w:rFonts w:hAnsi="標楷體" w:hint="eastAsia"/>
        </w:rPr>
        <w:t>輸入畫面：</w:t>
      </w:r>
    </w:p>
    <w:p w14:paraId="18C9AD06" w14:textId="3A3188AD" w:rsidR="00E24265" w:rsidRPr="00BF6A88" w:rsidRDefault="00137350" w:rsidP="00E24265">
      <w:pPr>
        <w:pStyle w:val="42"/>
        <w:spacing w:after="72"/>
        <w:ind w:leftChars="0" w:left="0"/>
        <w:rPr>
          <w:rFonts w:hAnsi="標楷體"/>
        </w:rPr>
      </w:pPr>
      <w:ins w:id="2173" w:author="st1" w:date="2021-03-19T11:14:00Z">
        <w:r w:rsidRPr="00137350">
          <w:rPr>
            <w:rFonts w:hAnsi="標楷體"/>
            <w:noProof/>
          </w:rPr>
          <w:drawing>
            <wp:inline distT="0" distB="0" distL="0" distR="0" wp14:anchorId="195522B3" wp14:editId="7980E6AB">
              <wp:extent cx="6479540" cy="192214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922145"/>
                      </a:xfrm>
                      <a:prstGeom prst="rect">
                        <a:avLst/>
                      </a:prstGeom>
                    </pic:spPr>
                  </pic:pic>
                </a:graphicData>
              </a:graphic>
            </wp:inline>
          </w:drawing>
        </w:r>
      </w:ins>
      <w:del w:id="2174" w:author="st1" w:date="2021-03-19T11:14:00Z">
        <w:r w:rsidR="00E24265" w:rsidRPr="00F1114D" w:rsidDel="00137350">
          <w:rPr>
            <w:rFonts w:hAnsi="標楷體"/>
            <w:noProof/>
          </w:rPr>
          <w:drawing>
            <wp:inline distT="0" distB="0" distL="0" distR="0" wp14:anchorId="0F80FE9D" wp14:editId="1C6563F6">
              <wp:extent cx="6802225" cy="189738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802225" cy="1897380"/>
                      </a:xfrm>
                      <a:prstGeom prst="rect">
                        <a:avLst/>
                      </a:prstGeom>
                    </pic:spPr>
                  </pic:pic>
                </a:graphicData>
              </a:graphic>
            </wp:inline>
          </w:drawing>
        </w:r>
      </w:del>
    </w:p>
    <w:p w14:paraId="0BFF6EFD" w14:textId="391BC207" w:rsidR="00E24265" w:rsidRDefault="00E24265" w:rsidP="00E24265">
      <w:pPr>
        <w:pStyle w:val="1text"/>
        <w:rPr>
          <w:ins w:id="2175" w:author="st1" w:date="2021-03-19T11:14:00Z"/>
          <w:rFonts w:ascii="Times New Roman" w:hAnsi="Times New Roman"/>
        </w:rPr>
      </w:pPr>
    </w:p>
    <w:p w14:paraId="78EF5B49" w14:textId="68395E97" w:rsidR="00137350" w:rsidRDefault="00137350" w:rsidP="00E24265">
      <w:pPr>
        <w:pStyle w:val="1text"/>
        <w:rPr>
          <w:ins w:id="2176" w:author="st1" w:date="2021-03-19T11:14:00Z"/>
          <w:rFonts w:ascii="Times New Roman" w:hAnsi="Times New Roman"/>
        </w:rPr>
      </w:pPr>
    </w:p>
    <w:p w14:paraId="7BEEB2C0" w14:textId="183A858B" w:rsidR="00137350" w:rsidRDefault="00137350" w:rsidP="00E24265">
      <w:pPr>
        <w:pStyle w:val="1text"/>
        <w:rPr>
          <w:ins w:id="2177" w:author="st1" w:date="2021-03-19T11:14:00Z"/>
          <w:rFonts w:ascii="Times New Roman" w:hAnsi="Times New Roman"/>
        </w:rPr>
      </w:pPr>
    </w:p>
    <w:p w14:paraId="1821E424" w14:textId="696F0AA2" w:rsidR="00137350" w:rsidRDefault="00137350" w:rsidP="00E24265">
      <w:pPr>
        <w:pStyle w:val="1text"/>
        <w:rPr>
          <w:ins w:id="2178" w:author="st1" w:date="2021-03-19T11:14:00Z"/>
          <w:rFonts w:ascii="Times New Roman" w:hAnsi="Times New Roman"/>
        </w:rPr>
      </w:pPr>
    </w:p>
    <w:p w14:paraId="63F7CD7A" w14:textId="77777777" w:rsidR="00137350" w:rsidRDefault="00137350" w:rsidP="00E24265">
      <w:pPr>
        <w:pStyle w:val="1text"/>
        <w:rPr>
          <w:rFonts w:ascii="Times New Roman" w:hAnsi="Times New Roman"/>
        </w:rPr>
      </w:pPr>
    </w:p>
    <w:p w14:paraId="61518F0A" w14:textId="77777777" w:rsidR="00E24265" w:rsidRPr="003972CE" w:rsidRDefault="00E24265">
      <w:pPr>
        <w:pStyle w:val="a"/>
      </w:pPr>
      <w:r w:rsidRPr="00615D4B">
        <w:rPr>
          <w:rFonts w:hint="eastAsia"/>
        </w:rPr>
        <w:lastRenderedPageBreak/>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473CF315" w14:textId="77777777" w:rsidTr="005F76AD">
        <w:trPr>
          <w:trHeight w:val="388"/>
          <w:jc w:val="center"/>
        </w:trPr>
        <w:tc>
          <w:tcPr>
            <w:tcW w:w="219" w:type="pct"/>
            <w:vMerge w:val="restart"/>
          </w:tcPr>
          <w:p w14:paraId="10E9562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29A5EF2"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573948C6"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BA9AC1F"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1A0839B5" w14:textId="77777777" w:rsidTr="005F76AD">
        <w:trPr>
          <w:trHeight w:val="244"/>
          <w:jc w:val="center"/>
        </w:trPr>
        <w:tc>
          <w:tcPr>
            <w:tcW w:w="219" w:type="pct"/>
            <w:vMerge/>
          </w:tcPr>
          <w:p w14:paraId="084653F5" w14:textId="77777777" w:rsidR="00E24265" w:rsidRPr="00615D4B" w:rsidRDefault="00E24265" w:rsidP="005F76AD">
            <w:pPr>
              <w:rPr>
                <w:rFonts w:ascii="標楷體" w:eastAsia="標楷體" w:hAnsi="標楷體"/>
              </w:rPr>
            </w:pPr>
          </w:p>
        </w:tc>
        <w:tc>
          <w:tcPr>
            <w:tcW w:w="756" w:type="pct"/>
            <w:vMerge/>
          </w:tcPr>
          <w:p w14:paraId="0D0FA3FE" w14:textId="77777777" w:rsidR="00E24265" w:rsidRPr="00615D4B" w:rsidRDefault="00E24265" w:rsidP="005F76AD">
            <w:pPr>
              <w:rPr>
                <w:rFonts w:ascii="標楷體" w:eastAsia="標楷體" w:hAnsi="標楷體"/>
              </w:rPr>
            </w:pPr>
          </w:p>
        </w:tc>
        <w:tc>
          <w:tcPr>
            <w:tcW w:w="624" w:type="pct"/>
          </w:tcPr>
          <w:p w14:paraId="2C12ED6A"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6D2AC070"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1C258D17"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67A25D55"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5AE365A3"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0BEFD4C" w14:textId="77777777" w:rsidR="00E24265" w:rsidRPr="00615D4B" w:rsidRDefault="00E24265" w:rsidP="005F76AD">
            <w:pPr>
              <w:rPr>
                <w:rFonts w:ascii="標楷體" w:eastAsia="標楷體" w:hAnsi="標楷體"/>
              </w:rPr>
            </w:pPr>
          </w:p>
        </w:tc>
      </w:tr>
      <w:tr w:rsidR="00E24265" w:rsidRPr="00615D4B" w14:paraId="16F624E9" w14:textId="77777777" w:rsidTr="005F76AD">
        <w:trPr>
          <w:trHeight w:val="291"/>
          <w:jc w:val="center"/>
        </w:trPr>
        <w:tc>
          <w:tcPr>
            <w:tcW w:w="219" w:type="pct"/>
          </w:tcPr>
          <w:p w14:paraId="489A9A36" w14:textId="77777777" w:rsidR="00E24265" w:rsidRPr="003E1E41" w:rsidRDefault="00E24265" w:rsidP="005F76AD">
            <w:pPr>
              <w:rPr>
                <w:rFonts w:ascii="標楷體" w:eastAsia="標楷體" w:hAnsi="標楷體"/>
              </w:rPr>
            </w:pPr>
            <w:r>
              <w:rPr>
                <w:rFonts w:ascii="標楷體" w:eastAsia="標楷體" w:hAnsi="標楷體" w:hint="eastAsia"/>
              </w:rPr>
              <w:t>1</w:t>
            </w:r>
          </w:p>
        </w:tc>
        <w:tc>
          <w:tcPr>
            <w:tcW w:w="756" w:type="pct"/>
          </w:tcPr>
          <w:p w14:paraId="6E1AF211" w14:textId="77777777" w:rsidR="00E24265" w:rsidRPr="00615D4B" w:rsidRDefault="00E24265" w:rsidP="005F76AD">
            <w:pPr>
              <w:rPr>
                <w:rFonts w:ascii="標楷體" w:eastAsia="標楷體" w:hAnsi="標楷體"/>
              </w:rPr>
            </w:pPr>
            <w:r w:rsidRPr="003E1E41">
              <w:rPr>
                <w:rFonts w:ascii="標楷體" w:eastAsia="標楷體" w:hAnsi="標楷體" w:hint="eastAsia"/>
              </w:rPr>
              <w:t>交易代碼</w:t>
            </w:r>
          </w:p>
        </w:tc>
        <w:tc>
          <w:tcPr>
            <w:tcW w:w="624" w:type="pct"/>
          </w:tcPr>
          <w:p w14:paraId="1AC557F6" w14:textId="6529E3A5" w:rsidR="00E24265" w:rsidRPr="00615D4B" w:rsidRDefault="00137350" w:rsidP="005F76AD">
            <w:pPr>
              <w:rPr>
                <w:rFonts w:ascii="標楷體" w:eastAsia="標楷體" w:hAnsi="標楷體"/>
              </w:rPr>
            </w:pPr>
            <w:ins w:id="2179" w:author="st1" w:date="2021-03-19T11:15:00Z">
              <w:r>
                <w:rPr>
                  <w:rFonts w:ascii="標楷體" w:eastAsia="標楷體" w:hAnsi="標楷體" w:hint="eastAsia"/>
                </w:rPr>
                <w:t>X</w:t>
              </w:r>
              <w:r>
                <w:rPr>
                  <w:rFonts w:ascii="標楷體" w:eastAsia="標楷體" w:hAnsi="標楷體"/>
                </w:rPr>
                <w:t>(1)</w:t>
              </w:r>
            </w:ins>
          </w:p>
        </w:tc>
        <w:tc>
          <w:tcPr>
            <w:tcW w:w="624" w:type="pct"/>
          </w:tcPr>
          <w:p w14:paraId="1FCC2D7E" w14:textId="77777777" w:rsidR="00E24265" w:rsidRPr="00615D4B" w:rsidRDefault="00E24265" w:rsidP="005F76AD">
            <w:pPr>
              <w:rPr>
                <w:rFonts w:ascii="標楷體" w:eastAsia="標楷體" w:hAnsi="標楷體"/>
              </w:rPr>
            </w:pPr>
          </w:p>
        </w:tc>
        <w:tc>
          <w:tcPr>
            <w:tcW w:w="537" w:type="pct"/>
          </w:tcPr>
          <w:p w14:paraId="76FA0C4B"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1B68B0F" w14:textId="77777777" w:rsidR="00E24265" w:rsidRPr="00615D4B" w:rsidRDefault="00E24265" w:rsidP="005F76AD">
            <w:pPr>
              <w:rPr>
                <w:rFonts w:ascii="標楷體" w:eastAsia="標楷體" w:hAnsi="標楷體"/>
              </w:rPr>
            </w:pPr>
          </w:p>
        </w:tc>
        <w:tc>
          <w:tcPr>
            <w:tcW w:w="299" w:type="pct"/>
          </w:tcPr>
          <w:p w14:paraId="0301BB5C" w14:textId="77777777" w:rsidR="00E24265" w:rsidRPr="00615D4B" w:rsidRDefault="00E24265" w:rsidP="005F76AD">
            <w:pPr>
              <w:rPr>
                <w:rFonts w:ascii="標楷體" w:eastAsia="標楷體" w:hAnsi="標楷體"/>
              </w:rPr>
            </w:pPr>
          </w:p>
        </w:tc>
        <w:tc>
          <w:tcPr>
            <w:tcW w:w="1643" w:type="pct"/>
          </w:tcPr>
          <w:p w14:paraId="747D641A" w14:textId="6BE0531E" w:rsidR="00E24265" w:rsidDel="00137350" w:rsidRDefault="00137350" w:rsidP="005F76AD">
            <w:pPr>
              <w:rPr>
                <w:del w:id="2180" w:author="st1" w:date="2021-03-19T11:15:00Z"/>
                <w:rFonts w:ascii="標楷體" w:eastAsia="標楷體" w:hAnsi="標楷體"/>
              </w:rPr>
            </w:pPr>
            <w:ins w:id="2181" w:author="st1" w:date="2021-03-19T11:15:00Z">
              <w:r w:rsidRPr="00137350">
                <w:rPr>
                  <w:rFonts w:ascii="標楷體" w:eastAsia="標楷體" w:hAnsi="標楷體" w:hint="eastAsia"/>
                </w:rPr>
                <w:t>A:新增;C:異動</w:t>
              </w:r>
            </w:ins>
            <w:del w:id="2182" w:author="st1" w:date="2021-03-19T11:15:00Z">
              <w:r w:rsidR="00E24265" w:rsidRPr="00BF6A88" w:rsidDel="00137350">
                <w:rPr>
                  <w:rFonts w:ascii="標楷體" w:eastAsia="標楷體" w:hAnsi="標楷體" w:hint="eastAsia"/>
                </w:rPr>
                <w:delText>1:新增</w:delText>
              </w:r>
            </w:del>
          </w:p>
          <w:p w14:paraId="097635AF" w14:textId="5E8693C8" w:rsidR="00E24265" w:rsidRPr="00615D4B" w:rsidRDefault="00E24265" w:rsidP="005F76AD">
            <w:pPr>
              <w:rPr>
                <w:rFonts w:ascii="標楷體" w:eastAsia="標楷體" w:hAnsi="標楷體"/>
              </w:rPr>
            </w:pPr>
            <w:del w:id="2183" w:author="st1" w:date="2021-03-19T11:15:00Z">
              <w:r w:rsidRPr="00BF6A88" w:rsidDel="00137350">
                <w:rPr>
                  <w:rFonts w:ascii="標楷體" w:eastAsia="標楷體" w:hAnsi="標楷體" w:hint="eastAsia"/>
                </w:rPr>
                <w:delText>2:異動</w:delText>
              </w:r>
            </w:del>
          </w:p>
        </w:tc>
      </w:tr>
      <w:tr w:rsidR="00E24265" w:rsidRPr="00615D4B" w14:paraId="5D4ED72D" w14:textId="77777777" w:rsidTr="005F76AD">
        <w:trPr>
          <w:trHeight w:val="291"/>
          <w:jc w:val="center"/>
        </w:trPr>
        <w:tc>
          <w:tcPr>
            <w:tcW w:w="219" w:type="pct"/>
          </w:tcPr>
          <w:p w14:paraId="7BF2CA2B" w14:textId="77777777" w:rsidR="00E24265" w:rsidRPr="003E1E41" w:rsidRDefault="00E24265" w:rsidP="005F76AD">
            <w:pPr>
              <w:rPr>
                <w:rFonts w:ascii="標楷體" w:eastAsia="標楷體" w:hAnsi="標楷體"/>
              </w:rPr>
            </w:pPr>
            <w:r>
              <w:rPr>
                <w:rFonts w:ascii="標楷體" w:eastAsia="標楷體" w:hAnsi="標楷體" w:hint="eastAsia"/>
              </w:rPr>
              <w:t>2</w:t>
            </w:r>
          </w:p>
        </w:tc>
        <w:tc>
          <w:tcPr>
            <w:tcW w:w="756" w:type="pct"/>
          </w:tcPr>
          <w:p w14:paraId="2C42D76C" w14:textId="77777777" w:rsidR="00E24265" w:rsidRPr="00615D4B" w:rsidRDefault="00E24265" w:rsidP="005F76AD">
            <w:pPr>
              <w:rPr>
                <w:rFonts w:ascii="標楷體" w:eastAsia="標楷體" w:hAnsi="標楷體"/>
              </w:rPr>
            </w:pPr>
            <w:r w:rsidRPr="003E1E41">
              <w:rPr>
                <w:rFonts w:ascii="標楷體" w:eastAsia="標楷體" w:hAnsi="標楷體" w:hint="eastAsia"/>
              </w:rPr>
              <w:t>債務人IDN</w:t>
            </w:r>
          </w:p>
        </w:tc>
        <w:tc>
          <w:tcPr>
            <w:tcW w:w="624" w:type="pct"/>
          </w:tcPr>
          <w:p w14:paraId="1B4F1132" w14:textId="7CAD3058" w:rsidR="00E24265" w:rsidRPr="00615D4B" w:rsidRDefault="00137350" w:rsidP="005F76AD">
            <w:pPr>
              <w:rPr>
                <w:rFonts w:ascii="標楷體" w:eastAsia="標楷體" w:hAnsi="標楷體"/>
              </w:rPr>
            </w:pPr>
            <w:ins w:id="2184" w:author="st1" w:date="2021-03-19T11:15:00Z">
              <w:r>
                <w:rPr>
                  <w:rFonts w:ascii="標楷體" w:eastAsia="標楷體" w:hAnsi="標楷體" w:hint="eastAsia"/>
                </w:rPr>
                <w:t>X(10)</w:t>
              </w:r>
            </w:ins>
          </w:p>
        </w:tc>
        <w:tc>
          <w:tcPr>
            <w:tcW w:w="624" w:type="pct"/>
          </w:tcPr>
          <w:p w14:paraId="43535F2A" w14:textId="77777777" w:rsidR="00E24265" w:rsidRPr="00615D4B" w:rsidRDefault="00E24265" w:rsidP="005F76AD">
            <w:pPr>
              <w:rPr>
                <w:rFonts w:ascii="標楷體" w:eastAsia="標楷體" w:hAnsi="標楷體"/>
              </w:rPr>
            </w:pPr>
          </w:p>
        </w:tc>
        <w:tc>
          <w:tcPr>
            <w:tcW w:w="537" w:type="pct"/>
          </w:tcPr>
          <w:p w14:paraId="7076AA58" w14:textId="77777777" w:rsidR="00E24265" w:rsidRPr="00615D4B" w:rsidRDefault="00E24265" w:rsidP="005F76AD">
            <w:pPr>
              <w:rPr>
                <w:rFonts w:ascii="標楷體" w:eastAsia="標楷體" w:hAnsi="標楷體"/>
              </w:rPr>
            </w:pPr>
          </w:p>
        </w:tc>
        <w:tc>
          <w:tcPr>
            <w:tcW w:w="299" w:type="pct"/>
          </w:tcPr>
          <w:p w14:paraId="1371D4E1" w14:textId="77777777" w:rsidR="00E24265" w:rsidRPr="00615D4B" w:rsidRDefault="00E24265" w:rsidP="005F76AD">
            <w:pPr>
              <w:rPr>
                <w:rFonts w:ascii="標楷體" w:eastAsia="標楷體" w:hAnsi="標楷體"/>
              </w:rPr>
            </w:pPr>
          </w:p>
        </w:tc>
        <w:tc>
          <w:tcPr>
            <w:tcW w:w="299" w:type="pct"/>
          </w:tcPr>
          <w:p w14:paraId="1100663A" w14:textId="77777777" w:rsidR="00E24265" w:rsidRPr="00615D4B" w:rsidRDefault="00E24265" w:rsidP="005F76AD">
            <w:pPr>
              <w:rPr>
                <w:rFonts w:ascii="標楷體" w:eastAsia="標楷體" w:hAnsi="標楷體"/>
              </w:rPr>
            </w:pPr>
          </w:p>
        </w:tc>
        <w:tc>
          <w:tcPr>
            <w:tcW w:w="1643" w:type="pct"/>
          </w:tcPr>
          <w:p w14:paraId="575E722C" w14:textId="77777777" w:rsidR="00E24265" w:rsidRPr="00615D4B" w:rsidRDefault="00E24265" w:rsidP="005F76AD">
            <w:pPr>
              <w:rPr>
                <w:rFonts w:ascii="標楷體" w:eastAsia="標楷體" w:hAnsi="標楷體"/>
              </w:rPr>
            </w:pPr>
          </w:p>
        </w:tc>
      </w:tr>
      <w:tr w:rsidR="00E24265" w:rsidRPr="00615D4B" w14:paraId="2C3A6D3B" w14:textId="77777777" w:rsidTr="005F76AD">
        <w:trPr>
          <w:trHeight w:val="291"/>
          <w:jc w:val="center"/>
        </w:trPr>
        <w:tc>
          <w:tcPr>
            <w:tcW w:w="219" w:type="pct"/>
          </w:tcPr>
          <w:p w14:paraId="34A1C758" w14:textId="77777777" w:rsidR="00E24265" w:rsidRPr="003E1E41" w:rsidRDefault="00E24265" w:rsidP="005F76AD">
            <w:pPr>
              <w:rPr>
                <w:rFonts w:ascii="標楷體" w:eastAsia="標楷體" w:hAnsi="標楷體"/>
              </w:rPr>
            </w:pPr>
            <w:r>
              <w:rPr>
                <w:rFonts w:ascii="標楷體" w:eastAsia="標楷體" w:hAnsi="標楷體" w:hint="eastAsia"/>
              </w:rPr>
              <w:t>3</w:t>
            </w:r>
          </w:p>
        </w:tc>
        <w:tc>
          <w:tcPr>
            <w:tcW w:w="756" w:type="pct"/>
          </w:tcPr>
          <w:p w14:paraId="3D694752" w14:textId="77777777" w:rsidR="00E24265" w:rsidRPr="00615D4B" w:rsidRDefault="00E24265" w:rsidP="005F76AD">
            <w:pPr>
              <w:rPr>
                <w:rFonts w:ascii="標楷體" w:eastAsia="標楷體" w:hAnsi="標楷體"/>
              </w:rPr>
            </w:pPr>
            <w:r w:rsidRPr="003E1E41">
              <w:rPr>
                <w:rFonts w:ascii="標楷體" w:eastAsia="標楷體" w:hAnsi="標楷體" w:hint="eastAsia"/>
              </w:rPr>
              <w:t>報送單位代號</w:t>
            </w:r>
          </w:p>
        </w:tc>
        <w:tc>
          <w:tcPr>
            <w:tcW w:w="624" w:type="pct"/>
          </w:tcPr>
          <w:p w14:paraId="0AE1F227" w14:textId="7F04CE2C" w:rsidR="00E24265" w:rsidRPr="00615D4B" w:rsidRDefault="00137350" w:rsidP="005F76AD">
            <w:pPr>
              <w:rPr>
                <w:rFonts w:ascii="標楷體" w:eastAsia="標楷體" w:hAnsi="標楷體"/>
              </w:rPr>
            </w:pPr>
            <w:ins w:id="2185" w:author="st1" w:date="2021-03-19T11:15:00Z">
              <w:r>
                <w:rPr>
                  <w:rFonts w:ascii="標楷體" w:eastAsia="標楷體" w:hAnsi="標楷體" w:hint="eastAsia"/>
                </w:rPr>
                <w:t>X(3)</w:t>
              </w:r>
            </w:ins>
          </w:p>
        </w:tc>
        <w:tc>
          <w:tcPr>
            <w:tcW w:w="624" w:type="pct"/>
          </w:tcPr>
          <w:p w14:paraId="19138216" w14:textId="5B28CF6D" w:rsidR="00E24265" w:rsidRPr="00615D4B" w:rsidRDefault="00137350" w:rsidP="005F76AD">
            <w:pPr>
              <w:rPr>
                <w:rFonts w:ascii="標楷體" w:eastAsia="標楷體" w:hAnsi="標楷體"/>
              </w:rPr>
            </w:pPr>
            <w:ins w:id="2186" w:author="st1" w:date="2021-03-19T11:15:00Z">
              <w:r>
                <w:rPr>
                  <w:rFonts w:ascii="標楷體" w:eastAsia="標楷體" w:hAnsi="標楷體" w:hint="eastAsia"/>
                </w:rPr>
                <w:t>458</w:t>
              </w:r>
            </w:ins>
          </w:p>
        </w:tc>
        <w:tc>
          <w:tcPr>
            <w:tcW w:w="537" w:type="pct"/>
          </w:tcPr>
          <w:p w14:paraId="1C723726" w14:textId="77777777" w:rsidR="00E24265" w:rsidRPr="00615D4B" w:rsidRDefault="00E24265" w:rsidP="005F76AD">
            <w:pPr>
              <w:rPr>
                <w:rFonts w:ascii="標楷體" w:eastAsia="標楷體" w:hAnsi="標楷體"/>
              </w:rPr>
            </w:pPr>
          </w:p>
        </w:tc>
        <w:tc>
          <w:tcPr>
            <w:tcW w:w="299" w:type="pct"/>
          </w:tcPr>
          <w:p w14:paraId="64BA6646" w14:textId="77777777" w:rsidR="00E24265" w:rsidRPr="00615D4B" w:rsidRDefault="00E24265" w:rsidP="005F76AD">
            <w:pPr>
              <w:rPr>
                <w:rFonts w:ascii="標楷體" w:eastAsia="標楷體" w:hAnsi="標楷體"/>
              </w:rPr>
            </w:pPr>
          </w:p>
        </w:tc>
        <w:tc>
          <w:tcPr>
            <w:tcW w:w="299" w:type="pct"/>
          </w:tcPr>
          <w:p w14:paraId="5DF2717B" w14:textId="77777777" w:rsidR="00E24265" w:rsidRPr="00615D4B" w:rsidRDefault="00E24265" w:rsidP="005F76AD">
            <w:pPr>
              <w:rPr>
                <w:rFonts w:ascii="標楷體" w:eastAsia="標楷體" w:hAnsi="標楷體"/>
              </w:rPr>
            </w:pPr>
          </w:p>
        </w:tc>
        <w:tc>
          <w:tcPr>
            <w:tcW w:w="1643" w:type="pct"/>
          </w:tcPr>
          <w:p w14:paraId="38F864A9" w14:textId="77777777" w:rsidR="00E24265" w:rsidRPr="00615D4B" w:rsidRDefault="00E24265" w:rsidP="005F76AD">
            <w:pPr>
              <w:rPr>
                <w:rFonts w:ascii="標楷體" w:eastAsia="標楷體" w:hAnsi="標楷體"/>
              </w:rPr>
            </w:pPr>
          </w:p>
        </w:tc>
      </w:tr>
      <w:tr w:rsidR="00E24265" w:rsidRPr="00615D4B" w14:paraId="73C0CC09" w14:textId="77777777" w:rsidTr="005F76AD">
        <w:trPr>
          <w:trHeight w:val="291"/>
          <w:jc w:val="center"/>
        </w:trPr>
        <w:tc>
          <w:tcPr>
            <w:tcW w:w="219" w:type="pct"/>
          </w:tcPr>
          <w:p w14:paraId="587D2EFF" w14:textId="77777777" w:rsidR="00E24265" w:rsidRPr="003E1E41" w:rsidRDefault="00E24265" w:rsidP="005F76AD">
            <w:pPr>
              <w:rPr>
                <w:rFonts w:ascii="標楷體" w:eastAsia="標楷體" w:hAnsi="標楷體"/>
              </w:rPr>
            </w:pPr>
            <w:r>
              <w:rPr>
                <w:rFonts w:ascii="標楷體" w:eastAsia="標楷體" w:hAnsi="標楷體" w:hint="eastAsia"/>
              </w:rPr>
              <w:t>4</w:t>
            </w:r>
          </w:p>
        </w:tc>
        <w:tc>
          <w:tcPr>
            <w:tcW w:w="756" w:type="pct"/>
          </w:tcPr>
          <w:p w14:paraId="5580E02D" w14:textId="77777777" w:rsidR="00E24265" w:rsidRPr="00615D4B" w:rsidRDefault="00E24265" w:rsidP="005F76AD">
            <w:pPr>
              <w:rPr>
                <w:rFonts w:ascii="標楷體" w:eastAsia="標楷體" w:hAnsi="標楷體"/>
              </w:rPr>
            </w:pPr>
            <w:r w:rsidRPr="003E1E41">
              <w:rPr>
                <w:rFonts w:ascii="標楷體" w:eastAsia="標楷體" w:hAnsi="標楷體" w:hint="eastAsia"/>
              </w:rPr>
              <w:t>協商申請日</w:t>
            </w:r>
          </w:p>
        </w:tc>
        <w:tc>
          <w:tcPr>
            <w:tcW w:w="624" w:type="pct"/>
          </w:tcPr>
          <w:p w14:paraId="4C24FBA2" w14:textId="2DE905D8" w:rsidR="00E24265" w:rsidRPr="00615D4B" w:rsidRDefault="00137350" w:rsidP="005F76AD">
            <w:pPr>
              <w:rPr>
                <w:rFonts w:ascii="標楷體" w:eastAsia="標楷體" w:hAnsi="標楷體"/>
              </w:rPr>
            </w:pPr>
            <w:ins w:id="2187" w:author="st1" w:date="2021-03-19T11:15:00Z">
              <w:r>
                <w:rPr>
                  <w:rFonts w:ascii="標楷體" w:eastAsia="標楷體" w:hAnsi="標楷體" w:hint="eastAsia"/>
                </w:rPr>
                <w:t>9(7)</w:t>
              </w:r>
            </w:ins>
          </w:p>
        </w:tc>
        <w:tc>
          <w:tcPr>
            <w:tcW w:w="624" w:type="pct"/>
          </w:tcPr>
          <w:p w14:paraId="41D65529" w14:textId="393AC8D6" w:rsidR="00E24265" w:rsidRPr="00615D4B" w:rsidRDefault="00137350" w:rsidP="005F76AD">
            <w:pPr>
              <w:rPr>
                <w:rFonts w:ascii="標楷體" w:eastAsia="標楷體" w:hAnsi="標楷體"/>
              </w:rPr>
            </w:pPr>
            <w:ins w:id="2188" w:author="st1" w:date="2021-03-19T11:15:00Z">
              <w:r>
                <w:rPr>
                  <w:rFonts w:ascii="標楷體" w:eastAsia="標楷體" w:hAnsi="標楷體" w:hint="eastAsia"/>
                </w:rPr>
                <w:t>會計日</w:t>
              </w:r>
            </w:ins>
          </w:p>
        </w:tc>
        <w:tc>
          <w:tcPr>
            <w:tcW w:w="537" w:type="pct"/>
          </w:tcPr>
          <w:p w14:paraId="568DE188" w14:textId="77777777" w:rsidR="00E24265" w:rsidRPr="00615D4B" w:rsidRDefault="00E24265" w:rsidP="005F76AD">
            <w:pPr>
              <w:rPr>
                <w:rFonts w:ascii="標楷體" w:eastAsia="標楷體" w:hAnsi="標楷體"/>
              </w:rPr>
            </w:pPr>
          </w:p>
        </w:tc>
        <w:tc>
          <w:tcPr>
            <w:tcW w:w="299" w:type="pct"/>
          </w:tcPr>
          <w:p w14:paraId="1C11FDDE" w14:textId="77777777" w:rsidR="00E24265" w:rsidRPr="00615D4B" w:rsidRDefault="00E24265" w:rsidP="005F76AD">
            <w:pPr>
              <w:rPr>
                <w:rFonts w:ascii="標楷體" w:eastAsia="標楷體" w:hAnsi="標楷體"/>
              </w:rPr>
            </w:pPr>
          </w:p>
        </w:tc>
        <w:tc>
          <w:tcPr>
            <w:tcW w:w="299" w:type="pct"/>
          </w:tcPr>
          <w:p w14:paraId="7944F0DB" w14:textId="77777777" w:rsidR="00E24265" w:rsidRPr="00615D4B" w:rsidRDefault="00E24265" w:rsidP="005F76AD">
            <w:pPr>
              <w:rPr>
                <w:rFonts w:ascii="標楷體" w:eastAsia="標楷體" w:hAnsi="標楷體"/>
              </w:rPr>
            </w:pPr>
          </w:p>
        </w:tc>
        <w:tc>
          <w:tcPr>
            <w:tcW w:w="1643" w:type="pct"/>
          </w:tcPr>
          <w:p w14:paraId="64D8FF23" w14:textId="77777777" w:rsidR="00E24265" w:rsidRPr="00615D4B" w:rsidRDefault="00E24265" w:rsidP="005F76AD">
            <w:pPr>
              <w:rPr>
                <w:rFonts w:ascii="標楷體" w:eastAsia="標楷體" w:hAnsi="標楷體"/>
              </w:rPr>
            </w:pPr>
          </w:p>
        </w:tc>
      </w:tr>
      <w:tr w:rsidR="00E24265" w:rsidRPr="00615D4B" w14:paraId="71FFD155" w14:textId="77777777" w:rsidTr="005F76AD">
        <w:trPr>
          <w:trHeight w:val="291"/>
          <w:jc w:val="center"/>
        </w:trPr>
        <w:tc>
          <w:tcPr>
            <w:tcW w:w="219" w:type="pct"/>
          </w:tcPr>
          <w:p w14:paraId="46606BCE" w14:textId="77777777" w:rsidR="00E24265" w:rsidRPr="003E1E41" w:rsidRDefault="00E24265" w:rsidP="005F76AD">
            <w:pPr>
              <w:rPr>
                <w:rFonts w:ascii="標楷體" w:eastAsia="標楷體" w:hAnsi="標楷體"/>
              </w:rPr>
            </w:pPr>
            <w:r>
              <w:rPr>
                <w:rFonts w:ascii="標楷體" w:eastAsia="標楷體" w:hAnsi="標楷體" w:hint="eastAsia"/>
              </w:rPr>
              <w:t>5</w:t>
            </w:r>
          </w:p>
        </w:tc>
        <w:tc>
          <w:tcPr>
            <w:tcW w:w="756" w:type="pct"/>
          </w:tcPr>
          <w:p w14:paraId="7C14A575" w14:textId="77777777" w:rsidR="00E24265" w:rsidRPr="00615D4B" w:rsidRDefault="00E24265" w:rsidP="005F76AD">
            <w:pPr>
              <w:rPr>
                <w:rFonts w:ascii="標楷體" w:eastAsia="標楷體" w:hAnsi="標楷體"/>
              </w:rPr>
            </w:pPr>
            <w:r w:rsidRPr="003E1E41">
              <w:rPr>
                <w:rFonts w:ascii="標楷體" w:eastAsia="標楷體" w:hAnsi="標楷體" w:hint="eastAsia"/>
              </w:rPr>
              <w:t>停催日期</w:t>
            </w:r>
          </w:p>
        </w:tc>
        <w:tc>
          <w:tcPr>
            <w:tcW w:w="624" w:type="pct"/>
          </w:tcPr>
          <w:p w14:paraId="3F1C81B9" w14:textId="5851B0E5" w:rsidR="00E24265" w:rsidRPr="00615D4B" w:rsidRDefault="00137350" w:rsidP="005F76AD">
            <w:pPr>
              <w:rPr>
                <w:rFonts w:ascii="標楷體" w:eastAsia="標楷體" w:hAnsi="標楷體"/>
              </w:rPr>
            </w:pPr>
            <w:ins w:id="2189" w:author="st1" w:date="2021-03-19T11:15:00Z">
              <w:r>
                <w:rPr>
                  <w:rFonts w:ascii="標楷體" w:eastAsia="標楷體" w:hAnsi="標楷體" w:hint="eastAsia"/>
                </w:rPr>
                <w:t>9(7)</w:t>
              </w:r>
            </w:ins>
          </w:p>
        </w:tc>
        <w:tc>
          <w:tcPr>
            <w:tcW w:w="624" w:type="pct"/>
          </w:tcPr>
          <w:p w14:paraId="43A978BD" w14:textId="77777777" w:rsidR="00E24265" w:rsidRPr="00615D4B" w:rsidRDefault="00E24265" w:rsidP="005F76AD">
            <w:pPr>
              <w:rPr>
                <w:rFonts w:ascii="標楷體" w:eastAsia="標楷體" w:hAnsi="標楷體"/>
              </w:rPr>
            </w:pPr>
          </w:p>
        </w:tc>
        <w:tc>
          <w:tcPr>
            <w:tcW w:w="537" w:type="pct"/>
          </w:tcPr>
          <w:p w14:paraId="5789BF07" w14:textId="77777777" w:rsidR="00E24265" w:rsidRPr="00615D4B" w:rsidRDefault="00E24265" w:rsidP="005F76AD">
            <w:pPr>
              <w:rPr>
                <w:rFonts w:ascii="標楷體" w:eastAsia="標楷體" w:hAnsi="標楷體"/>
              </w:rPr>
            </w:pPr>
          </w:p>
        </w:tc>
        <w:tc>
          <w:tcPr>
            <w:tcW w:w="299" w:type="pct"/>
          </w:tcPr>
          <w:p w14:paraId="5A725D9D" w14:textId="77777777" w:rsidR="00E24265" w:rsidRPr="00615D4B" w:rsidRDefault="00E24265" w:rsidP="005F76AD">
            <w:pPr>
              <w:rPr>
                <w:rFonts w:ascii="標楷體" w:eastAsia="標楷體" w:hAnsi="標楷體"/>
              </w:rPr>
            </w:pPr>
          </w:p>
        </w:tc>
        <w:tc>
          <w:tcPr>
            <w:tcW w:w="299" w:type="pct"/>
          </w:tcPr>
          <w:p w14:paraId="707E235A" w14:textId="77777777" w:rsidR="00E24265" w:rsidRPr="00615D4B" w:rsidRDefault="00E24265" w:rsidP="005F76AD">
            <w:pPr>
              <w:rPr>
                <w:rFonts w:ascii="標楷體" w:eastAsia="標楷體" w:hAnsi="標楷體"/>
              </w:rPr>
            </w:pPr>
          </w:p>
        </w:tc>
        <w:tc>
          <w:tcPr>
            <w:tcW w:w="1643" w:type="pct"/>
          </w:tcPr>
          <w:p w14:paraId="321F334D" w14:textId="77777777" w:rsidR="00E24265" w:rsidRPr="00615D4B" w:rsidRDefault="00E24265" w:rsidP="005F76AD">
            <w:pPr>
              <w:rPr>
                <w:rFonts w:ascii="標楷體" w:eastAsia="標楷體" w:hAnsi="標楷體"/>
              </w:rPr>
            </w:pPr>
          </w:p>
        </w:tc>
      </w:tr>
      <w:tr w:rsidR="00E24265" w:rsidRPr="00615D4B" w14:paraId="430454CD" w14:textId="77777777" w:rsidTr="005F76AD">
        <w:trPr>
          <w:trHeight w:val="291"/>
          <w:jc w:val="center"/>
        </w:trPr>
        <w:tc>
          <w:tcPr>
            <w:tcW w:w="219" w:type="pct"/>
          </w:tcPr>
          <w:p w14:paraId="7E0EAB34" w14:textId="77777777" w:rsidR="00E24265" w:rsidRPr="003E1E41" w:rsidRDefault="00E24265" w:rsidP="005F76AD">
            <w:pPr>
              <w:rPr>
                <w:rFonts w:ascii="標楷體" w:eastAsia="標楷體" w:hAnsi="標楷體"/>
              </w:rPr>
            </w:pPr>
            <w:r>
              <w:rPr>
                <w:rFonts w:ascii="標楷體" w:eastAsia="標楷體" w:hAnsi="標楷體" w:hint="eastAsia"/>
              </w:rPr>
              <w:t>6</w:t>
            </w:r>
          </w:p>
        </w:tc>
        <w:tc>
          <w:tcPr>
            <w:tcW w:w="756" w:type="pct"/>
          </w:tcPr>
          <w:p w14:paraId="13CAD784" w14:textId="77777777" w:rsidR="00E24265" w:rsidRPr="00615D4B" w:rsidRDefault="00E24265" w:rsidP="005F76AD">
            <w:pPr>
              <w:rPr>
                <w:rFonts w:ascii="標楷體" w:eastAsia="標楷體" w:hAnsi="標楷體"/>
              </w:rPr>
            </w:pPr>
            <w:r w:rsidRPr="003E1E41">
              <w:rPr>
                <w:rFonts w:ascii="標楷體" w:eastAsia="標楷體" w:hAnsi="標楷體" w:hint="eastAsia"/>
              </w:rPr>
              <w:t>協商開始日</w:t>
            </w:r>
          </w:p>
        </w:tc>
        <w:tc>
          <w:tcPr>
            <w:tcW w:w="624" w:type="pct"/>
          </w:tcPr>
          <w:p w14:paraId="67BA8C89" w14:textId="31390AE3" w:rsidR="00E24265" w:rsidRPr="00615D4B" w:rsidRDefault="00137350" w:rsidP="005F76AD">
            <w:pPr>
              <w:rPr>
                <w:rFonts w:ascii="標楷體" w:eastAsia="標楷體" w:hAnsi="標楷體"/>
              </w:rPr>
            </w:pPr>
            <w:ins w:id="2190" w:author="st1" w:date="2021-03-19T11:15:00Z">
              <w:r>
                <w:rPr>
                  <w:rFonts w:ascii="標楷體" w:eastAsia="標楷體" w:hAnsi="標楷體" w:hint="eastAsia"/>
                </w:rPr>
                <w:t>9(7)</w:t>
              </w:r>
            </w:ins>
          </w:p>
        </w:tc>
        <w:tc>
          <w:tcPr>
            <w:tcW w:w="624" w:type="pct"/>
          </w:tcPr>
          <w:p w14:paraId="7AAE5CB3" w14:textId="77777777" w:rsidR="00E24265" w:rsidRPr="00615D4B" w:rsidRDefault="00E24265" w:rsidP="005F76AD">
            <w:pPr>
              <w:rPr>
                <w:rFonts w:ascii="標楷體" w:eastAsia="標楷體" w:hAnsi="標楷體"/>
              </w:rPr>
            </w:pPr>
          </w:p>
        </w:tc>
        <w:tc>
          <w:tcPr>
            <w:tcW w:w="537" w:type="pct"/>
          </w:tcPr>
          <w:p w14:paraId="0E2745AD" w14:textId="77777777" w:rsidR="00E24265" w:rsidRPr="00615D4B" w:rsidRDefault="00E24265" w:rsidP="005F76AD">
            <w:pPr>
              <w:rPr>
                <w:rFonts w:ascii="標楷體" w:eastAsia="標楷體" w:hAnsi="標楷體"/>
              </w:rPr>
            </w:pPr>
          </w:p>
        </w:tc>
        <w:tc>
          <w:tcPr>
            <w:tcW w:w="299" w:type="pct"/>
          </w:tcPr>
          <w:p w14:paraId="13A8C110" w14:textId="77777777" w:rsidR="00E24265" w:rsidRPr="00615D4B" w:rsidRDefault="00E24265" w:rsidP="005F76AD">
            <w:pPr>
              <w:rPr>
                <w:rFonts w:ascii="標楷體" w:eastAsia="標楷體" w:hAnsi="標楷體"/>
              </w:rPr>
            </w:pPr>
          </w:p>
        </w:tc>
        <w:tc>
          <w:tcPr>
            <w:tcW w:w="299" w:type="pct"/>
          </w:tcPr>
          <w:p w14:paraId="4C0333AA" w14:textId="77777777" w:rsidR="00E24265" w:rsidRPr="00615D4B" w:rsidRDefault="00E24265" w:rsidP="005F76AD">
            <w:pPr>
              <w:rPr>
                <w:rFonts w:ascii="標楷體" w:eastAsia="標楷體" w:hAnsi="標楷體"/>
              </w:rPr>
            </w:pPr>
          </w:p>
        </w:tc>
        <w:tc>
          <w:tcPr>
            <w:tcW w:w="1643" w:type="pct"/>
          </w:tcPr>
          <w:p w14:paraId="31E1EB15" w14:textId="30D00DC1" w:rsidR="00E24265" w:rsidRPr="00615D4B" w:rsidRDefault="00137350" w:rsidP="005F76AD">
            <w:pPr>
              <w:rPr>
                <w:rFonts w:ascii="標楷體" w:eastAsia="標楷體" w:hAnsi="標楷體"/>
              </w:rPr>
            </w:pPr>
            <w:ins w:id="2191" w:author="st1" w:date="2021-03-19T11:16:00Z">
              <w:r>
                <w:rPr>
                  <w:rFonts w:ascii="標楷體" w:eastAsia="標楷體" w:hAnsi="標楷體" w:hint="eastAsia"/>
                </w:rPr>
                <w:t>協商申請日+25天</w:t>
              </w:r>
            </w:ins>
          </w:p>
        </w:tc>
      </w:tr>
      <w:tr w:rsidR="00E24265" w:rsidRPr="00615D4B" w14:paraId="5723EED9" w14:textId="77777777" w:rsidTr="005F76AD">
        <w:trPr>
          <w:trHeight w:val="291"/>
          <w:jc w:val="center"/>
        </w:trPr>
        <w:tc>
          <w:tcPr>
            <w:tcW w:w="219" w:type="pct"/>
          </w:tcPr>
          <w:p w14:paraId="183623F4" w14:textId="77777777" w:rsidR="00E24265" w:rsidRPr="003E1E41" w:rsidRDefault="00E24265" w:rsidP="005F76AD">
            <w:pPr>
              <w:rPr>
                <w:rFonts w:ascii="標楷體" w:eastAsia="標楷體" w:hAnsi="標楷體"/>
              </w:rPr>
            </w:pPr>
            <w:r>
              <w:rPr>
                <w:rFonts w:ascii="標楷體" w:eastAsia="標楷體" w:hAnsi="標楷體" w:hint="eastAsia"/>
              </w:rPr>
              <w:t>7</w:t>
            </w:r>
          </w:p>
        </w:tc>
        <w:tc>
          <w:tcPr>
            <w:tcW w:w="756" w:type="pct"/>
          </w:tcPr>
          <w:p w14:paraId="700DF532" w14:textId="77777777" w:rsidR="00E24265" w:rsidRPr="00615D4B" w:rsidRDefault="00E24265" w:rsidP="005F76AD">
            <w:pPr>
              <w:rPr>
                <w:rFonts w:ascii="標楷體" w:eastAsia="標楷體" w:hAnsi="標楷體"/>
              </w:rPr>
            </w:pPr>
            <w:r w:rsidRPr="003E1E41">
              <w:rPr>
                <w:rFonts w:ascii="標楷體" w:eastAsia="標楷體" w:hAnsi="標楷體" w:hint="eastAsia"/>
              </w:rPr>
              <w:t>非金融機構債權金額</w:t>
            </w:r>
          </w:p>
        </w:tc>
        <w:tc>
          <w:tcPr>
            <w:tcW w:w="624" w:type="pct"/>
          </w:tcPr>
          <w:p w14:paraId="628469C9" w14:textId="0B6ADC14" w:rsidR="00E24265" w:rsidRPr="00615D4B" w:rsidRDefault="00137350" w:rsidP="005F76AD">
            <w:pPr>
              <w:rPr>
                <w:rFonts w:ascii="標楷體" w:eastAsia="標楷體" w:hAnsi="標楷體"/>
              </w:rPr>
            </w:pPr>
            <w:ins w:id="2192" w:author="st1" w:date="2021-03-19T11:16:00Z">
              <w:r>
                <w:rPr>
                  <w:rFonts w:ascii="標楷體" w:eastAsia="標楷體" w:hAnsi="標楷體" w:hint="eastAsia"/>
                </w:rPr>
                <w:t>9</w:t>
              </w:r>
            </w:ins>
            <w:ins w:id="2193" w:author="st1" w:date="2021-03-19T11:15:00Z">
              <w:r>
                <w:rPr>
                  <w:rFonts w:ascii="標楷體" w:eastAsia="標楷體" w:hAnsi="標楷體" w:hint="eastAsia"/>
                </w:rPr>
                <w:t>(</w:t>
              </w:r>
            </w:ins>
            <w:ins w:id="2194" w:author="st1" w:date="2021-03-19T11:16:00Z">
              <w:r>
                <w:rPr>
                  <w:rFonts w:ascii="標楷體" w:eastAsia="標楷體" w:hAnsi="標楷體" w:hint="eastAsia"/>
                </w:rPr>
                <w:t>9</w:t>
              </w:r>
            </w:ins>
            <w:ins w:id="2195" w:author="st1" w:date="2021-03-19T11:15:00Z">
              <w:r>
                <w:rPr>
                  <w:rFonts w:ascii="標楷體" w:eastAsia="標楷體" w:hAnsi="標楷體" w:hint="eastAsia"/>
                </w:rPr>
                <w:t>)</w:t>
              </w:r>
            </w:ins>
          </w:p>
        </w:tc>
        <w:tc>
          <w:tcPr>
            <w:tcW w:w="624" w:type="pct"/>
          </w:tcPr>
          <w:p w14:paraId="0CDB3025" w14:textId="77777777" w:rsidR="00E24265" w:rsidRPr="00615D4B" w:rsidRDefault="00E24265" w:rsidP="005F76AD">
            <w:pPr>
              <w:rPr>
                <w:rFonts w:ascii="標楷體" w:eastAsia="標楷體" w:hAnsi="標楷體"/>
              </w:rPr>
            </w:pPr>
          </w:p>
        </w:tc>
        <w:tc>
          <w:tcPr>
            <w:tcW w:w="537" w:type="pct"/>
          </w:tcPr>
          <w:p w14:paraId="4FD2B30A" w14:textId="77777777" w:rsidR="00E24265" w:rsidRPr="00615D4B" w:rsidRDefault="00E24265" w:rsidP="005F76AD">
            <w:pPr>
              <w:rPr>
                <w:rFonts w:ascii="標楷體" w:eastAsia="標楷體" w:hAnsi="標楷體"/>
              </w:rPr>
            </w:pPr>
          </w:p>
        </w:tc>
        <w:tc>
          <w:tcPr>
            <w:tcW w:w="299" w:type="pct"/>
          </w:tcPr>
          <w:p w14:paraId="612B57EE" w14:textId="77777777" w:rsidR="00E24265" w:rsidRPr="00615D4B" w:rsidRDefault="00E24265" w:rsidP="005F76AD">
            <w:pPr>
              <w:rPr>
                <w:rFonts w:ascii="標楷體" w:eastAsia="標楷體" w:hAnsi="標楷體"/>
              </w:rPr>
            </w:pPr>
          </w:p>
        </w:tc>
        <w:tc>
          <w:tcPr>
            <w:tcW w:w="299" w:type="pct"/>
          </w:tcPr>
          <w:p w14:paraId="56D9225F" w14:textId="77777777" w:rsidR="00E24265" w:rsidRPr="00615D4B" w:rsidRDefault="00E24265" w:rsidP="005F76AD">
            <w:pPr>
              <w:rPr>
                <w:rFonts w:ascii="標楷體" w:eastAsia="標楷體" w:hAnsi="標楷體"/>
              </w:rPr>
            </w:pPr>
          </w:p>
        </w:tc>
        <w:tc>
          <w:tcPr>
            <w:tcW w:w="1643" w:type="pct"/>
          </w:tcPr>
          <w:p w14:paraId="63087957" w14:textId="77777777" w:rsidR="00E24265" w:rsidRPr="00615D4B" w:rsidRDefault="00E24265" w:rsidP="005F76AD">
            <w:pPr>
              <w:rPr>
                <w:rFonts w:ascii="標楷體" w:eastAsia="標楷體" w:hAnsi="標楷體"/>
              </w:rPr>
            </w:pPr>
          </w:p>
        </w:tc>
      </w:tr>
      <w:tr w:rsidR="00E24265" w:rsidRPr="00615D4B" w14:paraId="6940867C" w14:textId="77777777" w:rsidTr="005F76AD">
        <w:trPr>
          <w:trHeight w:val="291"/>
          <w:jc w:val="center"/>
        </w:trPr>
        <w:tc>
          <w:tcPr>
            <w:tcW w:w="219" w:type="pct"/>
          </w:tcPr>
          <w:p w14:paraId="188ED86C" w14:textId="77777777" w:rsidR="00E24265" w:rsidRPr="003E1E41" w:rsidRDefault="00E24265" w:rsidP="005F76AD">
            <w:pPr>
              <w:rPr>
                <w:rFonts w:ascii="標楷體" w:eastAsia="標楷體" w:hAnsi="標楷體"/>
              </w:rPr>
            </w:pPr>
            <w:r>
              <w:rPr>
                <w:rFonts w:ascii="標楷體" w:eastAsia="標楷體" w:hAnsi="標楷體" w:hint="eastAsia"/>
              </w:rPr>
              <w:t>8</w:t>
            </w:r>
          </w:p>
        </w:tc>
        <w:tc>
          <w:tcPr>
            <w:tcW w:w="756" w:type="pct"/>
          </w:tcPr>
          <w:p w14:paraId="3B1155B1" w14:textId="77777777" w:rsidR="00E24265" w:rsidRPr="00615D4B" w:rsidRDefault="00E24265" w:rsidP="005F76AD">
            <w:pPr>
              <w:rPr>
                <w:rFonts w:ascii="標楷體" w:eastAsia="標楷體" w:hAnsi="標楷體"/>
              </w:rPr>
            </w:pPr>
            <w:r w:rsidRPr="003E1E41">
              <w:rPr>
                <w:rFonts w:ascii="標楷體" w:eastAsia="標楷體" w:hAnsi="標楷體" w:hint="eastAsia"/>
              </w:rPr>
              <w:t>轉JCIC文字檔日期</w:t>
            </w:r>
          </w:p>
        </w:tc>
        <w:tc>
          <w:tcPr>
            <w:tcW w:w="624" w:type="pct"/>
          </w:tcPr>
          <w:p w14:paraId="23113275" w14:textId="3346C2AD" w:rsidR="00E24265" w:rsidRPr="00615D4B" w:rsidRDefault="00137350" w:rsidP="005F76AD">
            <w:pPr>
              <w:rPr>
                <w:rFonts w:ascii="標楷體" w:eastAsia="標楷體" w:hAnsi="標楷體"/>
              </w:rPr>
            </w:pPr>
            <w:ins w:id="2196" w:author="st1" w:date="2021-03-19T11:16:00Z">
              <w:r>
                <w:rPr>
                  <w:rFonts w:ascii="標楷體" w:eastAsia="標楷體" w:hAnsi="標楷體" w:hint="eastAsia"/>
                </w:rPr>
                <w:t>9(7)</w:t>
              </w:r>
            </w:ins>
          </w:p>
        </w:tc>
        <w:tc>
          <w:tcPr>
            <w:tcW w:w="624" w:type="pct"/>
          </w:tcPr>
          <w:p w14:paraId="65C96D19" w14:textId="77777777" w:rsidR="00E24265" w:rsidRPr="00615D4B" w:rsidRDefault="00E24265" w:rsidP="005F76AD">
            <w:pPr>
              <w:rPr>
                <w:rFonts w:ascii="標楷體" w:eastAsia="標楷體" w:hAnsi="標楷體"/>
              </w:rPr>
            </w:pPr>
          </w:p>
        </w:tc>
        <w:tc>
          <w:tcPr>
            <w:tcW w:w="537" w:type="pct"/>
          </w:tcPr>
          <w:p w14:paraId="7B6B3391" w14:textId="77777777" w:rsidR="00E24265" w:rsidRPr="00615D4B" w:rsidRDefault="00E24265" w:rsidP="005F76AD">
            <w:pPr>
              <w:rPr>
                <w:rFonts w:ascii="標楷體" w:eastAsia="標楷體" w:hAnsi="標楷體"/>
              </w:rPr>
            </w:pPr>
          </w:p>
        </w:tc>
        <w:tc>
          <w:tcPr>
            <w:tcW w:w="299" w:type="pct"/>
          </w:tcPr>
          <w:p w14:paraId="5AA6398F" w14:textId="77777777" w:rsidR="00E24265" w:rsidRPr="00615D4B" w:rsidRDefault="00E24265" w:rsidP="005F76AD">
            <w:pPr>
              <w:rPr>
                <w:rFonts w:ascii="標楷體" w:eastAsia="標楷體" w:hAnsi="標楷體"/>
              </w:rPr>
            </w:pPr>
          </w:p>
        </w:tc>
        <w:tc>
          <w:tcPr>
            <w:tcW w:w="299" w:type="pct"/>
          </w:tcPr>
          <w:p w14:paraId="35FB14C4" w14:textId="77777777" w:rsidR="00E24265" w:rsidRPr="00615D4B" w:rsidRDefault="00E24265" w:rsidP="005F76AD">
            <w:pPr>
              <w:rPr>
                <w:rFonts w:ascii="標楷體" w:eastAsia="標楷體" w:hAnsi="標楷體"/>
              </w:rPr>
            </w:pPr>
          </w:p>
        </w:tc>
        <w:tc>
          <w:tcPr>
            <w:tcW w:w="1643" w:type="pct"/>
          </w:tcPr>
          <w:p w14:paraId="7C5879AB" w14:textId="77777777" w:rsidR="00E24265" w:rsidRPr="00615D4B" w:rsidRDefault="00E24265" w:rsidP="005F76AD">
            <w:pPr>
              <w:rPr>
                <w:rFonts w:ascii="標楷體" w:eastAsia="標楷體" w:hAnsi="標楷體"/>
              </w:rPr>
            </w:pPr>
          </w:p>
        </w:tc>
      </w:tr>
    </w:tbl>
    <w:p w14:paraId="6B743C81" w14:textId="77777777" w:rsidR="00E24265" w:rsidRDefault="00E24265" w:rsidP="00F62379">
      <w:pPr>
        <w:pStyle w:val="42"/>
        <w:spacing w:after="72"/>
        <w:ind w:leftChars="0" w:left="0"/>
        <w:rPr>
          <w:rFonts w:hAnsi="標楷體"/>
        </w:rPr>
      </w:pPr>
    </w:p>
    <w:p w14:paraId="65420B8F" w14:textId="77777777" w:rsidR="00E24265" w:rsidRDefault="00E24265">
      <w:pPr>
        <w:widowControl/>
        <w:rPr>
          <w:rFonts w:ascii="Arial" w:eastAsia="標楷體" w:hAnsi="標楷體" w:cs="標楷體"/>
          <w:kern w:val="0"/>
          <w:szCs w:val="28"/>
        </w:rPr>
      </w:pPr>
      <w:r>
        <w:rPr>
          <w:rFonts w:hAnsi="標楷體"/>
        </w:rPr>
        <w:br w:type="page"/>
      </w:r>
    </w:p>
    <w:p w14:paraId="31C25FF7"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8303</w:t>
      </w:r>
      <w:r w:rsidRPr="00CF1A2D">
        <w:rPr>
          <w:rFonts w:ascii="標楷體" w:hAnsi="標楷體" w:hint="eastAsia"/>
        </w:rPr>
        <w:t>回報無擔保債權金額資料</w:t>
      </w:r>
    </w:p>
    <w:p w14:paraId="08E8599B"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BC60B9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4C23EBD"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AEDB1AD" w14:textId="77777777" w:rsidR="00E24265" w:rsidRPr="00615D4B" w:rsidRDefault="00E24265" w:rsidP="005F76AD">
            <w:pPr>
              <w:rPr>
                <w:rFonts w:ascii="標楷體" w:eastAsia="標楷體" w:hAnsi="標楷體"/>
              </w:rPr>
            </w:pPr>
            <w:r w:rsidRPr="00CF1A2D">
              <w:rPr>
                <w:rFonts w:ascii="標楷體" w:eastAsia="標楷體" w:hAnsi="標楷體" w:hint="eastAsia"/>
              </w:rPr>
              <w:t>回報無擔保債權金額資料</w:t>
            </w:r>
          </w:p>
        </w:tc>
      </w:tr>
      <w:tr w:rsidR="00E24265" w:rsidRPr="00615D4B" w14:paraId="264B482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7B7A695"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E45DF" w14:textId="77777777" w:rsidR="00E24265" w:rsidRPr="00615D4B" w:rsidRDefault="00E24265" w:rsidP="005F76AD">
            <w:pPr>
              <w:rPr>
                <w:rFonts w:ascii="標楷體" w:eastAsia="標楷體" w:hAnsi="標楷體"/>
              </w:rPr>
            </w:pPr>
          </w:p>
        </w:tc>
      </w:tr>
      <w:tr w:rsidR="00E24265" w:rsidRPr="00615D4B" w14:paraId="0FD8E3C1"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311B5589"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0AD350D" w14:textId="77777777" w:rsidR="00E24265" w:rsidRPr="00615D4B" w:rsidRDefault="00E24265" w:rsidP="005F76AD">
            <w:pPr>
              <w:rPr>
                <w:rFonts w:ascii="標楷體" w:eastAsia="標楷體" w:hAnsi="標楷體"/>
              </w:rPr>
            </w:pPr>
          </w:p>
        </w:tc>
      </w:tr>
      <w:tr w:rsidR="00E24265" w:rsidRPr="00615D4B" w14:paraId="77156A6A"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EA6272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38BF73" w14:textId="77777777" w:rsidR="00E24265" w:rsidRPr="00615D4B" w:rsidRDefault="00E24265" w:rsidP="005F76AD">
            <w:pPr>
              <w:rPr>
                <w:rFonts w:ascii="標楷體" w:eastAsia="標楷體" w:hAnsi="標楷體"/>
              </w:rPr>
            </w:pPr>
          </w:p>
        </w:tc>
      </w:tr>
      <w:tr w:rsidR="00E24265" w:rsidRPr="00615D4B" w14:paraId="1114F812"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BA05F95"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7F84C3" w14:textId="77777777" w:rsidR="00E24265" w:rsidRPr="00615D4B" w:rsidRDefault="00E24265" w:rsidP="005F76AD">
            <w:pPr>
              <w:rPr>
                <w:rFonts w:ascii="標楷體" w:eastAsia="標楷體" w:hAnsi="標楷體"/>
              </w:rPr>
            </w:pPr>
          </w:p>
        </w:tc>
      </w:tr>
      <w:tr w:rsidR="00E24265" w:rsidRPr="00615D4B" w14:paraId="3F17359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C7D8C19"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7498D0" w14:textId="77777777" w:rsidR="00E24265" w:rsidRPr="00615D4B" w:rsidRDefault="00E24265" w:rsidP="005F76AD">
            <w:pPr>
              <w:rPr>
                <w:rFonts w:ascii="標楷體" w:eastAsia="標楷體" w:hAnsi="標楷體"/>
              </w:rPr>
            </w:pPr>
          </w:p>
        </w:tc>
      </w:tr>
      <w:tr w:rsidR="00E24265" w:rsidRPr="00615D4B" w14:paraId="527E5199"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78707789"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A6C91F" w14:textId="77777777" w:rsidR="00E24265" w:rsidRPr="00615D4B" w:rsidRDefault="00E24265" w:rsidP="005F76AD">
            <w:pPr>
              <w:rPr>
                <w:rFonts w:ascii="標楷體" w:eastAsia="標楷體" w:hAnsi="標楷體"/>
              </w:rPr>
            </w:pPr>
          </w:p>
        </w:tc>
      </w:tr>
      <w:tr w:rsidR="00E24265" w:rsidRPr="00615D4B" w14:paraId="345CF77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30D4248"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4ACFB" w14:textId="77777777" w:rsidR="00E24265" w:rsidRPr="00615D4B" w:rsidRDefault="00E24265" w:rsidP="005F76AD">
            <w:pPr>
              <w:rPr>
                <w:rFonts w:ascii="標楷體" w:eastAsia="標楷體" w:hAnsi="標楷體"/>
              </w:rPr>
            </w:pPr>
          </w:p>
        </w:tc>
      </w:tr>
    </w:tbl>
    <w:p w14:paraId="6D8D9738" w14:textId="77777777" w:rsidR="00E24265" w:rsidRDefault="00E24265" w:rsidP="00E24265"/>
    <w:p w14:paraId="6BEF3222" w14:textId="77777777" w:rsidR="00E24265" w:rsidRPr="00615D4B" w:rsidRDefault="00E24265">
      <w:pPr>
        <w:pStyle w:val="a"/>
      </w:pPr>
      <w:r w:rsidRPr="00615D4B">
        <w:t>UI</w:t>
      </w:r>
      <w:r w:rsidRPr="00615D4B">
        <w:t>畫面</w:t>
      </w:r>
    </w:p>
    <w:p w14:paraId="526326AE" w14:textId="77777777" w:rsidR="00E24265" w:rsidRDefault="00E24265" w:rsidP="00E24265">
      <w:pPr>
        <w:pStyle w:val="42"/>
        <w:spacing w:after="72"/>
        <w:ind w:left="1133"/>
        <w:rPr>
          <w:rFonts w:hAnsi="標楷體"/>
        </w:rPr>
      </w:pPr>
      <w:r w:rsidRPr="00743962">
        <w:rPr>
          <w:rFonts w:hAnsi="標楷體" w:hint="eastAsia"/>
        </w:rPr>
        <w:t>輸入畫面：</w:t>
      </w:r>
    </w:p>
    <w:p w14:paraId="40CFC371" w14:textId="77777777" w:rsidR="00E24265" w:rsidRPr="00BC2834" w:rsidRDefault="00E24265" w:rsidP="00E24265">
      <w:pPr>
        <w:pStyle w:val="42"/>
        <w:spacing w:after="72"/>
        <w:ind w:leftChars="0" w:left="0"/>
        <w:rPr>
          <w:rFonts w:hAnsi="標楷體"/>
        </w:rPr>
      </w:pPr>
      <w:r w:rsidRPr="00DF0A10">
        <w:rPr>
          <w:rFonts w:hAnsi="標楷體"/>
          <w:noProof/>
        </w:rPr>
        <w:drawing>
          <wp:inline distT="0" distB="0" distL="0" distR="0" wp14:anchorId="3FC76960" wp14:editId="60226F6D">
            <wp:extent cx="6588615" cy="40690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588615" cy="4069080"/>
                    </a:xfrm>
                    <a:prstGeom prst="rect">
                      <a:avLst/>
                    </a:prstGeom>
                  </pic:spPr>
                </pic:pic>
              </a:graphicData>
            </a:graphic>
          </wp:inline>
        </w:drawing>
      </w:r>
      <w:r w:rsidRPr="00DF0A10">
        <w:rPr>
          <w:rFonts w:hAnsi="標楷體"/>
          <w:noProof/>
        </w:rPr>
        <w:lastRenderedPageBreak/>
        <w:drawing>
          <wp:inline distT="0" distB="0" distL="0" distR="0" wp14:anchorId="2419837D" wp14:editId="01D6128E">
            <wp:extent cx="6650703" cy="9829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50703" cy="982980"/>
                    </a:xfrm>
                    <a:prstGeom prst="rect">
                      <a:avLst/>
                    </a:prstGeom>
                  </pic:spPr>
                </pic:pic>
              </a:graphicData>
            </a:graphic>
          </wp:inline>
        </w:drawing>
      </w:r>
    </w:p>
    <w:p w14:paraId="7D89A4E8" w14:textId="77777777" w:rsidR="00E24265" w:rsidRDefault="00E24265" w:rsidP="00E24265">
      <w:pPr>
        <w:pStyle w:val="1text"/>
        <w:rPr>
          <w:rFonts w:ascii="Times New Roman" w:hAnsi="Times New Roman"/>
        </w:rPr>
      </w:pPr>
    </w:p>
    <w:p w14:paraId="248856D6"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EB00761" w14:textId="77777777" w:rsidTr="005F76AD">
        <w:trPr>
          <w:trHeight w:val="388"/>
          <w:jc w:val="center"/>
        </w:trPr>
        <w:tc>
          <w:tcPr>
            <w:tcW w:w="219" w:type="pct"/>
            <w:vMerge w:val="restart"/>
          </w:tcPr>
          <w:p w14:paraId="1D7821A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4AF5883"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75E35B73"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2E383E05"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CD6AAB0" w14:textId="77777777" w:rsidTr="005F76AD">
        <w:trPr>
          <w:trHeight w:val="244"/>
          <w:jc w:val="center"/>
        </w:trPr>
        <w:tc>
          <w:tcPr>
            <w:tcW w:w="219" w:type="pct"/>
            <w:vMerge/>
          </w:tcPr>
          <w:p w14:paraId="0217EB9C" w14:textId="77777777" w:rsidR="00E24265" w:rsidRPr="00615D4B" w:rsidRDefault="00E24265" w:rsidP="005F76AD">
            <w:pPr>
              <w:rPr>
                <w:rFonts w:ascii="標楷體" w:eastAsia="標楷體" w:hAnsi="標楷體"/>
              </w:rPr>
            </w:pPr>
          </w:p>
        </w:tc>
        <w:tc>
          <w:tcPr>
            <w:tcW w:w="756" w:type="pct"/>
            <w:vMerge/>
          </w:tcPr>
          <w:p w14:paraId="6AB66B34" w14:textId="77777777" w:rsidR="00E24265" w:rsidRPr="00615D4B" w:rsidRDefault="00E24265" w:rsidP="005F76AD">
            <w:pPr>
              <w:rPr>
                <w:rFonts w:ascii="標楷體" w:eastAsia="標楷體" w:hAnsi="標楷體"/>
              </w:rPr>
            </w:pPr>
          </w:p>
        </w:tc>
        <w:tc>
          <w:tcPr>
            <w:tcW w:w="624" w:type="pct"/>
          </w:tcPr>
          <w:p w14:paraId="733B982F"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04A424D"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4BDE6E4C"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F3A29C9"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6561C521"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2" w:type="pct"/>
            <w:vMerge/>
          </w:tcPr>
          <w:p w14:paraId="72D47D45" w14:textId="77777777" w:rsidR="00E24265" w:rsidRPr="00615D4B" w:rsidRDefault="00E24265" w:rsidP="005F76AD">
            <w:pPr>
              <w:rPr>
                <w:rFonts w:ascii="標楷體" w:eastAsia="標楷體" w:hAnsi="標楷體"/>
              </w:rPr>
            </w:pPr>
          </w:p>
        </w:tc>
      </w:tr>
      <w:tr w:rsidR="00E24265" w:rsidRPr="00615D4B" w14:paraId="4F4950D8" w14:textId="77777777" w:rsidTr="005F76AD">
        <w:trPr>
          <w:trHeight w:val="291"/>
          <w:jc w:val="center"/>
        </w:trPr>
        <w:tc>
          <w:tcPr>
            <w:tcW w:w="219" w:type="pct"/>
          </w:tcPr>
          <w:p w14:paraId="325F0E0F" w14:textId="77777777" w:rsidR="00E24265" w:rsidRPr="00615D4B" w:rsidRDefault="00E24265" w:rsidP="005F76AD">
            <w:pPr>
              <w:rPr>
                <w:rFonts w:ascii="標楷體" w:eastAsia="標楷體" w:hAnsi="標楷體"/>
              </w:rPr>
            </w:pPr>
            <w:r>
              <w:rPr>
                <w:rFonts w:ascii="標楷體" w:eastAsia="標楷體" w:hAnsi="標楷體" w:hint="eastAsia"/>
              </w:rPr>
              <w:t>1</w:t>
            </w:r>
          </w:p>
        </w:tc>
        <w:tc>
          <w:tcPr>
            <w:tcW w:w="756" w:type="pct"/>
          </w:tcPr>
          <w:p w14:paraId="03AB336A" w14:textId="77777777" w:rsidR="00E24265" w:rsidRPr="00615D4B" w:rsidRDefault="00E24265" w:rsidP="005F76AD">
            <w:pPr>
              <w:rPr>
                <w:rFonts w:ascii="標楷體" w:eastAsia="標楷體" w:hAnsi="標楷體"/>
              </w:rPr>
            </w:pPr>
            <w:r w:rsidRPr="00902E50">
              <w:rPr>
                <w:rFonts w:ascii="標楷體" w:eastAsia="標楷體" w:hAnsi="標楷體" w:hint="eastAsia"/>
              </w:rPr>
              <w:t>交易代碼</w:t>
            </w:r>
          </w:p>
        </w:tc>
        <w:tc>
          <w:tcPr>
            <w:tcW w:w="624" w:type="pct"/>
          </w:tcPr>
          <w:p w14:paraId="59E01471" w14:textId="77777777" w:rsidR="00E24265" w:rsidRPr="00615D4B" w:rsidRDefault="00E24265" w:rsidP="005F76AD">
            <w:pPr>
              <w:rPr>
                <w:rFonts w:ascii="標楷體" w:eastAsia="標楷體" w:hAnsi="標楷體"/>
              </w:rPr>
            </w:pPr>
          </w:p>
        </w:tc>
        <w:tc>
          <w:tcPr>
            <w:tcW w:w="624" w:type="pct"/>
          </w:tcPr>
          <w:p w14:paraId="047D0FF7" w14:textId="77777777" w:rsidR="00E24265" w:rsidRPr="00615D4B" w:rsidRDefault="00E24265" w:rsidP="005F76AD">
            <w:pPr>
              <w:rPr>
                <w:rFonts w:ascii="標楷體" w:eastAsia="標楷體" w:hAnsi="標楷體"/>
              </w:rPr>
            </w:pPr>
          </w:p>
        </w:tc>
        <w:tc>
          <w:tcPr>
            <w:tcW w:w="537" w:type="pct"/>
          </w:tcPr>
          <w:p w14:paraId="4CDA3332"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9EAF568" w14:textId="77777777" w:rsidR="00E24265" w:rsidRPr="00615D4B" w:rsidRDefault="00E24265" w:rsidP="005F76AD">
            <w:pPr>
              <w:rPr>
                <w:rFonts w:ascii="標楷體" w:eastAsia="標楷體" w:hAnsi="標楷體"/>
              </w:rPr>
            </w:pPr>
          </w:p>
        </w:tc>
        <w:tc>
          <w:tcPr>
            <w:tcW w:w="299" w:type="pct"/>
          </w:tcPr>
          <w:p w14:paraId="75D5745D" w14:textId="77777777" w:rsidR="00E24265" w:rsidRPr="00615D4B" w:rsidRDefault="00E24265" w:rsidP="005F76AD">
            <w:pPr>
              <w:rPr>
                <w:rFonts w:ascii="標楷體" w:eastAsia="標楷體" w:hAnsi="標楷體"/>
              </w:rPr>
            </w:pPr>
          </w:p>
        </w:tc>
        <w:tc>
          <w:tcPr>
            <w:tcW w:w="1642" w:type="pct"/>
          </w:tcPr>
          <w:p w14:paraId="18DE0EF8" w14:textId="77777777" w:rsidR="00E24265" w:rsidRDefault="00E24265" w:rsidP="005F76AD">
            <w:pPr>
              <w:rPr>
                <w:rFonts w:ascii="標楷體" w:eastAsia="標楷體" w:hAnsi="標楷體"/>
              </w:rPr>
            </w:pPr>
            <w:r w:rsidRPr="00BF6A88">
              <w:rPr>
                <w:rFonts w:ascii="標楷體" w:eastAsia="標楷體" w:hAnsi="標楷體" w:hint="eastAsia"/>
              </w:rPr>
              <w:t>1:新增</w:t>
            </w:r>
          </w:p>
          <w:p w14:paraId="19F10B40" w14:textId="77777777" w:rsidR="00E24265" w:rsidRPr="00615D4B" w:rsidRDefault="00E24265" w:rsidP="005F76AD">
            <w:pPr>
              <w:rPr>
                <w:rFonts w:ascii="標楷體" w:eastAsia="標楷體" w:hAnsi="標楷體"/>
              </w:rPr>
            </w:pPr>
            <w:r w:rsidRPr="00BF6A88">
              <w:rPr>
                <w:rFonts w:ascii="標楷體" w:eastAsia="標楷體" w:hAnsi="標楷體" w:hint="eastAsia"/>
              </w:rPr>
              <w:t>2:異動</w:t>
            </w:r>
          </w:p>
        </w:tc>
      </w:tr>
      <w:tr w:rsidR="00E24265" w:rsidRPr="00615D4B" w14:paraId="17BCA5D0" w14:textId="77777777" w:rsidTr="005F76AD">
        <w:trPr>
          <w:trHeight w:val="291"/>
          <w:jc w:val="center"/>
        </w:trPr>
        <w:tc>
          <w:tcPr>
            <w:tcW w:w="219" w:type="pct"/>
          </w:tcPr>
          <w:p w14:paraId="4AAF49F5" w14:textId="77777777" w:rsidR="00E24265" w:rsidRPr="00615D4B" w:rsidRDefault="00E24265" w:rsidP="005F76AD">
            <w:pPr>
              <w:rPr>
                <w:rFonts w:ascii="標楷體" w:eastAsia="標楷體" w:hAnsi="標楷體"/>
              </w:rPr>
            </w:pPr>
            <w:r>
              <w:rPr>
                <w:rFonts w:ascii="標楷體" w:eastAsia="標楷體" w:hAnsi="標楷體" w:hint="eastAsia"/>
              </w:rPr>
              <w:t>2</w:t>
            </w:r>
          </w:p>
        </w:tc>
        <w:tc>
          <w:tcPr>
            <w:tcW w:w="756" w:type="pct"/>
          </w:tcPr>
          <w:p w14:paraId="41B50D87" w14:textId="77777777" w:rsidR="00E24265" w:rsidRPr="00615D4B" w:rsidRDefault="00E24265" w:rsidP="005F76AD">
            <w:pPr>
              <w:rPr>
                <w:rFonts w:ascii="標楷體" w:eastAsia="標楷體" w:hAnsi="標楷體"/>
              </w:rPr>
            </w:pPr>
            <w:r w:rsidRPr="00902E50">
              <w:rPr>
                <w:rFonts w:ascii="標楷體" w:eastAsia="標楷體" w:hAnsi="標楷體" w:hint="eastAsia"/>
              </w:rPr>
              <w:t>債務人IDN</w:t>
            </w:r>
          </w:p>
        </w:tc>
        <w:tc>
          <w:tcPr>
            <w:tcW w:w="624" w:type="pct"/>
          </w:tcPr>
          <w:p w14:paraId="59D4BF7F" w14:textId="77777777" w:rsidR="00E24265" w:rsidRPr="00615D4B" w:rsidRDefault="00E24265" w:rsidP="005F76AD">
            <w:pPr>
              <w:rPr>
                <w:rFonts w:ascii="標楷體" w:eastAsia="標楷體" w:hAnsi="標楷體"/>
              </w:rPr>
            </w:pPr>
          </w:p>
        </w:tc>
        <w:tc>
          <w:tcPr>
            <w:tcW w:w="624" w:type="pct"/>
          </w:tcPr>
          <w:p w14:paraId="51C3419A" w14:textId="77777777" w:rsidR="00E24265" w:rsidRPr="00615D4B" w:rsidRDefault="00E24265" w:rsidP="005F76AD">
            <w:pPr>
              <w:rPr>
                <w:rFonts w:ascii="標楷體" w:eastAsia="標楷體" w:hAnsi="標楷體"/>
              </w:rPr>
            </w:pPr>
          </w:p>
        </w:tc>
        <w:tc>
          <w:tcPr>
            <w:tcW w:w="537" w:type="pct"/>
          </w:tcPr>
          <w:p w14:paraId="4AB8A250" w14:textId="77777777" w:rsidR="00E24265" w:rsidRPr="00615D4B" w:rsidRDefault="00E24265" w:rsidP="005F76AD">
            <w:pPr>
              <w:rPr>
                <w:rFonts w:ascii="標楷體" w:eastAsia="標楷體" w:hAnsi="標楷體"/>
              </w:rPr>
            </w:pPr>
          </w:p>
        </w:tc>
        <w:tc>
          <w:tcPr>
            <w:tcW w:w="299" w:type="pct"/>
          </w:tcPr>
          <w:p w14:paraId="2837AA16" w14:textId="77777777" w:rsidR="00E24265" w:rsidRPr="00615D4B" w:rsidRDefault="00E24265" w:rsidP="005F76AD">
            <w:pPr>
              <w:rPr>
                <w:rFonts w:ascii="標楷體" w:eastAsia="標楷體" w:hAnsi="標楷體"/>
              </w:rPr>
            </w:pPr>
          </w:p>
        </w:tc>
        <w:tc>
          <w:tcPr>
            <w:tcW w:w="299" w:type="pct"/>
          </w:tcPr>
          <w:p w14:paraId="7A84CB5B" w14:textId="77777777" w:rsidR="00E24265" w:rsidRPr="00615D4B" w:rsidRDefault="00E24265" w:rsidP="005F76AD">
            <w:pPr>
              <w:rPr>
                <w:rFonts w:ascii="標楷體" w:eastAsia="標楷體" w:hAnsi="標楷體"/>
              </w:rPr>
            </w:pPr>
          </w:p>
        </w:tc>
        <w:tc>
          <w:tcPr>
            <w:tcW w:w="1642" w:type="pct"/>
          </w:tcPr>
          <w:p w14:paraId="537A5932" w14:textId="77777777" w:rsidR="00E24265" w:rsidRPr="00615D4B" w:rsidRDefault="00E24265" w:rsidP="005F76AD">
            <w:pPr>
              <w:rPr>
                <w:rFonts w:ascii="標楷體" w:eastAsia="標楷體" w:hAnsi="標楷體"/>
              </w:rPr>
            </w:pPr>
          </w:p>
        </w:tc>
      </w:tr>
      <w:tr w:rsidR="00E24265" w:rsidRPr="00615D4B" w14:paraId="3537FECF" w14:textId="77777777" w:rsidTr="005F76AD">
        <w:trPr>
          <w:trHeight w:val="291"/>
          <w:jc w:val="center"/>
        </w:trPr>
        <w:tc>
          <w:tcPr>
            <w:tcW w:w="219" w:type="pct"/>
          </w:tcPr>
          <w:p w14:paraId="3B31DD73" w14:textId="77777777" w:rsidR="00E24265" w:rsidRPr="00615D4B" w:rsidRDefault="00E24265" w:rsidP="005F76AD">
            <w:pPr>
              <w:rPr>
                <w:rFonts w:ascii="標楷體" w:eastAsia="標楷體" w:hAnsi="標楷體"/>
              </w:rPr>
            </w:pPr>
            <w:r>
              <w:rPr>
                <w:rFonts w:ascii="標楷體" w:eastAsia="標楷體" w:hAnsi="標楷體" w:hint="eastAsia"/>
              </w:rPr>
              <w:t>3</w:t>
            </w:r>
          </w:p>
        </w:tc>
        <w:tc>
          <w:tcPr>
            <w:tcW w:w="756" w:type="pct"/>
          </w:tcPr>
          <w:p w14:paraId="03096A29" w14:textId="77777777" w:rsidR="00E24265" w:rsidRPr="00615D4B" w:rsidRDefault="00E24265" w:rsidP="005F76AD">
            <w:pPr>
              <w:rPr>
                <w:rFonts w:ascii="標楷體" w:eastAsia="標楷體" w:hAnsi="標楷體"/>
              </w:rPr>
            </w:pPr>
            <w:r w:rsidRPr="00902E50">
              <w:rPr>
                <w:rFonts w:ascii="標楷體" w:eastAsia="標楷體" w:hAnsi="標楷體" w:hint="eastAsia"/>
              </w:rPr>
              <w:t>報送單位代號</w:t>
            </w:r>
          </w:p>
        </w:tc>
        <w:tc>
          <w:tcPr>
            <w:tcW w:w="624" w:type="pct"/>
          </w:tcPr>
          <w:p w14:paraId="1B3A5128" w14:textId="77777777" w:rsidR="00E24265" w:rsidRPr="00615D4B" w:rsidRDefault="00E24265" w:rsidP="005F76AD">
            <w:pPr>
              <w:rPr>
                <w:rFonts w:ascii="標楷體" w:eastAsia="標楷體" w:hAnsi="標楷體"/>
              </w:rPr>
            </w:pPr>
          </w:p>
        </w:tc>
        <w:tc>
          <w:tcPr>
            <w:tcW w:w="624" w:type="pct"/>
          </w:tcPr>
          <w:p w14:paraId="27483018" w14:textId="77777777" w:rsidR="00E24265" w:rsidRPr="00615D4B" w:rsidRDefault="00E24265" w:rsidP="005F76AD">
            <w:pPr>
              <w:rPr>
                <w:rFonts w:ascii="標楷體" w:eastAsia="標楷體" w:hAnsi="標楷體"/>
              </w:rPr>
            </w:pPr>
          </w:p>
        </w:tc>
        <w:tc>
          <w:tcPr>
            <w:tcW w:w="537" w:type="pct"/>
          </w:tcPr>
          <w:p w14:paraId="1769DAEB" w14:textId="77777777" w:rsidR="00E24265" w:rsidRPr="00615D4B" w:rsidRDefault="00E24265" w:rsidP="005F76AD">
            <w:pPr>
              <w:rPr>
                <w:rFonts w:ascii="標楷體" w:eastAsia="標楷體" w:hAnsi="標楷體"/>
              </w:rPr>
            </w:pPr>
          </w:p>
        </w:tc>
        <w:tc>
          <w:tcPr>
            <w:tcW w:w="299" w:type="pct"/>
          </w:tcPr>
          <w:p w14:paraId="530026D0" w14:textId="77777777" w:rsidR="00E24265" w:rsidRPr="00615D4B" w:rsidRDefault="00E24265" w:rsidP="005F76AD">
            <w:pPr>
              <w:rPr>
                <w:rFonts w:ascii="標楷體" w:eastAsia="標楷體" w:hAnsi="標楷體"/>
              </w:rPr>
            </w:pPr>
          </w:p>
        </w:tc>
        <w:tc>
          <w:tcPr>
            <w:tcW w:w="299" w:type="pct"/>
          </w:tcPr>
          <w:p w14:paraId="47DDD14E" w14:textId="77777777" w:rsidR="00E24265" w:rsidRPr="00615D4B" w:rsidRDefault="00E24265" w:rsidP="005F76AD">
            <w:pPr>
              <w:rPr>
                <w:rFonts w:ascii="標楷體" w:eastAsia="標楷體" w:hAnsi="標楷體"/>
              </w:rPr>
            </w:pPr>
          </w:p>
        </w:tc>
        <w:tc>
          <w:tcPr>
            <w:tcW w:w="1642" w:type="pct"/>
          </w:tcPr>
          <w:p w14:paraId="23B36BB7" w14:textId="77777777" w:rsidR="00E24265" w:rsidRPr="00615D4B" w:rsidRDefault="00E24265" w:rsidP="005F76AD">
            <w:pPr>
              <w:rPr>
                <w:rFonts w:ascii="標楷體" w:eastAsia="標楷體" w:hAnsi="標楷體"/>
              </w:rPr>
            </w:pPr>
          </w:p>
        </w:tc>
      </w:tr>
      <w:tr w:rsidR="00E24265" w:rsidRPr="00615D4B" w14:paraId="5B66B15A" w14:textId="77777777" w:rsidTr="005F76AD">
        <w:trPr>
          <w:trHeight w:val="291"/>
          <w:jc w:val="center"/>
        </w:trPr>
        <w:tc>
          <w:tcPr>
            <w:tcW w:w="219" w:type="pct"/>
          </w:tcPr>
          <w:p w14:paraId="40370EEF" w14:textId="77777777" w:rsidR="00E24265" w:rsidRPr="00615D4B" w:rsidRDefault="00E24265" w:rsidP="005F76AD">
            <w:pPr>
              <w:rPr>
                <w:rFonts w:ascii="標楷體" w:eastAsia="標楷體" w:hAnsi="標楷體"/>
              </w:rPr>
            </w:pPr>
            <w:r>
              <w:rPr>
                <w:rFonts w:ascii="標楷體" w:eastAsia="標楷體" w:hAnsi="標楷體" w:hint="eastAsia"/>
              </w:rPr>
              <w:t>4</w:t>
            </w:r>
          </w:p>
        </w:tc>
        <w:tc>
          <w:tcPr>
            <w:tcW w:w="756" w:type="pct"/>
          </w:tcPr>
          <w:p w14:paraId="1B44C875" w14:textId="77777777" w:rsidR="00E24265" w:rsidRPr="00615D4B" w:rsidRDefault="00E24265" w:rsidP="005F76AD">
            <w:pPr>
              <w:rPr>
                <w:rFonts w:ascii="標楷體" w:eastAsia="標楷體" w:hAnsi="標楷體"/>
              </w:rPr>
            </w:pPr>
            <w:r w:rsidRPr="00902E50">
              <w:rPr>
                <w:rFonts w:ascii="標楷體" w:eastAsia="標楷體" w:hAnsi="標楷體" w:hint="eastAsia"/>
              </w:rPr>
              <w:t>協商申請日</w:t>
            </w:r>
          </w:p>
        </w:tc>
        <w:tc>
          <w:tcPr>
            <w:tcW w:w="624" w:type="pct"/>
          </w:tcPr>
          <w:p w14:paraId="38CAFDFB" w14:textId="77777777" w:rsidR="00E24265" w:rsidRPr="00615D4B" w:rsidRDefault="00E24265" w:rsidP="005F76AD">
            <w:pPr>
              <w:rPr>
                <w:rFonts w:ascii="標楷體" w:eastAsia="標楷體" w:hAnsi="標楷體"/>
              </w:rPr>
            </w:pPr>
          </w:p>
        </w:tc>
        <w:tc>
          <w:tcPr>
            <w:tcW w:w="624" w:type="pct"/>
          </w:tcPr>
          <w:p w14:paraId="5E7E58FA" w14:textId="77777777" w:rsidR="00E24265" w:rsidRPr="00615D4B" w:rsidRDefault="00E24265" w:rsidP="005F76AD">
            <w:pPr>
              <w:rPr>
                <w:rFonts w:ascii="標楷體" w:eastAsia="標楷體" w:hAnsi="標楷體"/>
              </w:rPr>
            </w:pPr>
          </w:p>
        </w:tc>
        <w:tc>
          <w:tcPr>
            <w:tcW w:w="537" w:type="pct"/>
          </w:tcPr>
          <w:p w14:paraId="30286402" w14:textId="77777777" w:rsidR="00E24265" w:rsidRPr="00615D4B" w:rsidRDefault="00E24265" w:rsidP="005F76AD">
            <w:pPr>
              <w:rPr>
                <w:rFonts w:ascii="標楷體" w:eastAsia="標楷體" w:hAnsi="標楷體"/>
              </w:rPr>
            </w:pPr>
          </w:p>
        </w:tc>
        <w:tc>
          <w:tcPr>
            <w:tcW w:w="299" w:type="pct"/>
          </w:tcPr>
          <w:p w14:paraId="18917DDD" w14:textId="77777777" w:rsidR="00E24265" w:rsidRPr="00615D4B" w:rsidRDefault="00E24265" w:rsidP="005F76AD">
            <w:pPr>
              <w:rPr>
                <w:rFonts w:ascii="標楷體" w:eastAsia="標楷體" w:hAnsi="標楷體"/>
              </w:rPr>
            </w:pPr>
          </w:p>
        </w:tc>
        <w:tc>
          <w:tcPr>
            <w:tcW w:w="299" w:type="pct"/>
          </w:tcPr>
          <w:p w14:paraId="209658A9" w14:textId="77777777" w:rsidR="00E24265" w:rsidRPr="00615D4B" w:rsidRDefault="00E24265" w:rsidP="005F76AD">
            <w:pPr>
              <w:rPr>
                <w:rFonts w:ascii="標楷體" w:eastAsia="標楷體" w:hAnsi="標楷體"/>
              </w:rPr>
            </w:pPr>
          </w:p>
        </w:tc>
        <w:tc>
          <w:tcPr>
            <w:tcW w:w="1642" w:type="pct"/>
          </w:tcPr>
          <w:p w14:paraId="42D408E9" w14:textId="77777777" w:rsidR="00E24265" w:rsidRPr="00615D4B" w:rsidRDefault="00E24265" w:rsidP="005F76AD">
            <w:pPr>
              <w:rPr>
                <w:rFonts w:ascii="標楷體" w:eastAsia="標楷體" w:hAnsi="標楷體"/>
              </w:rPr>
            </w:pPr>
          </w:p>
        </w:tc>
      </w:tr>
      <w:tr w:rsidR="00E24265" w:rsidRPr="00615D4B" w14:paraId="23F5C84C" w14:textId="77777777" w:rsidTr="005F76AD">
        <w:trPr>
          <w:trHeight w:val="291"/>
          <w:jc w:val="center"/>
        </w:trPr>
        <w:tc>
          <w:tcPr>
            <w:tcW w:w="219" w:type="pct"/>
          </w:tcPr>
          <w:p w14:paraId="0DAEBA51" w14:textId="77777777" w:rsidR="00E24265" w:rsidRPr="00615D4B" w:rsidRDefault="00E24265" w:rsidP="005F76AD">
            <w:pPr>
              <w:rPr>
                <w:rFonts w:ascii="標楷體" w:eastAsia="標楷體" w:hAnsi="標楷體"/>
              </w:rPr>
            </w:pPr>
            <w:r>
              <w:rPr>
                <w:rFonts w:ascii="標楷體" w:eastAsia="標楷體" w:hAnsi="標楷體" w:hint="eastAsia"/>
              </w:rPr>
              <w:t>5</w:t>
            </w:r>
          </w:p>
        </w:tc>
        <w:tc>
          <w:tcPr>
            <w:tcW w:w="756" w:type="pct"/>
          </w:tcPr>
          <w:p w14:paraId="032E6921" w14:textId="77777777" w:rsidR="00E24265" w:rsidRPr="00615D4B" w:rsidRDefault="00E24265" w:rsidP="005F76AD">
            <w:pPr>
              <w:rPr>
                <w:rFonts w:ascii="標楷體" w:eastAsia="標楷體" w:hAnsi="標楷體"/>
              </w:rPr>
            </w:pPr>
            <w:r w:rsidRPr="00902E50">
              <w:rPr>
                <w:rFonts w:ascii="標楷體" w:eastAsia="標楷體" w:hAnsi="標楷體" w:hint="eastAsia"/>
              </w:rPr>
              <w:t>最大債權金融機構代號</w:t>
            </w:r>
          </w:p>
        </w:tc>
        <w:tc>
          <w:tcPr>
            <w:tcW w:w="624" w:type="pct"/>
          </w:tcPr>
          <w:p w14:paraId="2683D734" w14:textId="77777777" w:rsidR="00E24265" w:rsidRPr="00615D4B" w:rsidRDefault="00E24265" w:rsidP="005F76AD">
            <w:pPr>
              <w:rPr>
                <w:rFonts w:ascii="標楷體" w:eastAsia="標楷體" w:hAnsi="標楷體"/>
              </w:rPr>
            </w:pPr>
          </w:p>
        </w:tc>
        <w:tc>
          <w:tcPr>
            <w:tcW w:w="624" w:type="pct"/>
          </w:tcPr>
          <w:p w14:paraId="2AE3B2EC" w14:textId="77777777" w:rsidR="00E24265" w:rsidRPr="00615D4B" w:rsidRDefault="00E24265" w:rsidP="005F76AD">
            <w:pPr>
              <w:rPr>
                <w:rFonts w:ascii="標楷體" w:eastAsia="標楷體" w:hAnsi="標楷體"/>
              </w:rPr>
            </w:pPr>
          </w:p>
        </w:tc>
        <w:tc>
          <w:tcPr>
            <w:tcW w:w="537" w:type="pct"/>
          </w:tcPr>
          <w:p w14:paraId="7C53C7B8" w14:textId="77777777" w:rsidR="00E24265" w:rsidRPr="00615D4B" w:rsidRDefault="00E24265" w:rsidP="005F76AD">
            <w:pPr>
              <w:rPr>
                <w:rFonts w:ascii="標楷體" w:eastAsia="標楷體" w:hAnsi="標楷體"/>
              </w:rPr>
            </w:pPr>
          </w:p>
        </w:tc>
        <w:tc>
          <w:tcPr>
            <w:tcW w:w="299" w:type="pct"/>
          </w:tcPr>
          <w:p w14:paraId="3521E2B1" w14:textId="77777777" w:rsidR="00E24265" w:rsidRPr="00615D4B" w:rsidRDefault="00E24265" w:rsidP="005F76AD">
            <w:pPr>
              <w:rPr>
                <w:rFonts w:ascii="標楷體" w:eastAsia="標楷體" w:hAnsi="標楷體"/>
              </w:rPr>
            </w:pPr>
          </w:p>
        </w:tc>
        <w:tc>
          <w:tcPr>
            <w:tcW w:w="299" w:type="pct"/>
          </w:tcPr>
          <w:p w14:paraId="70027C16" w14:textId="77777777" w:rsidR="00E24265" w:rsidRPr="00615D4B" w:rsidRDefault="00E24265" w:rsidP="005F76AD">
            <w:pPr>
              <w:rPr>
                <w:rFonts w:ascii="標楷體" w:eastAsia="標楷體" w:hAnsi="標楷體"/>
              </w:rPr>
            </w:pPr>
          </w:p>
        </w:tc>
        <w:tc>
          <w:tcPr>
            <w:tcW w:w="1642" w:type="pct"/>
          </w:tcPr>
          <w:p w14:paraId="2A5F4564" w14:textId="77777777" w:rsidR="00E24265" w:rsidRPr="00615D4B" w:rsidRDefault="00E24265" w:rsidP="005F76AD">
            <w:pPr>
              <w:rPr>
                <w:rFonts w:ascii="標楷體" w:eastAsia="標楷體" w:hAnsi="標楷體"/>
              </w:rPr>
            </w:pPr>
          </w:p>
        </w:tc>
      </w:tr>
      <w:tr w:rsidR="00E24265" w:rsidRPr="00615D4B" w14:paraId="6ACDA8CD" w14:textId="77777777" w:rsidTr="005F76AD">
        <w:trPr>
          <w:trHeight w:val="291"/>
          <w:jc w:val="center"/>
        </w:trPr>
        <w:tc>
          <w:tcPr>
            <w:tcW w:w="219" w:type="pct"/>
          </w:tcPr>
          <w:p w14:paraId="2711E394" w14:textId="77777777" w:rsidR="00E24265" w:rsidRPr="00615D4B" w:rsidRDefault="00E24265" w:rsidP="005F76AD">
            <w:pPr>
              <w:rPr>
                <w:rFonts w:ascii="標楷體" w:eastAsia="標楷體" w:hAnsi="標楷體"/>
              </w:rPr>
            </w:pPr>
            <w:r>
              <w:rPr>
                <w:rFonts w:ascii="標楷體" w:eastAsia="標楷體" w:hAnsi="標楷體" w:hint="eastAsia"/>
              </w:rPr>
              <w:t>6</w:t>
            </w:r>
          </w:p>
        </w:tc>
        <w:tc>
          <w:tcPr>
            <w:tcW w:w="756" w:type="pct"/>
          </w:tcPr>
          <w:p w14:paraId="745461AE" w14:textId="77777777" w:rsidR="00E24265" w:rsidRPr="00615D4B" w:rsidRDefault="00E24265" w:rsidP="005F76AD">
            <w:pPr>
              <w:rPr>
                <w:rFonts w:ascii="標楷體" w:eastAsia="標楷體" w:hAnsi="標楷體"/>
              </w:rPr>
            </w:pPr>
            <w:r w:rsidRPr="00902E50">
              <w:rPr>
                <w:rFonts w:ascii="標楷體" w:eastAsia="標楷體" w:hAnsi="標楷體" w:hint="eastAsia"/>
              </w:rPr>
              <w:t>是否為本金融機構債務人</w:t>
            </w:r>
          </w:p>
        </w:tc>
        <w:tc>
          <w:tcPr>
            <w:tcW w:w="624" w:type="pct"/>
          </w:tcPr>
          <w:p w14:paraId="643443E6" w14:textId="77777777" w:rsidR="00E24265" w:rsidRPr="00615D4B" w:rsidRDefault="00E24265" w:rsidP="005F76AD">
            <w:pPr>
              <w:rPr>
                <w:rFonts w:ascii="標楷體" w:eastAsia="標楷體" w:hAnsi="標楷體"/>
              </w:rPr>
            </w:pPr>
          </w:p>
        </w:tc>
        <w:tc>
          <w:tcPr>
            <w:tcW w:w="624" w:type="pct"/>
          </w:tcPr>
          <w:p w14:paraId="441DB9C7" w14:textId="77777777" w:rsidR="00E24265" w:rsidRPr="00615D4B" w:rsidRDefault="00E24265" w:rsidP="005F76AD">
            <w:pPr>
              <w:rPr>
                <w:rFonts w:ascii="標楷體" w:eastAsia="標楷體" w:hAnsi="標楷體"/>
              </w:rPr>
            </w:pPr>
          </w:p>
        </w:tc>
        <w:tc>
          <w:tcPr>
            <w:tcW w:w="537" w:type="pct"/>
          </w:tcPr>
          <w:p w14:paraId="436CDE5C" w14:textId="77777777" w:rsidR="00E24265" w:rsidRPr="00615D4B" w:rsidRDefault="00E24265" w:rsidP="005F76AD">
            <w:pPr>
              <w:rPr>
                <w:rFonts w:ascii="標楷體" w:eastAsia="標楷體" w:hAnsi="標楷體"/>
              </w:rPr>
            </w:pPr>
          </w:p>
        </w:tc>
        <w:tc>
          <w:tcPr>
            <w:tcW w:w="299" w:type="pct"/>
          </w:tcPr>
          <w:p w14:paraId="429B4BCF" w14:textId="77777777" w:rsidR="00E24265" w:rsidRPr="00615D4B" w:rsidRDefault="00E24265" w:rsidP="005F76AD">
            <w:pPr>
              <w:rPr>
                <w:rFonts w:ascii="標楷體" w:eastAsia="標楷體" w:hAnsi="標楷體"/>
              </w:rPr>
            </w:pPr>
          </w:p>
        </w:tc>
        <w:tc>
          <w:tcPr>
            <w:tcW w:w="299" w:type="pct"/>
          </w:tcPr>
          <w:p w14:paraId="5AB81C9D" w14:textId="77777777" w:rsidR="00E24265" w:rsidRPr="00615D4B" w:rsidRDefault="00E24265" w:rsidP="005F76AD">
            <w:pPr>
              <w:rPr>
                <w:rFonts w:ascii="標楷體" w:eastAsia="標楷體" w:hAnsi="標楷體"/>
              </w:rPr>
            </w:pPr>
          </w:p>
        </w:tc>
        <w:tc>
          <w:tcPr>
            <w:tcW w:w="1642" w:type="pct"/>
          </w:tcPr>
          <w:p w14:paraId="642E99C3" w14:textId="77777777" w:rsidR="00E24265" w:rsidRPr="00615D4B" w:rsidRDefault="00E24265" w:rsidP="005F76AD">
            <w:pPr>
              <w:rPr>
                <w:rFonts w:ascii="標楷體" w:eastAsia="標楷體" w:hAnsi="標楷體"/>
              </w:rPr>
            </w:pPr>
          </w:p>
        </w:tc>
      </w:tr>
      <w:tr w:rsidR="00E24265" w:rsidRPr="00615D4B" w14:paraId="4D7E2FC1" w14:textId="77777777" w:rsidTr="005F76AD">
        <w:trPr>
          <w:trHeight w:val="291"/>
          <w:jc w:val="center"/>
        </w:trPr>
        <w:tc>
          <w:tcPr>
            <w:tcW w:w="219" w:type="pct"/>
          </w:tcPr>
          <w:p w14:paraId="6ED1ADF1" w14:textId="77777777" w:rsidR="00E24265" w:rsidRPr="00615D4B" w:rsidRDefault="00E24265" w:rsidP="005F76AD">
            <w:pPr>
              <w:rPr>
                <w:rFonts w:ascii="標楷體" w:eastAsia="標楷體" w:hAnsi="標楷體"/>
              </w:rPr>
            </w:pPr>
            <w:r>
              <w:rPr>
                <w:rFonts w:ascii="標楷體" w:eastAsia="標楷體" w:hAnsi="標楷體" w:hint="eastAsia"/>
              </w:rPr>
              <w:t>7</w:t>
            </w:r>
          </w:p>
        </w:tc>
        <w:tc>
          <w:tcPr>
            <w:tcW w:w="756" w:type="pct"/>
          </w:tcPr>
          <w:p w14:paraId="7D0ADEEC" w14:textId="77777777" w:rsidR="00E24265" w:rsidRPr="00615D4B" w:rsidRDefault="00E24265" w:rsidP="005F76AD">
            <w:pPr>
              <w:rPr>
                <w:rFonts w:ascii="標楷體" w:eastAsia="標楷體" w:hAnsi="標楷體"/>
              </w:rPr>
            </w:pPr>
            <w:r w:rsidRPr="00902E50">
              <w:rPr>
                <w:rFonts w:ascii="標楷體" w:eastAsia="標楷體" w:hAnsi="標楷體" w:hint="eastAsia"/>
              </w:rPr>
              <w:t>本金融機構有擔保債權筆數</w:t>
            </w:r>
          </w:p>
        </w:tc>
        <w:tc>
          <w:tcPr>
            <w:tcW w:w="624" w:type="pct"/>
          </w:tcPr>
          <w:p w14:paraId="251704FD" w14:textId="77777777" w:rsidR="00E24265" w:rsidRPr="00615D4B" w:rsidRDefault="00E24265" w:rsidP="005F76AD">
            <w:pPr>
              <w:rPr>
                <w:rFonts w:ascii="標楷體" w:eastAsia="標楷體" w:hAnsi="標楷體"/>
              </w:rPr>
            </w:pPr>
          </w:p>
        </w:tc>
        <w:tc>
          <w:tcPr>
            <w:tcW w:w="624" w:type="pct"/>
          </w:tcPr>
          <w:p w14:paraId="7F271E1F" w14:textId="77777777" w:rsidR="00E24265" w:rsidRPr="00615D4B" w:rsidRDefault="00E24265" w:rsidP="005F76AD">
            <w:pPr>
              <w:rPr>
                <w:rFonts w:ascii="標楷體" w:eastAsia="標楷體" w:hAnsi="標楷體"/>
              </w:rPr>
            </w:pPr>
          </w:p>
        </w:tc>
        <w:tc>
          <w:tcPr>
            <w:tcW w:w="537" w:type="pct"/>
          </w:tcPr>
          <w:p w14:paraId="1ABB7EA7" w14:textId="77777777" w:rsidR="00E24265" w:rsidRPr="00615D4B" w:rsidRDefault="00E24265" w:rsidP="005F76AD">
            <w:pPr>
              <w:rPr>
                <w:rFonts w:ascii="標楷體" w:eastAsia="標楷體" w:hAnsi="標楷體"/>
              </w:rPr>
            </w:pPr>
          </w:p>
        </w:tc>
        <w:tc>
          <w:tcPr>
            <w:tcW w:w="299" w:type="pct"/>
          </w:tcPr>
          <w:p w14:paraId="25F69C05" w14:textId="77777777" w:rsidR="00E24265" w:rsidRPr="00615D4B" w:rsidRDefault="00E24265" w:rsidP="005F76AD">
            <w:pPr>
              <w:rPr>
                <w:rFonts w:ascii="標楷體" w:eastAsia="標楷體" w:hAnsi="標楷體"/>
              </w:rPr>
            </w:pPr>
          </w:p>
        </w:tc>
        <w:tc>
          <w:tcPr>
            <w:tcW w:w="299" w:type="pct"/>
          </w:tcPr>
          <w:p w14:paraId="00CC2D02" w14:textId="77777777" w:rsidR="00E24265" w:rsidRPr="00615D4B" w:rsidRDefault="00E24265" w:rsidP="005F76AD">
            <w:pPr>
              <w:rPr>
                <w:rFonts w:ascii="標楷體" w:eastAsia="標楷體" w:hAnsi="標楷體"/>
              </w:rPr>
            </w:pPr>
          </w:p>
        </w:tc>
        <w:tc>
          <w:tcPr>
            <w:tcW w:w="1642" w:type="pct"/>
          </w:tcPr>
          <w:p w14:paraId="33E75A41" w14:textId="77777777" w:rsidR="00E24265" w:rsidRPr="00615D4B" w:rsidRDefault="00E24265" w:rsidP="005F76AD">
            <w:pPr>
              <w:rPr>
                <w:rFonts w:ascii="標楷體" w:eastAsia="標楷體" w:hAnsi="標楷體"/>
              </w:rPr>
            </w:pPr>
          </w:p>
        </w:tc>
      </w:tr>
      <w:tr w:rsidR="00E24265" w:rsidRPr="00615D4B" w14:paraId="7F4A1BDB" w14:textId="77777777" w:rsidTr="005F76AD">
        <w:trPr>
          <w:trHeight w:val="291"/>
          <w:jc w:val="center"/>
        </w:trPr>
        <w:tc>
          <w:tcPr>
            <w:tcW w:w="219" w:type="pct"/>
          </w:tcPr>
          <w:p w14:paraId="7CFAD0AB" w14:textId="77777777" w:rsidR="00E24265" w:rsidRPr="00615D4B" w:rsidRDefault="00E24265" w:rsidP="005F76AD">
            <w:pPr>
              <w:rPr>
                <w:rFonts w:ascii="標楷體" w:eastAsia="標楷體" w:hAnsi="標楷體"/>
              </w:rPr>
            </w:pPr>
            <w:r>
              <w:rPr>
                <w:rFonts w:ascii="標楷體" w:eastAsia="標楷體" w:hAnsi="標楷體" w:hint="eastAsia"/>
              </w:rPr>
              <w:t>8</w:t>
            </w:r>
          </w:p>
        </w:tc>
        <w:tc>
          <w:tcPr>
            <w:tcW w:w="756" w:type="pct"/>
          </w:tcPr>
          <w:p w14:paraId="3D2438A4"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信用貸款對內本息餘額</w:t>
            </w:r>
          </w:p>
        </w:tc>
        <w:tc>
          <w:tcPr>
            <w:tcW w:w="624" w:type="pct"/>
          </w:tcPr>
          <w:p w14:paraId="319DC39F" w14:textId="77777777" w:rsidR="00E24265" w:rsidRPr="00615D4B" w:rsidRDefault="00E24265" w:rsidP="005F76AD">
            <w:pPr>
              <w:rPr>
                <w:rFonts w:ascii="標楷體" w:eastAsia="標楷體" w:hAnsi="標楷體"/>
              </w:rPr>
            </w:pPr>
          </w:p>
        </w:tc>
        <w:tc>
          <w:tcPr>
            <w:tcW w:w="624" w:type="pct"/>
          </w:tcPr>
          <w:p w14:paraId="0C666EA6" w14:textId="77777777" w:rsidR="00E24265" w:rsidRPr="00615D4B" w:rsidRDefault="00E24265" w:rsidP="005F76AD">
            <w:pPr>
              <w:rPr>
                <w:rFonts w:ascii="標楷體" w:eastAsia="標楷體" w:hAnsi="標楷體"/>
              </w:rPr>
            </w:pPr>
          </w:p>
        </w:tc>
        <w:tc>
          <w:tcPr>
            <w:tcW w:w="537" w:type="pct"/>
          </w:tcPr>
          <w:p w14:paraId="50AF9F82" w14:textId="77777777" w:rsidR="00E24265" w:rsidRPr="00615D4B" w:rsidRDefault="00E24265" w:rsidP="005F76AD">
            <w:pPr>
              <w:rPr>
                <w:rFonts w:ascii="標楷體" w:eastAsia="標楷體" w:hAnsi="標楷體"/>
              </w:rPr>
            </w:pPr>
          </w:p>
        </w:tc>
        <w:tc>
          <w:tcPr>
            <w:tcW w:w="299" w:type="pct"/>
          </w:tcPr>
          <w:p w14:paraId="7C8729D2" w14:textId="77777777" w:rsidR="00E24265" w:rsidRPr="00615D4B" w:rsidRDefault="00E24265" w:rsidP="005F76AD">
            <w:pPr>
              <w:rPr>
                <w:rFonts w:ascii="標楷體" w:eastAsia="標楷體" w:hAnsi="標楷體"/>
              </w:rPr>
            </w:pPr>
          </w:p>
        </w:tc>
        <w:tc>
          <w:tcPr>
            <w:tcW w:w="299" w:type="pct"/>
          </w:tcPr>
          <w:p w14:paraId="685C5732" w14:textId="77777777" w:rsidR="00E24265" w:rsidRPr="00615D4B" w:rsidRDefault="00E24265" w:rsidP="005F76AD">
            <w:pPr>
              <w:rPr>
                <w:rFonts w:ascii="標楷體" w:eastAsia="標楷體" w:hAnsi="標楷體"/>
              </w:rPr>
            </w:pPr>
          </w:p>
        </w:tc>
        <w:tc>
          <w:tcPr>
            <w:tcW w:w="1642" w:type="pct"/>
          </w:tcPr>
          <w:p w14:paraId="398A0762" w14:textId="77777777" w:rsidR="00E24265" w:rsidRPr="00615D4B" w:rsidRDefault="00E24265" w:rsidP="005F76AD">
            <w:pPr>
              <w:rPr>
                <w:rFonts w:ascii="標楷體" w:eastAsia="標楷體" w:hAnsi="標楷體"/>
              </w:rPr>
            </w:pPr>
          </w:p>
        </w:tc>
      </w:tr>
      <w:tr w:rsidR="00E24265" w:rsidRPr="00615D4B" w14:paraId="591827D7" w14:textId="77777777" w:rsidTr="005F76AD">
        <w:trPr>
          <w:trHeight w:val="291"/>
          <w:jc w:val="center"/>
        </w:trPr>
        <w:tc>
          <w:tcPr>
            <w:tcW w:w="219" w:type="pct"/>
          </w:tcPr>
          <w:p w14:paraId="591B97EB" w14:textId="77777777" w:rsidR="00E24265" w:rsidRPr="00615D4B" w:rsidRDefault="00E24265" w:rsidP="005F76AD">
            <w:pPr>
              <w:rPr>
                <w:rFonts w:ascii="標楷體" w:eastAsia="標楷體" w:hAnsi="標楷體"/>
              </w:rPr>
            </w:pPr>
            <w:r>
              <w:rPr>
                <w:rFonts w:ascii="標楷體" w:eastAsia="標楷體" w:hAnsi="標楷體" w:hint="eastAsia"/>
              </w:rPr>
              <w:t>9</w:t>
            </w:r>
          </w:p>
        </w:tc>
        <w:tc>
          <w:tcPr>
            <w:tcW w:w="756" w:type="pct"/>
          </w:tcPr>
          <w:p w14:paraId="129FF9DA" w14:textId="77777777" w:rsidR="00E24265" w:rsidRPr="00615D4B" w:rsidRDefault="00E24265" w:rsidP="005F76AD">
            <w:pPr>
              <w:rPr>
                <w:rFonts w:ascii="標楷體" w:eastAsia="標楷體" w:hAnsi="標楷體"/>
              </w:rPr>
            </w:pPr>
            <w:r w:rsidRPr="00902E50">
              <w:rPr>
                <w:rFonts w:ascii="標楷體" w:eastAsia="標楷體" w:hAnsi="標楷體" w:hint="eastAsia"/>
              </w:rPr>
              <w:t>依民法第323條計算之信用貸款本息餘額</w:t>
            </w:r>
          </w:p>
        </w:tc>
        <w:tc>
          <w:tcPr>
            <w:tcW w:w="624" w:type="pct"/>
          </w:tcPr>
          <w:p w14:paraId="1E40CDC1" w14:textId="77777777" w:rsidR="00E24265" w:rsidRPr="00615D4B" w:rsidRDefault="00E24265" w:rsidP="005F76AD">
            <w:pPr>
              <w:rPr>
                <w:rFonts w:ascii="標楷體" w:eastAsia="標楷體" w:hAnsi="標楷體"/>
              </w:rPr>
            </w:pPr>
          </w:p>
        </w:tc>
        <w:tc>
          <w:tcPr>
            <w:tcW w:w="624" w:type="pct"/>
          </w:tcPr>
          <w:p w14:paraId="37222960" w14:textId="77777777" w:rsidR="00E24265" w:rsidRPr="00615D4B" w:rsidRDefault="00E24265" w:rsidP="005F76AD">
            <w:pPr>
              <w:rPr>
                <w:rFonts w:ascii="標楷體" w:eastAsia="標楷體" w:hAnsi="標楷體"/>
              </w:rPr>
            </w:pPr>
          </w:p>
        </w:tc>
        <w:tc>
          <w:tcPr>
            <w:tcW w:w="537" w:type="pct"/>
          </w:tcPr>
          <w:p w14:paraId="349A0D8F" w14:textId="77777777" w:rsidR="00E24265" w:rsidRPr="00615D4B" w:rsidRDefault="00E24265" w:rsidP="005F76AD">
            <w:pPr>
              <w:rPr>
                <w:rFonts w:ascii="標楷體" w:eastAsia="標楷體" w:hAnsi="標楷體"/>
              </w:rPr>
            </w:pPr>
          </w:p>
        </w:tc>
        <w:tc>
          <w:tcPr>
            <w:tcW w:w="299" w:type="pct"/>
          </w:tcPr>
          <w:p w14:paraId="1506FDF2" w14:textId="77777777" w:rsidR="00E24265" w:rsidRPr="00615D4B" w:rsidRDefault="00E24265" w:rsidP="005F76AD">
            <w:pPr>
              <w:rPr>
                <w:rFonts w:ascii="標楷體" w:eastAsia="標楷體" w:hAnsi="標楷體"/>
              </w:rPr>
            </w:pPr>
          </w:p>
        </w:tc>
        <w:tc>
          <w:tcPr>
            <w:tcW w:w="299" w:type="pct"/>
          </w:tcPr>
          <w:p w14:paraId="4848DBF8" w14:textId="77777777" w:rsidR="00E24265" w:rsidRPr="00615D4B" w:rsidRDefault="00E24265" w:rsidP="005F76AD">
            <w:pPr>
              <w:rPr>
                <w:rFonts w:ascii="標楷體" w:eastAsia="標楷體" w:hAnsi="標楷體"/>
              </w:rPr>
            </w:pPr>
          </w:p>
        </w:tc>
        <w:tc>
          <w:tcPr>
            <w:tcW w:w="1642" w:type="pct"/>
          </w:tcPr>
          <w:p w14:paraId="2E2B95A2" w14:textId="77777777" w:rsidR="00E24265" w:rsidRPr="00615D4B" w:rsidRDefault="00E24265" w:rsidP="005F76AD">
            <w:pPr>
              <w:rPr>
                <w:rFonts w:ascii="標楷體" w:eastAsia="標楷體" w:hAnsi="標楷體"/>
              </w:rPr>
            </w:pPr>
          </w:p>
        </w:tc>
      </w:tr>
      <w:tr w:rsidR="00E24265" w:rsidRPr="00615D4B" w14:paraId="431BF016" w14:textId="77777777" w:rsidTr="005F76AD">
        <w:trPr>
          <w:trHeight w:val="291"/>
          <w:jc w:val="center"/>
        </w:trPr>
        <w:tc>
          <w:tcPr>
            <w:tcW w:w="219" w:type="pct"/>
          </w:tcPr>
          <w:p w14:paraId="0EBD4198" w14:textId="77777777" w:rsidR="00E24265" w:rsidRPr="00615D4B" w:rsidRDefault="00E24265" w:rsidP="005F76AD">
            <w:pPr>
              <w:rPr>
                <w:rFonts w:ascii="標楷體" w:eastAsia="標楷體" w:hAnsi="標楷體"/>
              </w:rPr>
            </w:pPr>
            <w:r>
              <w:rPr>
                <w:rFonts w:ascii="標楷體" w:eastAsia="標楷體" w:hAnsi="標楷體" w:hint="eastAsia"/>
              </w:rPr>
              <w:t>10</w:t>
            </w:r>
          </w:p>
        </w:tc>
        <w:tc>
          <w:tcPr>
            <w:tcW w:w="756" w:type="pct"/>
          </w:tcPr>
          <w:p w14:paraId="0D8A1992"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信用貸款最近一期繳款金額</w:t>
            </w:r>
          </w:p>
        </w:tc>
        <w:tc>
          <w:tcPr>
            <w:tcW w:w="624" w:type="pct"/>
          </w:tcPr>
          <w:p w14:paraId="0603B61B" w14:textId="77777777" w:rsidR="00E24265" w:rsidRPr="00615D4B" w:rsidRDefault="00E24265" w:rsidP="005F76AD">
            <w:pPr>
              <w:rPr>
                <w:rFonts w:ascii="標楷體" w:eastAsia="標楷體" w:hAnsi="標楷體"/>
              </w:rPr>
            </w:pPr>
          </w:p>
        </w:tc>
        <w:tc>
          <w:tcPr>
            <w:tcW w:w="624" w:type="pct"/>
          </w:tcPr>
          <w:p w14:paraId="576DE8E6" w14:textId="77777777" w:rsidR="00E24265" w:rsidRPr="00615D4B" w:rsidRDefault="00E24265" w:rsidP="005F76AD">
            <w:pPr>
              <w:rPr>
                <w:rFonts w:ascii="標楷體" w:eastAsia="標楷體" w:hAnsi="標楷體"/>
              </w:rPr>
            </w:pPr>
          </w:p>
        </w:tc>
        <w:tc>
          <w:tcPr>
            <w:tcW w:w="537" w:type="pct"/>
          </w:tcPr>
          <w:p w14:paraId="2E8C9726" w14:textId="77777777" w:rsidR="00E24265" w:rsidRPr="00615D4B" w:rsidRDefault="00E24265" w:rsidP="005F76AD">
            <w:pPr>
              <w:rPr>
                <w:rFonts w:ascii="標楷體" w:eastAsia="標楷體" w:hAnsi="標楷體"/>
              </w:rPr>
            </w:pPr>
          </w:p>
        </w:tc>
        <w:tc>
          <w:tcPr>
            <w:tcW w:w="299" w:type="pct"/>
          </w:tcPr>
          <w:p w14:paraId="628F4D3E" w14:textId="77777777" w:rsidR="00E24265" w:rsidRPr="00615D4B" w:rsidRDefault="00E24265" w:rsidP="005F76AD">
            <w:pPr>
              <w:rPr>
                <w:rFonts w:ascii="標楷體" w:eastAsia="標楷體" w:hAnsi="標楷體"/>
              </w:rPr>
            </w:pPr>
          </w:p>
        </w:tc>
        <w:tc>
          <w:tcPr>
            <w:tcW w:w="299" w:type="pct"/>
          </w:tcPr>
          <w:p w14:paraId="2E932575" w14:textId="77777777" w:rsidR="00E24265" w:rsidRPr="00615D4B" w:rsidRDefault="00E24265" w:rsidP="005F76AD">
            <w:pPr>
              <w:rPr>
                <w:rFonts w:ascii="標楷體" w:eastAsia="標楷體" w:hAnsi="標楷體"/>
              </w:rPr>
            </w:pPr>
          </w:p>
        </w:tc>
        <w:tc>
          <w:tcPr>
            <w:tcW w:w="1642" w:type="pct"/>
          </w:tcPr>
          <w:p w14:paraId="5E10BC7D" w14:textId="77777777" w:rsidR="00E24265" w:rsidRPr="00615D4B" w:rsidRDefault="00E24265" w:rsidP="005F76AD">
            <w:pPr>
              <w:rPr>
                <w:rFonts w:ascii="標楷體" w:eastAsia="標楷體" w:hAnsi="標楷體"/>
              </w:rPr>
            </w:pPr>
          </w:p>
        </w:tc>
      </w:tr>
      <w:tr w:rsidR="00E24265" w:rsidRPr="00615D4B" w14:paraId="1A39770F" w14:textId="77777777" w:rsidTr="005F76AD">
        <w:trPr>
          <w:trHeight w:val="291"/>
          <w:jc w:val="center"/>
        </w:trPr>
        <w:tc>
          <w:tcPr>
            <w:tcW w:w="219" w:type="pct"/>
          </w:tcPr>
          <w:p w14:paraId="21D64C51" w14:textId="77777777" w:rsidR="00E24265" w:rsidRPr="00615D4B" w:rsidRDefault="00E24265" w:rsidP="005F76AD">
            <w:pPr>
              <w:rPr>
                <w:rFonts w:ascii="標楷體" w:eastAsia="標楷體" w:hAnsi="標楷體"/>
              </w:rPr>
            </w:pPr>
            <w:r>
              <w:rPr>
                <w:rFonts w:ascii="標楷體" w:eastAsia="標楷體" w:hAnsi="標楷體" w:hint="eastAsia"/>
              </w:rPr>
              <w:t>11</w:t>
            </w:r>
          </w:p>
        </w:tc>
        <w:tc>
          <w:tcPr>
            <w:tcW w:w="756" w:type="pct"/>
          </w:tcPr>
          <w:p w14:paraId="353A8E7A" w14:textId="77777777" w:rsidR="00E24265" w:rsidRPr="00615D4B" w:rsidRDefault="00E24265" w:rsidP="005F76AD">
            <w:pPr>
              <w:rPr>
                <w:rFonts w:ascii="標楷體" w:eastAsia="標楷體" w:hAnsi="標楷體"/>
              </w:rPr>
            </w:pPr>
            <w:r w:rsidRPr="00902E50">
              <w:rPr>
                <w:rFonts w:ascii="標楷體" w:eastAsia="標楷體" w:hAnsi="標楷體" w:hint="eastAsia"/>
              </w:rPr>
              <w:t>現金卡放款對內本息餘額</w:t>
            </w:r>
          </w:p>
        </w:tc>
        <w:tc>
          <w:tcPr>
            <w:tcW w:w="624" w:type="pct"/>
          </w:tcPr>
          <w:p w14:paraId="2278AA00" w14:textId="77777777" w:rsidR="00E24265" w:rsidRPr="00615D4B" w:rsidRDefault="00E24265" w:rsidP="005F76AD">
            <w:pPr>
              <w:rPr>
                <w:rFonts w:ascii="標楷體" w:eastAsia="標楷體" w:hAnsi="標楷體"/>
              </w:rPr>
            </w:pPr>
          </w:p>
        </w:tc>
        <w:tc>
          <w:tcPr>
            <w:tcW w:w="624" w:type="pct"/>
          </w:tcPr>
          <w:p w14:paraId="0A1E8703" w14:textId="77777777" w:rsidR="00E24265" w:rsidRPr="00615D4B" w:rsidRDefault="00E24265" w:rsidP="005F76AD">
            <w:pPr>
              <w:rPr>
                <w:rFonts w:ascii="標楷體" w:eastAsia="標楷體" w:hAnsi="標楷體"/>
              </w:rPr>
            </w:pPr>
          </w:p>
        </w:tc>
        <w:tc>
          <w:tcPr>
            <w:tcW w:w="537" w:type="pct"/>
          </w:tcPr>
          <w:p w14:paraId="502E3CBB" w14:textId="77777777" w:rsidR="00E24265" w:rsidRPr="00615D4B" w:rsidRDefault="00E24265" w:rsidP="005F76AD">
            <w:pPr>
              <w:rPr>
                <w:rFonts w:ascii="標楷體" w:eastAsia="標楷體" w:hAnsi="標楷體"/>
              </w:rPr>
            </w:pPr>
          </w:p>
        </w:tc>
        <w:tc>
          <w:tcPr>
            <w:tcW w:w="299" w:type="pct"/>
          </w:tcPr>
          <w:p w14:paraId="18DCA615" w14:textId="77777777" w:rsidR="00E24265" w:rsidRPr="00615D4B" w:rsidRDefault="00E24265" w:rsidP="005F76AD">
            <w:pPr>
              <w:rPr>
                <w:rFonts w:ascii="標楷體" w:eastAsia="標楷體" w:hAnsi="標楷體"/>
              </w:rPr>
            </w:pPr>
          </w:p>
        </w:tc>
        <w:tc>
          <w:tcPr>
            <w:tcW w:w="299" w:type="pct"/>
          </w:tcPr>
          <w:p w14:paraId="63DC266E" w14:textId="77777777" w:rsidR="00E24265" w:rsidRPr="00615D4B" w:rsidRDefault="00E24265" w:rsidP="005F76AD">
            <w:pPr>
              <w:rPr>
                <w:rFonts w:ascii="標楷體" w:eastAsia="標楷體" w:hAnsi="標楷體"/>
              </w:rPr>
            </w:pPr>
          </w:p>
        </w:tc>
        <w:tc>
          <w:tcPr>
            <w:tcW w:w="1642" w:type="pct"/>
          </w:tcPr>
          <w:p w14:paraId="0FBB29A6" w14:textId="77777777" w:rsidR="00E24265" w:rsidRPr="00615D4B" w:rsidRDefault="00E24265" w:rsidP="005F76AD">
            <w:pPr>
              <w:rPr>
                <w:rFonts w:ascii="標楷體" w:eastAsia="標楷體" w:hAnsi="標楷體"/>
              </w:rPr>
            </w:pPr>
          </w:p>
        </w:tc>
      </w:tr>
      <w:tr w:rsidR="00E24265" w:rsidRPr="00615D4B" w14:paraId="7A29B21E" w14:textId="77777777" w:rsidTr="005F76AD">
        <w:trPr>
          <w:trHeight w:val="291"/>
          <w:jc w:val="center"/>
        </w:trPr>
        <w:tc>
          <w:tcPr>
            <w:tcW w:w="219" w:type="pct"/>
          </w:tcPr>
          <w:p w14:paraId="2999454E" w14:textId="77777777" w:rsidR="00E24265" w:rsidRPr="00615D4B" w:rsidRDefault="00E24265" w:rsidP="005F76AD">
            <w:pPr>
              <w:rPr>
                <w:rFonts w:ascii="標楷體" w:eastAsia="標楷體" w:hAnsi="標楷體"/>
              </w:rPr>
            </w:pPr>
            <w:r>
              <w:rPr>
                <w:rFonts w:ascii="標楷體" w:eastAsia="標楷體" w:hAnsi="標楷體" w:hint="eastAsia"/>
              </w:rPr>
              <w:t>12</w:t>
            </w:r>
          </w:p>
        </w:tc>
        <w:tc>
          <w:tcPr>
            <w:tcW w:w="756" w:type="pct"/>
          </w:tcPr>
          <w:p w14:paraId="7804866B" w14:textId="77777777" w:rsidR="00E24265" w:rsidRPr="00615D4B" w:rsidRDefault="00E24265" w:rsidP="005F76AD">
            <w:pPr>
              <w:rPr>
                <w:rFonts w:ascii="標楷體" w:eastAsia="標楷體" w:hAnsi="標楷體"/>
              </w:rPr>
            </w:pPr>
            <w:r w:rsidRPr="00902E50">
              <w:rPr>
                <w:rFonts w:ascii="標楷體" w:eastAsia="標楷體" w:hAnsi="標楷體" w:hint="eastAsia"/>
              </w:rPr>
              <w:t>依民法第323條計算之現</w:t>
            </w:r>
            <w:r w:rsidRPr="00902E50">
              <w:rPr>
                <w:rFonts w:ascii="標楷體" w:eastAsia="標楷體" w:hAnsi="標楷體" w:hint="eastAsia"/>
              </w:rPr>
              <w:lastRenderedPageBreak/>
              <w:t>金卡放款本息餘額</w:t>
            </w:r>
          </w:p>
        </w:tc>
        <w:tc>
          <w:tcPr>
            <w:tcW w:w="624" w:type="pct"/>
          </w:tcPr>
          <w:p w14:paraId="60A5A2D7" w14:textId="77777777" w:rsidR="00E24265" w:rsidRPr="00615D4B" w:rsidRDefault="00E24265" w:rsidP="005F76AD">
            <w:pPr>
              <w:rPr>
                <w:rFonts w:ascii="標楷體" w:eastAsia="標楷體" w:hAnsi="標楷體"/>
              </w:rPr>
            </w:pPr>
          </w:p>
        </w:tc>
        <w:tc>
          <w:tcPr>
            <w:tcW w:w="624" w:type="pct"/>
          </w:tcPr>
          <w:p w14:paraId="4D650891" w14:textId="77777777" w:rsidR="00E24265" w:rsidRPr="00615D4B" w:rsidRDefault="00E24265" w:rsidP="005F76AD">
            <w:pPr>
              <w:rPr>
                <w:rFonts w:ascii="標楷體" w:eastAsia="標楷體" w:hAnsi="標楷體"/>
              </w:rPr>
            </w:pPr>
          </w:p>
        </w:tc>
        <w:tc>
          <w:tcPr>
            <w:tcW w:w="537" w:type="pct"/>
          </w:tcPr>
          <w:p w14:paraId="3806832F" w14:textId="77777777" w:rsidR="00E24265" w:rsidRPr="00615D4B" w:rsidRDefault="00E24265" w:rsidP="005F76AD">
            <w:pPr>
              <w:rPr>
                <w:rFonts w:ascii="標楷體" w:eastAsia="標楷體" w:hAnsi="標楷體"/>
              </w:rPr>
            </w:pPr>
          </w:p>
        </w:tc>
        <w:tc>
          <w:tcPr>
            <w:tcW w:w="299" w:type="pct"/>
          </w:tcPr>
          <w:p w14:paraId="6CE37A1D" w14:textId="77777777" w:rsidR="00E24265" w:rsidRPr="00615D4B" w:rsidRDefault="00E24265" w:rsidP="005F76AD">
            <w:pPr>
              <w:rPr>
                <w:rFonts w:ascii="標楷體" w:eastAsia="標楷體" w:hAnsi="標楷體"/>
              </w:rPr>
            </w:pPr>
          </w:p>
        </w:tc>
        <w:tc>
          <w:tcPr>
            <w:tcW w:w="299" w:type="pct"/>
          </w:tcPr>
          <w:p w14:paraId="6DD094C8" w14:textId="77777777" w:rsidR="00E24265" w:rsidRPr="00615D4B" w:rsidRDefault="00E24265" w:rsidP="005F76AD">
            <w:pPr>
              <w:rPr>
                <w:rFonts w:ascii="標楷體" w:eastAsia="標楷體" w:hAnsi="標楷體"/>
              </w:rPr>
            </w:pPr>
          </w:p>
        </w:tc>
        <w:tc>
          <w:tcPr>
            <w:tcW w:w="1642" w:type="pct"/>
          </w:tcPr>
          <w:p w14:paraId="75E8AC5F" w14:textId="77777777" w:rsidR="00E24265" w:rsidRPr="00615D4B" w:rsidRDefault="00E24265" w:rsidP="005F76AD">
            <w:pPr>
              <w:rPr>
                <w:rFonts w:ascii="標楷體" w:eastAsia="標楷體" w:hAnsi="標楷體"/>
              </w:rPr>
            </w:pPr>
          </w:p>
        </w:tc>
      </w:tr>
      <w:tr w:rsidR="00E24265" w:rsidRPr="00615D4B" w14:paraId="68C64E48" w14:textId="77777777" w:rsidTr="005F76AD">
        <w:trPr>
          <w:trHeight w:val="291"/>
          <w:jc w:val="center"/>
        </w:trPr>
        <w:tc>
          <w:tcPr>
            <w:tcW w:w="219" w:type="pct"/>
          </w:tcPr>
          <w:p w14:paraId="2CA3219C" w14:textId="77777777" w:rsidR="00E24265" w:rsidRPr="00615D4B" w:rsidRDefault="00E24265" w:rsidP="005F76AD">
            <w:pPr>
              <w:rPr>
                <w:rFonts w:ascii="標楷體" w:eastAsia="標楷體" w:hAnsi="標楷體"/>
              </w:rPr>
            </w:pPr>
            <w:r>
              <w:rPr>
                <w:rFonts w:ascii="標楷體" w:eastAsia="標楷體" w:hAnsi="標楷體" w:hint="eastAsia"/>
              </w:rPr>
              <w:t>13</w:t>
            </w:r>
          </w:p>
        </w:tc>
        <w:tc>
          <w:tcPr>
            <w:tcW w:w="756" w:type="pct"/>
          </w:tcPr>
          <w:p w14:paraId="094D2921" w14:textId="77777777" w:rsidR="00E24265" w:rsidRPr="00615D4B" w:rsidRDefault="00E24265" w:rsidP="005F76AD">
            <w:pPr>
              <w:rPr>
                <w:rFonts w:ascii="標楷體" w:eastAsia="標楷體" w:hAnsi="標楷體"/>
              </w:rPr>
            </w:pPr>
            <w:r w:rsidRPr="00902E50">
              <w:rPr>
                <w:rFonts w:ascii="標楷體" w:eastAsia="標楷體" w:hAnsi="標楷體" w:hint="eastAsia"/>
              </w:rPr>
              <w:t>現金卡最近一期繳款金額</w:t>
            </w:r>
          </w:p>
        </w:tc>
        <w:tc>
          <w:tcPr>
            <w:tcW w:w="624" w:type="pct"/>
          </w:tcPr>
          <w:p w14:paraId="702F8717" w14:textId="77777777" w:rsidR="00E24265" w:rsidRPr="00615D4B" w:rsidRDefault="00E24265" w:rsidP="005F76AD">
            <w:pPr>
              <w:rPr>
                <w:rFonts w:ascii="標楷體" w:eastAsia="標楷體" w:hAnsi="標楷體"/>
              </w:rPr>
            </w:pPr>
          </w:p>
        </w:tc>
        <w:tc>
          <w:tcPr>
            <w:tcW w:w="624" w:type="pct"/>
          </w:tcPr>
          <w:p w14:paraId="6A5E6EB8" w14:textId="77777777" w:rsidR="00E24265" w:rsidRPr="00615D4B" w:rsidRDefault="00E24265" w:rsidP="005F76AD">
            <w:pPr>
              <w:rPr>
                <w:rFonts w:ascii="標楷體" w:eastAsia="標楷體" w:hAnsi="標楷體"/>
              </w:rPr>
            </w:pPr>
          </w:p>
        </w:tc>
        <w:tc>
          <w:tcPr>
            <w:tcW w:w="537" w:type="pct"/>
          </w:tcPr>
          <w:p w14:paraId="43CA824D" w14:textId="77777777" w:rsidR="00E24265" w:rsidRPr="00615D4B" w:rsidRDefault="00E24265" w:rsidP="005F76AD">
            <w:pPr>
              <w:rPr>
                <w:rFonts w:ascii="標楷體" w:eastAsia="標楷體" w:hAnsi="標楷體"/>
              </w:rPr>
            </w:pPr>
          </w:p>
        </w:tc>
        <w:tc>
          <w:tcPr>
            <w:tcW w:w="299" w:type="pct"/>
          </w:tcPr>
          <w:p w14:paraId="4AF5AEAC" w14:textId="77777777" w:rsidR="00E24265" w:rsidRPr="00615D4B" w:rsidRDefault="00E24265" w:rsidP="005F76AD">
            <w:pPr>
              <w:rPr>
                <w:rFonts w:ascii="標楷體" w:eastAsia="標楷體" w:hAnsi="標楷體"/>
              </w:rPr>
            </w:pPr>
          </w:p>
        </w:tc>
        <w:tc>
          <w:tcPr>
            <w:tcW w:w="299" w:type="pct"/>
          </w:tcPr>
          <w:p w14:paraId="4E3AC923" w14:textId="77777777" w:rsidR="00E24265" w:rsidRPr="00615D4B" w:rsidRDefault="00E24265" w:rsidP="005F76AD">
            <w:pPr>
              <w:rPr>
                <w:rFonts w:ascii="標楷體" w:eastAsia="標楷體" w:hAnsi="標楷體"/>
              </w:rPr>
            </w:pPr>
          </w:p>
        </w:tc>
        <w:tc>
          <w:tcPr>
            <w:tcW w:w="1642" w:type="pct"/>
          </w:tcPr>
          <w:p w14:paraId="40431696" w14:textId="77777777" w:rsidR="00E24265" w:rsidRPr="00615D4B" w:rsidRDefault="00E24265" w:rsidP="005F76AD">
            <w:pPr>
              <w:rPr>
                <w:rFonts w:ascii="標楷體" w:eastAsia="標楷體" w:hAnsi="標楷體"/>
              </w:rPr>
            </w:pPr>
          </w:p>
        </w:tc>
      </w:tr>
      <w:tr w:rsidR="00E24265" w:rsidRPr="00615D4B" w14:paraId="47CE0614" w14:textId="77777777" w:rsidTr="005F76AD">
        <w:trPr>
          <w:trHeight w:val="291"/>
          <w:jc w:val="center"/>
        </w:trPr>
        <w:tc>
          <w:tcPr>
            <w:tcW w:w="219" w:type="pct"/>
          </w:tcPr>
          <w:p w14:paraId="1AB61F89" w14:textId="77777777" w:rsidR="00E24265" w:rsidRPr="00615D4B" w:rsidRDefault="00E24265" w:rsidP="005F76AD">
            <w:pPr>
              <w:rPr>
                <w:rFonts w:ascii="標楷體" w:eastAsia="標楷體" w:hAnsi="標楷體"/>
              </w:rPr>
            </w:pPr>
            <w:r>
              <w:rPr>
                <w:rFonts w:ascii="標楷體" w:eastAsia="標楷體" w:hAnsi="標楷體" w:hint="eastAsia"/>
              </w:rPr>
              <w:t>14</w:t>
            </w:r>
          </w:p>
        </w:tc>
        <w:tc>
          <w:tcPr>
            <w:tcW w:w="756" w:type="pct"/>
          </w:tcPr>
          <w:p w14:paraId="57E49C84"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信用卡對內本息餘額</w:t>
            </w:r>
          </w:p>
        </w:tc>
        <w:tc>
          <w:tcPr>
            <w:tcW w:w="624" w:type="pct"/>
          </w:tcPr>
          <w:p w14:paraId="7855544F" w14:textId="77777777" w:rsidR="00E24265" w:rsidRPr="00615D4B" w:rsidRDefault="00E24265" w:rsidP="005F76AD">
            <w:pPr>
              <w:rPr>
                <w:rFonts w:ascii="標楷體" w:eastAsia="標楷體" w:hAnsi="標楷體"/>
              </w:rPr>
            </w:pPr>
          </w:p>
        </w:tc>
        <w:tc>
          <w:tcPr>
            <w:tcW w:w="624" w:type="pct"/>
          </w:tcPr>
          <w:p w14:paraId="7C904B2A" w14:textId="77777777" w:rsidR="00E24265" w:rsidRPr="00615D4B" w:rsidRDefault="00E24265" w:rsidP="005F76AD">
            <w:pPr>
              <w:rPr>
                <w:rFonts w:ascii="標楷體" w:eastAsia="標楷體" w:hAnsi="標楷體"/>
              </w:rPr>
            </w:pPr>
          </w:p>
        </w:tc>
        <w:tc>
          <w:tcPr>
            <w:tcW w:w="537" w:type="pct"/>
          </w:tcPr>
          <w:p w14:paraId="46A07CD3" w14:textId="77777777" w:rsidR="00E24265" w:rsidRPr="00615D4B" w:rsidRDefault="00E24265" w:rsidP="005F76AD">
            <w:pPr>
              <w:rPr>
                <w:rFonts w:ascii="標楷體" w:eastAsia="標楷體" w:hAnsi="標楷體"/>
              </w:rPr>
            </w:pPr>
          </w:p>
        </w:tc>
        <w:tc>
          <w:tcPr>
            <w:tcW w:w="299" w:type="pct"/>
          </w:tcPr>
          <w:p w14:paraId="15E17A27" w14:textId="77777777" w:rsidR="00E24265" w:rsidRPr="00615D4B" w:rsidRDefault="00E24265" w:rsidP="005F76AD">
            <w:pPr>
              <w:rPr>
                <w:rFonts w:ascii="標楷體" w:eastAsia="標楷體" w:hAnsi="標楷體"/>
              </w:rPr>
            </w:pPr>
          </w:p>
        </w:tc>
        <w:tc>
          <w:tcPr>
            <w:tcW w:w="299" w:type="pct"/>
          </w:tcPr>
          <w:p w14:paraId="0617F94C" w14:textId="77777777" w:rsidR="00E24265" w:rsidRPr="00615D4B" w:rsidRDefault="00E24265" w:rsidP="005F76AD">
            <w:pPr>
              <w:rPr>
                <w:rFonts w:ascii="標楷體" w:eastAsia="標楷體" w:hAnsi="標楷體"/>
              </w:rPr>
            </w:pPr>
          </w:p>
        </w:tc>
        <w:tc>
          <w:tcPr>
            <w:tcW w:w="1642" w:type="pct"/>
          </w:tcPr>
          <w:p w14:paraId="60C384E4" w14:textId="77777777" w:rsidR="00E24265" w:rsidRPr="00615D4B" w:rsidRDefault="00E24265" w:rsidP="005F76AD">
            <w:pPr>
              <w:rPr>
                <w:rFonts w:ascii="標楷體" w:eastAsia="標楷體" w:hAnsi="標楷體"/>
              </w:rPr>
            </w:pPr>
          </w:p>
        </w:tc>
      </w:tr>
      <w:tr w:rsidR="00E24265" w:rsidRPr="00615D4B" w14:paraId="6BE0F002" w14:textId="77777777" w:rsidTr="005F76AD">
        <w:trPr>
          <w:trHeight w:val="291"/>
          <w:jc w:val="center"/>
        </w:trPr>
        <w:tc>
          <w:tcPr>
            <w:tcW w:w="219" w:type="pct"/>
          </w:tcPr>
          <w:p w14:paraId="45CC12A5" w14:textId="77777777" w:rsidR="00E24265" w:rsidRPr="00615D4B" w:rsidRDefault="00E24265" w:rsidP="005F76AD">
            <w:pPr>
              <w:rPr>
                <w:rFonts w:ascii="標楷體" w:eastAsia="標楷體" w:hAnsi="標楷體"/>
              </w:rPr>
            </w:pPr>
            <w:r>
              <w:rPr>
                <w:rFonts w:ascii="標楷體" w:eastAsia="標楷體" w:hAnsi="標楷體" w:hint="eastAsia"/>
              </w:rPr>
              <w:t>15</w:t>
            </w:r>
          </w:p>
        </w:tc>
        <w:tc>
          <w:tcPr>
            <w:tcW w:w="756" w:type="pct"/>
          </w:tcPr>
          <w:p w14:paraId="40F41491" w14:textId="77777777" w:rsidR="00E24265" w:rsidRPr="00615D4B" w:rsidRDefault="00E24265" w:rsidP="005F76AD">
            <w:pPr>
              <w:rPr>
                <w:rFonts w:ascii="標楷體" w:eastAsia="標楷體" w:hAnsi="標楷體"/>
              </w:rPr>
            </w:pPr>
            <w:r w:rsidRPr="00902E50">
              <w:rPr>
                <w:rFonts w:ascii="標楷體" w:eastAsia="標楷體" w:hAnsi="標楷體" w:hint="eastAsia"/>
              </w:rPr>
              <w:t>依民法第323條計算之信用卡本息餘額</w:t>
            </w:r>
          </w:p>
        </w:tc>
        <w:tc>
          <w:tcPr>
            <w:tcW w:w="624" w:type="pct"/>
          </w:tcPr>
          <w:p w14:paraId="6EC5C33C" w14:textId="77777777" w:rsidR="00E24265" w:rsidRPr="00615D4B" w:rsidRDefault="00E24265" w:rsidP="005F76AD">
            <w:pPr>
              <w:rPr>
                <w:rFonts w:ascii="標楷體" w:eastAsia="標楷體" w:hAnsi="標楷體"/>
              </w:rPr>
            </w:pPr>
          </w:p>
        </w:tc>
        <w:tc>
          <w:tcPr>
            <w:tcW w:w="624" w:type="pct"/>
          </w:tcPr>
          <w:p w14:paraId="33DFB65B" w14:textId="77777777" w:rsidR="00E24265" w:rsidRPr="00615D4B" w:rsidRDefault="00E24265" w:rsidP="005F76AD">
            <w:pPr>
              <w:rPr>
                <w:rFonts w:ascii="標楷體" w:eastAsia="標楷體" w:hAnsi="標楷體"/>
              </w:rPr>
            </w:pPr>
          </w:p>
        </w:tc>
        <w:tc>
          <w:tcPr>
            <w:tcW w:w="537" w:type="pct"/>
          </w:tcPr>
          <w:p w14:paraId="286387B8" w14:textId="77777777" w:rsidR="00E24265" w:rsidRPr="00615D4B" w:rsidRDefault="00E24265" w:rsidP="005F76AD">
            <w:pPr>
              <w:rPr>
                <w:rFonts w:ascii="標楷體" w:eastAsia="標楷體" w:hAnsi="標楷體"/>
              </w:rPr>
            </w:pPr>
          </w:p>
        </w:tc>
        <w:tc>
          <w:tcPr>
            <w:tcW w:w="299" w:type="pct"/>
          </w:tcPr>
          <w:p w14:paraId="0D5A5C56" w14:textId="77777777" w:rsidR="00E24265" w:rsidRPr="00615D4B" w:rsidRDefault="00E24265" w:rsidP="005F76AD">
            <w:pPr>
              <w:rPr>
                <w:rFonts w:ascii="標楷體" w:eastAsia="標楷體" w:hAnsi="標楷體"/>
              </w:rPr>
            </w:pPr>
          </w:p>
        </w:tc>
        <w:tc>
          <w:tcPr>
            <w:tcW w:w="299" w:type="pct"/>
          </w:tcPr>
          <w:p w14:paraId="5E951573" w14:textId="77777777" w:rsidR="00E24265" w:rsidRPr="00615D4B" w:rsidRDefault="00E24265" w:rsidP="005F76AD">
            <w:pPr>
              <w:rPr>
                <w:rFonts w:ascii="標楷體" w:eastAsia="標楷體" w:hAnsi="標楷體"/>
              </w:rPr>
            </w:pPr>
          </w:p>
        </w:tc>
        <w:tc>
          <w:tcPr>
            <w:tcW w:w="1642" w:type="pct"/>
          </w:tcPr>
          <w:p w14:paraId="1864BE30" w14:textId="77777777" w:rsidR="00E24265" w:rsidRPr="00615D4B" w:rsidRDefault="00E24265" w:rsidP="005F76AD">
            <w:pPr>
              <w:rPr>
                <w:rFonts w:ascii="標楷體" w:eastAsia="標楷體" w:hAnsi="標楷體"/>
              </w:rPr>
            </w:pPr>
          </w:p>
        </w:tc>
      </w:tr>
      <w:tr w:rsidR="00E24265" w:rsidRPr="00615D4B" w14:paraId="647BA31B" w14:textId="77777777" w:rsidTr="005F76AD">
        <w:trPr>
          <w:trHeight w:val="291"/>
          <w:jc w:val="center"/>
        </w:trPr>
        <w:tc>
          <w:tcPr>
            <w:tcW w:w="219" w:type="pct"/>
          </w:tcPr>
          <w:p w14:paraId="2F645BE3" w14:textId="77777777" w:rsidR="00E24265" w:rsidRPr="00615D4B" w:rsidRDefault="00E24265" w:rsidP="005F76AD">
            <w:pPr>
              <w:rPr>
                <w:rFonts w:ascii="標楷體" w:eastAsia="標楷體" w:hAnsi="標楷體"/>
              </w:rPr>
            </w:pPr>
            <w:r>
              <w:rPr>
                <w:rFonts w:ascii="標楷體" w:eastAsia="標楷體" w:hAnsi="標楷體" w:hint="eastAsia"/>
              </w:rPr>
              <w:t>16</w:t>
            </w:r>
          </w:p>
        </w:tc>
        <w:tc>
          <w:tcPr>
            <w:tcW w:w="756" w:type="pct"/>
          </w:tcPr>
          <w:p w14:paraId="3825E151"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信用卡最近一期繳款金額</w:t>
            </w:r>
          </w:p>
        </w:tc>
        <w:tc>
          <w:tcPr>
            <w:tcW w:w="624" w:type="pct"/>
          </w:tcPr>
          <w:p w14:paraId="2041AFB4" w14:textId="77777777" w:rsidR="00E24265" w:rsidRPr="00615D4B" w:rsidRDefault="00E24265" w:rsidP="005F76AD">
            <w:pPr>
              <w:rPr>
                <w:rFonts w:ascii="標楷體" w:eastAsia="標楷體" w:hAnsi="標楷體"/>
              </w:rPr>
            </w:pPr>
          </w:p>
        </w:tc>
        <w:tc>
          <w:tcPr>
            <w:tcW w:w="624" w:type="pct"/>
          </w:tcPr>
          <w:p w14:paraId="12FE469D" w14:textId="77777777" w:rsidR="00E24265" w:rsidRPr="00615D4B" w:rsidRDefault="00E24265" w:rsidP="005F76AD">
            <w:pPr>
              <w:rPr>
                <w:rFonts w:ascii="標楷體" w:eastAsia="標楷體" w:hAnsi="標楷體"/>
              </w:rPr>
            </w:pPr>
          </w:p>
        </w:tc>
        <w:tc>
          <w:tcPr>
            <w:tcW w:w="537" w:type="pct"/>
          </w:tcPr>
          <w:p w14:paraId="3FE7ADAE" w14:textId="77777777" w:rsidR="00E24265" w:rsidRPr="00615D4B" w:rsidRDefault="00E24265" w:rsidP="005F76AD">
            <w:pPr>
              <w:rPr>
                <w:rFonts w:ascii="標楷體" w:eastAsia="標楷體" w:hAnsi="標楷體"/>
              </w:rPr>
            </w:pPr>
          </w:p>
        </w:tc>
        <w:tc>
          <w:tcPr>
            <w:tcW w:w="299" w:type="pct"/>
          </w:tcPr>
          <w:p w14:paraId="35FED257" w14:textId="77777777" w:rsidR="00E24265" w:rsidRPr="00615D4B" w:rsidRDefault="00E24265" w:rsidP="005F76AD">
            <w:pPr>
              <w:rPr>
                <w:rFonts w:ascii="標楷體" w:eastAsia="標楷體" w:hAnsi="標楷體"/>
              </w:rPr>
            </w:pPr>
          </w:p>
        </w:tc>
        <w:tc>
          <w:tcPr>
            <w:tcW w:w="299" w:type="pct"/>
          </w:tcPr>
          <w:p w14:paraId="0BD81D30" w14:textId="77777777" w:rsidR="00E24265" w:rsidRPr="00615D4B" w:rsidRDefault="00E24265" w:rsidP="005F76AD">
            <w:pPr>
              <w:rPr>
                <w:rFonts w:ascii="標楷體" w:eastAsia="標楷體" w:hAnsi="標楷體"/>
              </w:rPr>
            </w:pPr>
          </w:p>
        </w:tc>
        <w:tc>
          <w:tcPr>
            <w:tcW w:w="1642" w:type="pct"/>
          </w:tcPr>
          <w:p w14:paraId="7CE47C25" w14:textId="77777777" w:rsidR="00E24265" w:rsidRPr="00615D4B" w:rsidRDefault="00E24265" w:rsidP="005F76AD">
            <w:pPr>
              <w:rPr>
                <w:rFonts w:ascii="標楷體" w:eastAsia="標楷體" w:hAnsi="標楷體"/>
              </w:rPr>
            </w:pPr>
          </w:p>
        </w:tc>
      </w:tr>
      <w:tr w:rsidR="00E24265" w:rsidRPr="00615D4B" w14:paraId="01DF0D4B" w14:textId="77777777" w:rsidTr="005F76AD">
        <w:trPr>
          <w:trHeight w:val="291"/>
          <w:jc w:val="center"/>
        </w:trPr>
        <w:tc>
          <w:tcPr>
            <w:tcW w:w="219" w:type="pct"/>
          </w:tcPr>
          <w:p w14:paraId="762D32D3" w14:textId="77777777" w:rsidR="00E24265" w:rsidRPr="00615D4B" w:rsidRDefault="00E24265" w:rsidP="005F76AD">
            <w:pPr>
              <w:rPr>
                <w:rFonts w:ascii="標楷體" w:eastAsia="標楷體" w:hAnsi="標楷體"/>
              </w:rPr>
            </w:pPr>
            <w:r>
              <w:rPr>
                <w:rFonts w:ascii="標楷體" w:eastAsia="標楷體" w:hAnsi="標楷體" w:hint="eastAsia"/>
              </w:rPr>
              <w:t>17</w:t>
            </w:r>
          </w:p>
        </w:tc>
        <w:tc>
          <w:tcPr>
            <w:tcW w:w="756" w:type="pct"/>
          </w:tcPr>
          <w:p w14:paraId="3F03B7B2"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信用貸款本金</w:t>
            </w:r>
          </w:p>
        </w:tc>
        <w:tc>
          <w:tcPr>
            <w:tcW w:w="624" w:type="pct"/>
          </w:tcPr>
          <w:p w14:paraId="0CAB0900" w14:textId="77777777" w:rsidR="00E24265" w:rsidRPr="00615D4B" w:rsidRDefault="00E24265" w:rsidP="005F76AD">
            <w:pPr>
              <w:rPr>
                <w:rFonts w:ascii="標楷體" w:eastAsia="標楷體" w:hAnsi="標楷體"/>
              </w:rPr>
            </w:pPr>
          </w:p>
        </w:tc>
        <w:tc>
          <w:tcPr>
            <w:tcW w:w="624" w:type="pct"/>
          </w:tcPr>
          <w:p w14:paraId="1884F69B" w14:textId="77777777" w:rsidR="00E24265" w:rsidRPr="00615D4B" w:rsidRDefault="00E24265" w:rsidP="005F76AD">
            <w:pPr>
              <w:rPr>
                <w:rFonts w:ascii="標楷體" w:eastAsia="標楷體" w:hAnsi="標楷體"/>
              </w:rPr>
            </w:pPr>
          </w:p>
        </w:tc>
        <w:tc>
          <w:tcPr>
            <w:tcW w:w="537" w:type="pct"/>
          </w:tcPr>
          <w:p w14:paraId="3FF5553A" w14:textId="77777777" w:rsidR="00E24265" w:rsidRPr="00615D4B" w:rsidRDefault="00E24265" w:rsidP="005F76AD">
            <w:pPr>
              <w:rPr>
                <w:rFonts w:ascii="標楷體" w:eastAsia="標楷體" w:hAnsi="標楷體"/>
              </w:rPr>
            </w:pPr>
          </w:p>
        </w:tc>
        <w:tc>
          <w:tcPr>
            <w:tcW w:w="299" w:type="pct"/>
          </w:tcPr>
          <w:p w14:paraId="41D35F66" w14:textId="77777777" w:rsidR="00E24265" w:rsidRPr="00615D4B" w:rsidRDefault="00E24265" w:rsidP="005F76AD">
            <w:pPr>
              <w:rPr>
                <w:rFonts w:ascii="標楷體" w:eastAsia="標楷體" w:hAnsi="標楷體"/>
              </w:rPr>
            </w:pPr>
          </w:p>
        </w:tc>
        <w:tc>
          <w:tcPr>
            <w:tcW w:w="299" w:type="pct"/>
          </w:tcPr>
          <w:p w14:paraId="64FF90E9" w14:textId="77777777" w:rsidR="00E24265" w:rsidRPr="00615D4B" w:rsidRDefault="00E24265" w:rsidP="005F76AD">
            <w:pPr>
              <w:rPr>
                <w:rFonts w:ascii="標楷體" w:eastAsia="標楷體" w:hAnsi="標楷體"/>
              </w:rPr>
            </w:pPr>
          </w:p>
        </w:tc>
        <w:tc>
          <w:tcPr>
            <w:tcW w:w="1642" w:type="pct"/>
          </w:tcPr>
          <w:p w14:paraId="3B673813" w14:textId="77777777" w:rsidR="00E24265" w:rsidRPr="00615D4B" w:rsidRDefault="00E24265" w:rsidP="005F76AD">
            <w:pPr>
              <w:rPr>
                <w:rFonts w:ascii="標楷體" w:eastAsia="標楷體" w:hAnsi="標楷體"/>
              </w:rPr>
            </w:pPr>
          </w:p>
        </w:tc>
      </w:tr>
      <w:tr w:rsidR="00E24265" w:rsidRPr="00615D4B" w14:paraId="3624FB08" w14:textId="77777777" w:rsidTr="005F76AD">
        <w:trPr>
          <w:trHeight w:val="291"/>
          <w:jc w:val="center"/>
        </w:trPr>
        <w:tc>
          <w:tcPr>
            <w:tcW w:w="219" w:type="pct"/>
          </w:tcPr>
          <w:p w14:paraId="650DA84C" w14:textId="77777777" w:rsidR="00E24265" w:rsidRPr="00615D4B" w:rsidRDefault="00E24265" w:rsidP="005F76AD">
            <w:pPr>
              <w:rPr>
                <w:rFonts w:ascii="標楷體" w:eastAsia="標楷體" w:hAnsi="標楷體"/>
              </w:rPr>
            </w:pPr>
            <w:r>
              <w:rPr>
                <w:rFonts w:ascii="標楷體" w:eastAsia="標楷體" w:hAnsi="標楷體" w:hint="eastAsia"/>
              </w:rPr>
              <w:t>18</w:t>
            </w:r>
          </w:p>
        </w:tc>
        <w:tc>
          <w:tcPr>
            <w:tcW w:w="756" w:type="pct"/>
          </w:tcPr>
          <w:p w14:paraId="57FE5256"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信用貸款利息</w:t>
            </w:r>
          </w:p>
        </w:tc>
        <w:tc>
          <w:tcPr>
            <w:tcW w:w="624" w:type="pct"/>
          </w:tcPr>
          <w:p w14:paraId="52A99F35" w14:textId="77777777" w:rsidR="00E24265" w:rsidRPr="00615D4B" w:rsidRDefault="00E24265" w:rsidP="005F76AD">
            <w:pPr>
              <w:rPr>
                <w:rFonts w:ascii="標楷體" w:eastAsia="標楷體" w:hAnsi="標楷體"/>
              </w:rPr>
            </w:pPr>
          </w:p>
        </w:tc>
        <w:tc>
          <w:tcPr>
            <w:tcW w:w="624" w:type="pct"/>
          </w:tcPr>
          <w:p w14:paraId="504D98A8" w14:textId="77777777" w:rsidR="00E24265" w:rsidRPr="00615D4B" w:rsidRDefault="00E24265" w:rsidP="005F76AD">
            <w:pPr>
              <w:rPr>
                <w:rFonts w:ascii="標楷體" w:eastAsia="標楷體" w:hAnsi="標楷體"/>
              </w:rPr>
            </w:pPr>
          </w:p>
        </w:tc>
        <w:tc>
          <w:tcPr>
            <w:tcW w:w="537" w:type="pct"/>
          </w:tcPr>
          <w:p w14:paraId="4BE64E28" w14:textId="77777777" w:rsidR="00E24265" w:rsidRPr="00615D4B" w:rsidRDefault="00E24265" w:rsidP="005F76AD">
            <w:pPr>
              <w:rPr>
                <w:rFonts w:ascii="標楷體" w:eastAsia="標楷體" w:hAnsi="標楷體"/>
              </w:rPr>
            </w:pPr>
          </w:p>
        </w:tc>
        <w:tc>
          <w:tcPr>
            <w:tcW w:w="299" w:type="pct"/>
          </w:tcPr>
          <w:p w14:paraId="5D51284D" w14:textId="77777777" w:rsidR="00E24265" w:rsidRPr="00615D4B" w:rsidRDefault="00E24265" w:rsidP="005F76AD">
            <w:pPr>
              <w:rPr>
                <w:rFonts w:ascii="標楷體" w:eastAsia="標楷體" w:hAnsi="標楷體"/>
              </w:rPr>
            </w:pPr>
          </w:p>
        </w:tc>
        <w:tc>
          <w:tcPr>
            <w:tcW w:w="299" w:type="pct"/>
          </w:tcPr>
          <w:p w14:paraId="0D83EEAA" w14:textId="77777777" w:rsidR="00E24265" w:rsidRPr="00615D4B" w:rsidRDefault="00E24265" w:rsidP="005F76AD">
            <w:pPr>
              <w:rPr>
                <w:rFonts w:ascii="標楷體" w:eastAsia="標楷體" w:hAnsi="標楷體"/>
              </w:rPr>
            </w:pPr>
          </w:p>
        </w:tc>
        <w:tc>
          <w:tcPr>
            <w:tcW w:w="1642" w:type="pct"/>
          </w:tcPr>
          <w:p w14:paraId="19679753" w14:textId="77777777" w:rsidR="00E24265" w:rsidRPr="00615D4B" w:rsidRDefault="00E24265" w:rsidP="005F76AD">
            <w:pPr>
              <w:rPr>
                <w:rFonts w:ascii="標楷體" w:eastAsia="標楷體" w:hAnsi="標楷體"/>
              </w:rPr>
            </w:pPr>
          </w:p>
        </w:tc>
      </w:tr>
      <w:tr w:rsidR="00E24265" w:rsidRPr="00615D4B" w14:paraId="1ED2EA79" w14:textId="77777777" w:rsidTr="005F76AD">
        <w:trPr>
          <w:trHeight w:val="291"/>
          <w:jc w:val="center"/>
        </w:trPr>
        <w:tc>
          <w:tcPr>
            <w:tcW w:w="219" w:type="pct"/>
          </w:tcPr>
          <w:p w14:paraId="43BF3E5E" w14:textId="77777777" w:rsidR="00E24265" w:rsidRPr="00615D4B" w:rsidRDefault="00E24265" w:rsidP="005F76AD">
            <w:pPr>
              <w:rPr>
                <w:rFonts w:ascii="標楷體" w:eastAsia="標楷體" w:hAnsi="標楷體"/>
              </w:rPr>
            </w:pPr>
            <w:r>
              <w:rPr>
                <w:rFonts w:ascii="標楷體" w:eastAsia="標楷體" w:hAnsi="標楷體" w:hint="eastAsia"/>
              </w:rPr>
              <w:t>19</w:t>
            </w:r>
          </w:p>
        </w:tc>
        <w:tc>
          <w:tcPr>
            <w:tcW w:w="756" w:type="pct"/>
          </w:tcPr>
          <w:p w14:paraId="1AC87B89"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信用貸款違約金</w:t>
            </w:r>
          </w:p>
        </w:tc>
        <w:tc>
          <w:tcPr>
            <w:tcW w:w="624" w:type="pct"/>
          </w:tcPr>
          <w:p w14:paraId="1837F304" w14:textId="77777777" w:rsidR="00E24265" w:rsidRPr="00615D4B" w:rsidRDefault="00E24265" w:rsidP="005F76AD">
            <w:pPr>
              <w:rPr>
                <w:rFonts w:ascii="標楷體" w:eastAsia="標楷體" w:hAnsi="標楷體"/>
              </w:rPr>
            </w:pPr>
          </w:p>
        </w:tc>
        <w:tc>
          <w:tcPr>
            <w:tcW w:w="624" w:type="pct"/>
          </w:tcPr>
          <w:p w14:paraId="3572956E" w14:textId="77777777" w:rsidR="00E24265" w:rsidRPr="00615D4B" w:rsidRDefault="00E24265" w:rsidP="005F76AD">
            <w:pPr>
              <w:rPr>
                <w:rFonts w:ascii="標楷體" w:eastAsia="標楷體" w:hAnsi="標楷體"/>
              </w:rPr>
            </w:pPr>
          </w:p>
        </w:tc>
        <w:tc>
          <w:tcPr>
            <w:tcW w:w="537" w:type="pct"/>
          </w:tcPr>
          <w:p w14:paraId="07DB608D" w14:textId="77777777" w:rsidR="00E24265" w:rsidRPr="00615D4B" w:rsidRDefault="00E24265" w:rsidP="005F76AD">
            <w:pPr>
              <w:rPr>
                <w:rFonts w:ascii="標楷體" w:eastAsia="標楷體" w:hAnsi="標楷體"/>
              </w:rPr>
            </w:pPr>
          </w:p>
        </w:tc>
        <w:tc>
          <w:tcPr>
            <w:tcW w:w="299" w:type="pct"/>
          </w:tcPr>
          <w:p w14:paraId="0613AE8F" w14:textId="77777777" w:rsidR="00E24265" w:rsidRPr="00615D4B" w:rsidRDefault="00E24265" w:rsidP="005F76AD">
            <w:pPr>
              <w:rPr>
                <w:rFonts w:ascii="標楷體" w:eastAsia="標楷體" w:hAnsi="標楷體"/>
              </w:rPr>
            </w:pPr>
          </w:p>
        </w:tc>
        <w:tc>
          <w:tcPr>
            <w:tcW w:w="299" w:type="pct"/>
          </w:tcPr>
          <w:p w14:paraId="3C1C534E" w14:textId="77777777" w:rsidR="00E24265" w:rsidRPr="00615D4B" w:rsidRDefault="00E24265" w:rsidP="005F76AD">
            <w:pPr>
              <w:rPr>
                <w:rFonts w:ascii="標楷體" w:eastAsia="標楷體" w:hAnsi="標楷體"/>
              </w:rPr>
            </w:pPr>
          </w:p>
        </w:tc>
        <w:tc>
          <w:tcPr>
            <w:tcW w:w="1642" w:type="pct"/>
          </w:tcPr>
          <w:p w14:paraId="25B4A962" w14:textId="77777777" w:rsidR="00E24265" w:rsidRPr="00615D4B" w:rsidRDefault="00E24265" w:rsidP="005F76AD">
            <w:pPr>
              <w:rPr>
                <w:rFonts w:ascii="標楷體" w:eastAsia="標楷體" w:hAnsi="標楷體"/>
              </w:rPr>
            </w:pPr>
          </w:p>
        </w:tc>
      </w:tr>
      <w:tr w:rsidR="00E24265" w:rsidRPr="00615D4B" w14:paraId="48C9901E" w14:textId="77777777" w:rsidTr="005F76AD">
        <w:trPr>
          <w:trHeight w:val="291"/>
          <w:jc w:val="center"/>
        </w:trPr>
        <w:tc>
          <w:tcPr>
            <w:tcW w:w="219" w:type="pct"/>
          </w:tcPr>
          <w:p w14:paraId="1C79DD94" w14:textId="77777777" w:rsidR="00E24265" w:rsidRPr="00615D4B" w:rsidRDefault="00E24265" w:rsidP="005F76AD">
            <w:pPr>
              <w:rPr>
                <w:rFonts w:ascii="標楷體" w:eastAsia="標楷體" w:hAnsi="標楷體"/>
              </w:rPr>
            </w:pPr>
            <w:r>
              <w:rPr>
                <w:rFonts w:ascii="標楷體" w:eastAsia="標楷體" w:hAnsi="標楷體" w:hint="eastAsia"/>
              </w:rPr>
              <w:t>20</w:t>
            </w:r>
          </w:p>
        </w:tc>
        <w:tc>
          <w:tcPr>
            <w:tcW w:w="756" w:type="pct"/>
          </w:tcPr>
          <w:p w14:paraId="0A364465" w14:textId="77777777" w:rsidR="00E24265" w:rsidRPr="00615D4B" w:rsidRDefault="00E24265" w:rsidP="005F76AD">
            <w:pPr>
              <w:rPr>
                <w:rFonts w:ascii="標楷體" w:eastAsia="標楷體" w:hAnsi="標楷體"/>
              </w:rPr>
            </w:pPr>
            <w:r w:rsidRPr="00902E50">
              <w:rPr>
                <w:rFonts w:ascii="標楷體" w:eastAsia="標楷體" w:hAnsi="標楷體" w:hint="eastAsia"/>
              </w:rPr>
              <w:t>信用貸款其他費用</w:t>
            </w:r>
          </w:p>
        </w:tc>
        <w:tc>
          <w:tcPr>
            <w:tcW w:w="624" w:type="pct"/>
          </w:tcPr>
          <w:p w14:paraId="5EEA910F" w14:textId="77777777" w:rsidR="00E24265" w:rsidRPr="00615D4B" w:rsidRDefault="00E24265" w:rsidP="005F76AD">
            <w:pPr>
              <w:rPr>
                <w:rFonts w:ascii="標楷體" w:eastAsia="標楷體" w:hAnsi="標楷體"/>
              </w:rPr>
            </w:pPr>
          </w:p>
        </w:tc>
        <w:tc>
          <w:tcPr>
            <w:tcW w:w="624" w:type="pct"/>
          </w:tcPr>
          <w:p w14:paraId="67CBD965" w14:textId="77777777" w:rsidR="00E24265" w:rsidRPr="00615D4B" w:rsidRDefault="00E24265" w:rsidP="005F76AD">
            <w:pPr>
              <w:rPr>
                <w:rFonts w:ascii="標楷體" w:eastAsia="標楷體" w:hAnsi="標楷體"/>
              </w:rPr>
            </w:pPr>
          </w:p>
        </w:tc>
        <w:tc>
          <w:tcPr>
            <w:tcW w:w="537" w:type="pct"/>
          </w:tcPr>
          <w:p w14:paraId="125FD594" w14:textId="77777777" w:rsidR="00E24265" w:rsidRPr="00615D4B" w:rsidRDefault="00E24265" w:rsidP="005F76AD">
            <w:pPr>
              <w:rPr>
                <w:rFonts w:ascii="標楷體" w:eastAsia="標楷體" w:hAnsi="標楷體"/>
              </w:rPr>
            </w:pPr>
          </w:p>
        </w:tc>
        <w:tc>
          <w:tcPr>
            <w:tcW w:w="299" w:type="pct"/>
          </w:tcPr>
          <w:p w14:paraId="01915919" w14:textId="77777777" w:rsidR="00E24265" w:rsidRPr="00615D4B" w:rsidRDefault="00E24265" w:rsidP="005F76AD">
            <w:pPr>
              <w:rPr>
                <w:rFonts w:ascii="標楷體" w:eastAsia="標楷體" w:hAnsi="標楷體"/>
              </w:rPr>
            </w:pPr>
          </w:p>
        </w:tc>
        <w:tc>
          <w:tcPr>
            <w:tcW w:w="299" w:type="pct"/>
          </w:tcPr>
          <w:p w14:paraId="4013CEC0" w14:textId="77777777" w:rsidR="00E24265" w:rsidRPr="00615D4B" w:rsidRDefault="00E24265" w:rsidP="005F76AD">
            <w:pPr>
              <w:rPr>
                <w:rFonts w:ascii="標楷體" w:eastAsia="標楷體" w:hAnsi="標楷體"/>
              </w:rPr>
            </w:pPr>
          </w:p>
        </w:tc>
        <w:tc>
          <w:tcPr>
            <w:tcW w:w="1642" w:type="pct"/>
          </w:tcPr>
          <w:p w14:paraId="52EF7E35" w14:textId="77777777" w:rsidR="00E24265" w:rsidRPr="00615D4B" w:rsidRDefault="00E24265" w:rsidP="005F76AD">
            <w:pPr>
              <w:rPr>
                <w:rFonts w:ascii="標楷體" w:eastAsia="標楷體" w:hAnsi="標楷體"/>
              </w:rPr>
            </w:pPr>
          </w:p>
        </w:tc>
      </w:tr>
      <w:tr w:rsidR="00E24265" w:rsidRPr="00615D4B" w14:paraId="42F54E1F" w14:textId="77777777" w:rsidTr="005F76AD">
        <w:trPr>
          <w:trHeight w:val="291"/>
          <w:jc w:val="center"/>
        </w:trPr>
        <w:tc>
          <w:tcPr>
            <w:tcW w:w="219" w:type="pct"/>
          </w:tcPr>
          <w:p w14:paraId="77AAB912" w14:textId="77777777" w:rsidR="00E24265" w:rsidRPr="00615D4B" w:rsidRDefault="00E24265" w:rsidP="005F76AD">
            <w:pPr>
              <w:rPr>
                <w:rFonts w:ascii="標楷體" w:eastAsia="標楷體" w:hAnsi="標楷體"/>
              </w:rPr>
            </w:pPr>
            <w:r>
              <w:rPr>
                <w:rFonts w:ascii="標楷體" w:eastAsia="標楷體" w:hAnsi="標楷體" w:hint="eastAsia"/>
              </w:rPr>
              <w:t>21</w:t>
            </w:r>
          </w:p>
        </w:tc>
        <w:tc>
          <w:tcPr>
            <w:tcW w:w="756" w:type="pct"/>
          </w:tcPr>
          <w:p w14:paraId="6B8AD023" w14:textId="77777777" w:rsidR="00E24265" w:rsidRPr="00615D4B" w:rsidRDefault="00E24265" w:rsidP="005F76AD">
            <w:pPr>
              <w:rPr>
                <w:rFonts w:ascii="標楷體" w:eastAsia="標楷體" w:hAnsi="標楷體"/>
              </w:rPr>
            </w:pPr>
            <w:r w:rsidRPr="00902E50">
              <w:rPr>
                <w:rFonts w:ascii="標楷體" w:eastAsia="標楷體" w:hAnsi="標楷體" w:hint="eastAsia"/>
              </w:rPr>
              <w:t>現金卡本金</w:t>
            </w:r>
          </w:p>
        </w:tc>
        <w:tc>
          <w:tcPr>
            <w:tcW w:w="624" w:type="pct"/>
          </w:tcPr>
          <w:p w14:paraId="475FBE6F" w14:textId="77777777" w:rsidR="00E24265" w:rsidRPr="00615D4B" w:rsidRDefault="00E24265" w:rsidP="005F76AD">
            <w:pPr>
              <w:rPr>
                <w:rFonts w:ascii="標楷體" w:eastAsia="標楷體" w:hAnsi="標楷體"/>
              </w:rPr>
            </w:pPr>
          </w:p>
        </w:tc>
        <w:tc>
          <w:tcPr>
            <w:tcW w:w="624" w:type="pct"/>
          </w:tcPr>
          <w:p w14:paraId="3F197B92" w14:textId="77777777" w:rsidR="00E24265" w:rsidRPr="00615D4B" w:rsidRDefault="00E24265" w:rsidP="005F76AD">
            <w:pPr>
              <w:rPr>
                <w:rFonts w:ascii="標楷體" w:eastAsia="標楷體" w:hAnsi="標楷體"/>
              </w:rPr>
            </w:pPr>
          </w:p>
        </w:tc>
        <w:tc>
          <w:tcPr>
            <w:tcW w:w="537" w:type="pct"/>
          </w:tcPr>
          <w:p w14:paraId="4FA6624F" w14:textId="77777777" w:rsidR="00E24265" w:rsidRPr="00615D4B" w:rsidRDefault="00E24265" w:rsidP="005F76AD">
            <w:pPr>
              <w:rPr>
                <w:rFonts w:ascii="標楷體" w:eastAsia="標楷體" w:hAnsi="標楷體"/>
              </w:rPr>
            </w:pPr>
          </w:p>
        </w:tc>
        <w:tc>
          <w:tcPr>
            <w:tcW w:w="299" w:type="pct"/>
          </w:tcPr>
          <w:p w14:paraId="3D165B79" w14:textId="77777777" w:rsidR="00E24265" w:rsidRPr="00615D4B" w:rsidRDefault="00E24265" w:rsidP="005F76AD">
            <w:pPr>
              <w:rPr>
                <w:rFonts w:ascii="標楷體" w:eastAsia="標楷體" w:hAnsi="標楷體"/>
              </w:rPr>
            </w:pPr>
          </w:p>
        </w:tc>
        <w:tc>
          <w:tcPr>
            <w:tcW w:w="299" w:type="pct"/>
          </w:tcPr>
          <w:p w14:paraId="1DC00494" w14:textId="77777777" w:rsidR="00E24265" w:rsidRPr="00615D4B" w:rsidRDefault="00E24265" w:rsidP="005F76AD">
            <w:pPr>
              <w:rPr>
                <w:rFonts w:ascii="標楷體" w:eastAsia="標楷體" w:hAnsi="標楷體"/>
              </w:rPr>
            </w:pPr>
          </w:p>
        </w:tc>
        <w:tc>
          <w:tcPr>
            <w:tcW w:w="1642" w:type="pct"/>
          </w:tcPr>
          <w:p w14:paraId="6A7C7083" w14:textId="77777777" w:rsidR="00E24265" w:rsidRPr="00615D4B" w:rsidRDefault="00E24265" w:rsidP="005F76AD">
            <w:pPr>
              <w:rPr>
                <w:rFonts w:ascii="標楷體" w:eastAsia="標楷體" w:hAnsi="標楷體"/>
              </w:rPr>
            </w:pPr>
          </w:p>
        </w:tc>
      </w:tr>
      <w:tr w:rsidR="00E24265" w:rsidRPr="00615D4B" w14:paraId="3A5EA981" w14:textId="77777777" w:rsidTr="005F76AD">
        <w:trPr>
          <w:trHeight w:val="291"/>
          <w:jc w:val="center"/>
        </w:trPr>
        <w:tc>
          <w:tcPr>
            <w:tcW w:w="219" w:type="pct"/>
          </w:tcPr>
          <w:p w14:paraId="57C2D0C1" w14:textId="77777777" w:rsidR="00E24265" w:rsidRPr="00615D4B" w:rsidRDefault="00E24265" w:rsidP="005F76AD">
            <w:pPr>
              <w:rPr>
                <w:rFonts w:ascii="標楷體" w:eastAsia="標楷體" w:hAnsi="標楷體"/>
              </w:rPr>
            </w:pPr>
            <w:r>
              <w:rPr>
                <w:rFonts w:ascii="標楷體" w:eastAsia="標楷體" w:hAnsi="標楷體" w:hint="eastAsia"/>
              </w:rPr>
              <w:t>22</w:t>
            </w:r>
          </w:p>
        </w:tc>
        <w:tc>
          <w:tcPr>
            <w:tcW w:w="756" w:type="pct"/>
          </w:tcPr>
          <w:p w14:paraId="67CF5F9E" w14:textId="77777777" w:rsidR="00E24265" w:rsidRPr="00615D4B" w:rsidRDefault="00E24265" w:rsidP="005F76AD">
            <w:pPr>
              <w:rPr>
                <w:rFonts w:ascii="標楷體" w:eastAsia="標楷體" w:hAnsi="標楷體"/>
              </w:rPr>
            </w:pPr>
            <w:r w:rsidRPr="00902E50">
              <w:rPr>
                <w:rFonts w:ascii="標楷體" w:eastAsia="標楷體" w:hAnsi="標楷體" w:hint="eastAsia"/>
              </w:rPr>
              <w:t>現金卡利息</w:t>
            </w:r>
          </w:p>
        </w:tc>
        <w:tc>
          <w:tcPr>
            <w:tcW w:w="624" w:type="pct"/>
          </w:tcPr>
          <w:p w14:paraId="199412A2" w14:textId="77777777" w:rsidR="00E24265" w:rsidRPr="00615D4B" w:rsidRDefault="00E24265" w:rsidP="005F76AD">
            <w:pPr>
              <w:rPr>
                <w:rFonts w:ascii="標楷體" w:eastAsia="標楷體" w:hAnsi="標楷體"/>
              </w:rPr>
            </w:pPr>
          </w:p>
        </w:tc>
        <w:tc>
          <w:tcPr>
            <w:tcW w:w="624" w:type="pct"/>
          </w:tcPr>
          <w:p w14:paraId="609B8959" w14:textId="77777777" w:rsidR="00E24265" w:rsidRPr="00615D4B" w:rsidRDefault="00E24265" w:rsidP="005F76AD">
            <w:pPr>
              <w:rPr>
                <w:rFonts w:ascii="標楷體" w:eastAsia="標楷體" w:hAnsi="標楷體"/>
              </w:rPr>
            </w:pPr>
          </w:p>
        </w:tc>
        <w:tc>
          <w:tcPr>
            <w:tcW w:w="537" w:type="pct"/>
          </w:tcPr>
          <w:p w14:paraId="49F0F386" w14:textId="77777777" w:rsidR="00E24265" w:rsidRPr="00615D4B" w:rsidRDefault="00E24265" w:rsidP="005F76AD">
            <w:pPr>
              <w:rPr>
                <w:rFonts w:ascii="標楷體" w:eastAsia="標楷體" w:hAnsi="標楷體"/>
              </w:rPr>
            </w:pPr>
          </w:p>
        </w:tc>
        <w:tc>
          <w:tcPr>
            <w:tcW w:w="299" w:type="pct"/>
          </w:tcPr>
          <w:p w14:paraId="3BBB2D81" w14:textId="77777777" w:rsidR="00E24265" w:rsidRPr="00615D4B" w:rsidRDefault="00E24265" w:rsidP="005F76AD">
            <w:pPr>
              <w:rPr>
                <w:rFonts w:ascii="標楷體" w:eastAsia="標楷體" w:hAnsi="標楷體"/>
              </w:rPr>
            </w:pPr>
          </w:p>
        </w:tc>
        <w:tc>
          <w:tcPr>
            <w:tcW w:w="299" w:type="pct"/>
          </w:tcPr>
          <w:p w14:paraId="16CD6ED4" w14:textId="77777777" w:rsidR="00E24265" w:rsidRPr="00615D4B" w:rsidRDefault="00E24265" w:rsidP="005F76AD">
            <w:pPr>
              <w:rPr>
                <w:rFonts w:ascii="標楷體" w:eastAsia="標楷體" w:hAnsi="標楷體"/>
              </w:rPr>
            </w:pPr>
          </w:p>
        </w:tc>
        <w:tc>
          <w:tcPr>
            <w:tcW w:w="1642" w:type="pct"/>
          </w:tcPr>
          <w:p w14:paraId="622180FF" w14:textId="77777777" w:rsidR="00E24265" w:rsidRPr="00615D4B" w:rsidRDefault="00E24265" w:rsidP="005F76AD">
            <w:pPr>
              <w:rPr>
                <w:rFonts w:ascii="標楷體" w:eastAsia="標楷體" w:hAnsi="標楷體"/>
              </w:rPr>
            </w:pPr>
          </w:p>
        </w:tc>
      </w:tr>
      <w:tr w:rsidR="00E24265" w:rsidRPr="00615D4B" w14:paraId="5E36EE8D" w14:textId="77777777" w:rsidTr="005F76AD">
        <w:trPr>
          <w:trHeight w:val="291"/>
          <w:jc w:val="center"/>
        </w:trPr>
        <w:tc>
          <w:tcPr>
            <w:tcW w:w="219" w:type="pct"/>
          </w:tcPr>
          <w:p w14:paraId="5C997ECC" w14:textId="77777777" w:rsidR="00E24265" w:rsidRPr="00615D4B" w:rsidRDefault="00E24265" w:rsidP="005F76AD">
            <w:pPr>
              <w:rPr>
                <w:rFonts w:ascii="標楷體" w:eastAsia="標楷體" w:hAnsi="標楷體"/>
              </w:rPr>
            </w:pPr>
            <w:r>
              <w:rPr>
                <w:rFonts w:ascii="標楷體" w:eastAsia="標楷體" w:hAnsi="標楷體" w:hint="eastAsia"/>
              </w:rPr>
              <w:t>23</w:t>
            </w:r>
          </w:p>
        </w:tc>
        <w:tc>
          <w:tcPr>
            <w:tcW w:w="756" w:type="pct"/>
          </w:tcPr>
          <w:p w14:paraId="07A23626" w14:textId="77777777" w:rsidR="00E24265" w:rsidRPr="00615D4B" w:rsidRDefault="00E24265" w:rsidP="005F76AD">
            <w:pPr>
              <w:rPr>
                <w:rFonts w:ascii="標楷體" w:eastAsia="標楷體" w:hAnsi="標楷體"/>
              </w:rPr>
            </w:pPr>
            <w:r w:rsidRPr="00902E50">
              <w:rPr>
                <w:rFonts w:ascii="標楷體" w:eastAsia="標楷體" w:hAnsi="標楷體" w:hint="eastAsia"/>
              </w:rPr>
              <w:t>現金卡違約金</w:t>
            </w:r>
          </w:p>
        </w:tc>
        <w:tc>
          <w:tcPr>
            <w:tcW w:w="624" w:type="pct"/>
          </w:tcPr>
          <w:p w14:paraId="750401B4" w14:textId="77777777" w:rsidR="00E24265" w:rsidRPr="00615D4B" w:rsidRDefault="00E24265" w:rsidP="005F76AD">
            <w:pPr>
              <w:rPr>
                <w:rFonts w:ascii="標楷體" w:eastAsia="標楷體" w:hAnsi="標楷體"/>
              </w:rPr>
            </w:pPr>
          </w:p>
        </w:tc>
        <w:tc>
          <w:tcPr>
            <w:tcW w:w="624" w:type="pct"/>
          </w:tcPr>
          <w:p w14:paraId="35C2558B" w14:textId="77777777" w:rsidR="00E24265" w:rsidRPr="00615D4B" w:rsidRDefault="00E24265" w:rsidP="005F76AD">
            <w:pPr>
              <w:rPr>
                <w:rFonts w:ascii="標楷體" w:eastAsia="標楷體" w:hAnsi="標楷體"/>
              </w:rPr>
            </w:pPr>
          </w:p>
        </w:tc>
        <w:tc>
          <w:tcPr>
            <w:tcW w:w="537" w:type="pct"/>
          </w:tcPr>
          <w:p w14:paraId="7B5898C6" w14:textId="77777777" w:rsidR="00E24265" w:rsidRPr="00615D4B" w:rsidRDefault="00E24265" w:rsidP="005F76AD">
            <w:pPr>
              <w:rPr>
                <w:rFonts w:ascii="標楷體" w:eastAsia="標楷體" w:hAnsi="標楷體"/>
              </w:rPr>
            </w:pPr>
          </w:p>
        </w:tc>
        <w:tc>
          <w:tcPr>
            <w:tcW w:w="299" w:type="pct"/>
          </w:tcPr>
          <w:p w14:paraId="10E9D79F" w14:textId="77777777" w:rsidR="00E24265" w:rsidRPr="00615D4B" w:rsidRDefault="00E24265" w:rsidP="005F76AD">
            <w:pPr>
              <w:rPr>
                <w:rFonts w:ascii="標楷體" w:eastAsia="標楷體" w:hAnsi="標楷體"/>
              </w:rPr>
            </w:pPr>
          </w:p>
        </w:tc>
        <w:tc>
          <w:tcPr>
            <w:tcW w:w="299" w:type="pct"/>
          </w:tcPr>
          <w:p w14:paraId="7601B39E" w14:textId="77777777" w:rsidR="00E24265" w:rsidRPr="00615D4B" w:rsidRDefault="00E24265" w:rsidP="005F76AD">
            <w:pPr>
              <w:rPr>
                <w:rFonts w:ascii="標楷體" w:eastAsia="標楷體" w:hAnsi="標楷體"/>
              </w:rPr>
            </w:pPr>
          </w:p>
        </w:tc>
        <w:tc>
          <w:tcPr>
            <w:tcW w:w="1642" w:type="pct"/>
          </w:tcPr>
          <w:p w14:paraId="3A54B1D4" w14:textId="77777777" w:rsidR="00E24265" w:rsidRPr="00615D4B" w:rsidRDefault="00E24265" w:rsidP="005F76AD">
            <w:pPr>
              <w:rPr>
                <w:rFonts w:ascii="標楷體" w:eastAsia="標楷體" w:hAnsi="標楷體"/>
              </w:rPr>
            </w:pPr>
          </w:p>
        </w:tc>
      </w:tr>
      <w:tr w:rsidR="00E24265" w:rsidRPr="00615D4B" w14:paraId="772CDBA8" w14:textId="77777777" w:rsidTr="005F76AD">
        <w:trPr>
          <w:trHeight w:val="291"/>
          <w:jc w:val="center"/>
        </w:trPr>
        <w:tc>
          <w:tcPr>
            <w:tcW w:w="219" w:type="pct"/>
          </w:tcPr>
          <w:p w14:paraId="7C6A7D92" w14:textId="77777777" w:rsidR="00E24265" w:rsidRPr="00615D4B" w:rsidRDefault="00E24265" w:rsidP="005F76AD">
            <w:pPr>
              <w:rPr>
                <w:rFonts w:ascii="標楷體" w:eastAsia="標楷體" w:hAnsi="標楷體"/>
              </w:rPr>
            </w:pPr>
            <w:r>
              <w:rPr>
                <w:rFonts w:ascii="標楷體" w:eastAsia="標楷體" w:hAnsi="標楷體" w:hint="eastAsia"/>
              </w:rPr>
              <w:t>24</w:t>
            </w:r>
          </w:p>
        </w:tc>
        <w:tc>
          <w:tcPr>
            <w:tcW w:w="756" w:type="pct"/>
          </w:tcPr>
          <w:p w14:paraId="1C604EE4" w14:textId="77777777" w:rsidR="00E24265" w:rsidRPr="00615D4B" w:rsidRDefault="00E24265" w:rsidP="005F76AD">
            <w:pPr>
              <w:rPr>
                <w:rFonts w:ascii="標楷體" w:eastAsia="標楷體" w:hAnsi="標楷體"/>
              </w:rPr>
            </w:pPr>
            <w:r w:rsidRPr="00902E50">
              <w:rPr>
                <w:rFonts w:ascii="標楷體" w:eastAsia="標楷體" w:hAnsi="標楷體" w:hint="eastAsia"/>
              </w:rPr>
              <w:t>現金卡其他費用</w:t>
            </w:r>
          </w:p>
        </w:tc>
        <w:tc>
          <w:tcPr>
            <w:tcW w:w="624" w:type="pct"/>
          </w:tcPr>
          <w:p w14:paraId="35BF3641" w14:textId="77777777" w:rsidR="00E24265" w:rsidRPr="00615D4B" w:rsidRDefault="00E24265" w:rsidP="005F76AD">
            <w:pPr>
              <w:rPr>
                <w:rFonts w:ascii="標楷體" w:eastAsia="標楷體" w:hAnsi="標楷體"/>
              </w:rPr>
            </w:pPr>
          </w:p>
        </w:tc>
        <w:tc>
          <w:tcPr>
            <w:tcW w:w="624" w:type="pct"/>
          </w:tcPr>
          <w:p w14:paraId="039122A6" w14:textId="77777777" w:rsidR="00E24265" w:rsidRPr="00615D4B" w:rsidRDefault="00E24265" w:rsidP="005F76AD">
            <w:pPr>
              <w:rPr>
                <w:rFonts w:ascii="標楷體" w:eastAsia="標楷體" w:hAnsi="標楷體"/>
              </w:rPr>
            </w:pPr>
          </w:p>
        </w:tc>
        <w:tc>
          <w:tcPr>
            <w:tcW w:w="537" w:type="pct"/>
          </w:tcPr>
          <w:p w14:paraId="71EAF545" w14:textId="77777777" w:rsidR="00E24265" w:rsidRPr="00615D4B" w:rsidRDefault="00E24265" w:rsidP="005F76AD">
            <w:pPr>
              <w:rPr>
                <w:rFonts w:ascii="標楷體" w:eastAsia="標楷體" w:hAnsi="標楷體"/>
              </w:rPr>
            </w:pPr>
          </w:p>
        </w:tc>
        <w:tc>
          <w:tcPr>
            <w:tcW w:w="299" w:type="pct"/>
          </w:tcPr>
          <w:p w14:paraId="5DD05665" w14:textId="77777777" w:rsidR="00E24265" w:rsidRPr="00615D4B" w:rsidRDefault="00E24265" w:rsidP="005F76AD">
            <w:pPr>
              <w:rPr>
                <w:rFonts w:ascii="標楷體" w:eastAsia="標楷體" w:hAnsi="標楷體"/>
              </w:rPr>
            </w:pPr>
          </w:p>
        </w:tc>
        <w:tc>
          <w:tcPr>
            <w:tcW w:w="299" w:type="pct"/>
          </w:tcPr>
          <w:p w14:paraId="1C8F4420" w14:textId="77777777" w:rsidR="00E24265" w:rsidRPr="00615D4B" w:rsidRDefault="00E24265" w:rsidP="005F76AD">
            <w:pPr>
              <w:rPr>
                <w:rFonts w:ascii="標楷體" w:eastAsia="標楷體" w:hAnsi="標楷體"/>
              </w:rPr>
            </w:pPr>
          </w:p>
        </w:tc>
        <w:tc>
          <w:tcPr>
            <w:tcW w:w="1642" w:type="pct"/>
          </w:tcPr>
          <w:p w14:paraId="3F353486" w14:textId="77777777" w:rsidR="00E24265" w:rsidRPr="00615D4B" w:rsidRDefault="00E24265" w:rsidP="005F76AD">
            <w:pPr>
              <w:rPr>
                <w:rFonts w:ascii="標楷體" w:eastAsia="標楷體" w:hAnsi="標楷體"/>
              </w:rPr>
            </w:pPr>
          </w:p>
        </w:tc>
      </w:tr>
      <w:tr w:rsidR="00E24265" w:rsidRPr="00615D4B" w14:paraId="7EE23F93" w14:textId="77777777" w:rsidTr="005F76AD">
        <w:trPr>
          <w:trHeight w:val="291"/>
          <w:jc w:val="center"/>
        </w:trPr>
        <w:tc>
          <w:tcPr>
            <w:tcW w:w="219" w:type="pct"/>
          </w:tcPr>
          <w:p w14:paraId="0EF3BA37" w14:textId="77777777" w:rsidR="00E24265" w:rsidRPr="00615D4B" w:rsidRDefault="00E24265" w:rsidP="005F76AD">
            <w:pPr>
              <w:rPr>
                <w:rFonts w:ascii="標楷體" w:eastAsia="標楷體" w:hAnsi="標楷體"/>
              </w:rPr>
            </w:pPr>
            <w:r>
              <w:rPr>
                <w:rFonts w:ascii="標楷體" w:eastAsia="標楷體" w:hAnsi="標楷體" w:hint="eastAsia"/>
              </w:rPr>
              <w:t>25</w:t>
            </w:r>
          </w:p>
        </w:tc>
        <w:tc>
          <w:tcPr>
            <w:tcW w:w="756" w:type="pct"/>
          </w:tcPr>
          <w:p w14:paraId="373B7EF6"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信用卡本金</w:t>
            </w:r>
          </w:p>
        </w:tc>
        <w:tc>
          <w:tcPr>
            <w:tcW w:w="624" w:type="pct"/>
          </w:tcPr>
          <w:p w14:paraId="008278F1" w14:textId="77777777" w:rsidR="00E24265" w:rsidRPr="00615D4B" w:rsidRDefault="00E24265" w:rsidP="005F76AD">
            <w:pPr>
              <w:rPr>
                <w:rFonts w:ascii="標楷體" w:eastAsia="標楷體" w:hAnsi="標楷體"/>
              </w:rPr>
            </w:pPr>
          </w:p>
        </w:tc>
        <w:tc>
          <w:tcPr>
            <w:tcW w:w="624" w:type="pct"/>
          </w:tcPr>
          <w:p w14:paraId="2866534D" w14:textId="77777777" w:rsidR="00E24265" w:rsidRPr="00615D4B" w:rsidRDefault="00E24265" w:rsidP="005F76AD">
            <w:pPr>
              <w:rPr>
                <w:rFonts w:ascii="標楷體" w:eastAsia="標楷體" w:hAnsi="標楷體"/>
              </w:rPr>
            </w:pPr>
          </w:p>
        </w:tc>
        <w:tc>
          <w:tcPr>
            <w:tcW w:w="537" w:type="pct"/>
          </w:tcPr>
          <w:p w14:paraId="789668B8" w14:textId="77777777" w:rsidR="00E24265" w:rsidRPr="00615D4B" w:rsidRDefault="00E24265" w:rsidP="005F76AD">
            <w:pPr>
              <w:rPr>
                <w:rFonts w:ascii="標楷體" w:eastAsia="標楷體" w:hAnsi="標楷體"/>
              </w:rPr>
            </w:pPr>
          </w:p>
        </w:tc>
        <w:tc>
          <w:tcPr>
            <w:tcW w:w="299" w:type="pct"/>
          </w:tcPr>
          <w:p w14:paraId="3D3C4594" w14:textId="77777777" w:rsidR="00E24265" w:rsidRPr="00615D4B" w:rsidRDefault="00E24265" w:rsidP="005F76AD">
            <w:pPr>
              <w:rPr>
                <w:rFonts w:ascii="標楷體" w:eastAsia="標楷體" w:hAnsi="標楷體"/>
              </w:rPr>
            </w:pPr>
          </w:p>
        </w:tc>
        <w:tc>
          <w:tcPr>
            <w:tcW w:w="299" w:type="pct"/>
          </w:tcPr>
          <w:p w14:paraId="4C462232" w14:textId="77777777" w:rsidR="00E24265" w:rsidRPr="00615D4B" w:rsidRDefault="00E24265" w:rsidP="005F76AD">
            <w:pPr>
              <w:rPr>
                <w:rFonts w:ascii="標楷體" w:eastAsia="標楷體" w:hAnsi="標楷體"/>
              </w:rPr>
            </w:pPr>
          </w:p>
        </w:tc>
        <w:tc>
          <w:tcPr>
            <w:tcW w:w="1642" w:type="pct"/>
          </w:tcPr>
          <w:p w14:paraId="399AB36D" w14:textId="77777777" w:rsidR="00E24265" w:rsidRPr="00615D4B" w:rsidRDefault="00E24265" w:rsidP="005F76AD">
            <w:pPr>
              <w:rPr>
                <w:rFonts w:ascii="標楷體" w:eastAsia="標楷體" w:hAnsi="標楷體"/>
              </w:rPr>
            </w:pPr>
          </w:p>
        </w:tc>
      </w:tr>
      <w:tr w:rsidR="00E24265" w:rsidRPr="00615D4B" w14:paraId="2474DB71" w14:textId="77777777" w:rsidTr="005F76AD">
        <w:trPr>
          <w:trHeight w:val="291"/>
          <w:jc w:val="center"/>
        </w:trPr>
        <w:tc>
          <w:tcPr>
            <w:tcW w:w="219" w:type="pct"/>
          </w:tcPr>
          <w:p w14:paraId="48ADE895" w14:textId="77777777" w:rsidR="00E24265" w:rsidRPr="00615D4B" w:rsidRDefault="00E24265" w:rsidP="005F76AD">
            <w:pPr>
              <w:rPr>
                <w:rFonts w:ascii="標楷體" w:eastAsia="標楷體" w:hAnsi="標楷體"/>
              </w:rPr>
            </w:pPr>
            <w:r>
              <w:rPr>
                <w:rFonts w:ascii="標楷體" w:eastAsia="標楷體" w:hAnsi="標楷體" w:hint="eastAsia"/>
              </w:rPr>
              <w:t>26</w:t>
            </w:r>
          </w:p>
        </w:tc>
        <w:tc>
          <w:tcPr>
            <w:tcW w:w="756" w:type="pct"/>
          </w:tcPr>
          <w:p w14:paraId="52C07179"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信用卡利息</w:t>
            </w:r>
          </w:p>
        </w:tc>
        <w:tc>
          <w:tcPr>
            <w:tcW w:w="624" w:type="pct"/>
          </w:tcPr>
          <w:p w14:paraId="3BCE0487" w14:textId="77777777" w:rsidR="00E24265" w:rsidRPr="00615D4B" w:rsidRDefault="00E24265" w:rsidP="005F76AD">
            <w:pPr>
              <w:rPr>
                <w:rFonts w:ascii="標楷體" w:eastAsia="標楷體" w:hAnsi="標楷體"/>
              </w:rPr>
            </w:pPr>
          </w:p>
        </w:tc>
        <w:tc>
          <w:tcPr>
            <w:tcW w:w="624" w:type="pct"/>
          </w:tcPr>
          <w:p w14:paraId="69907327" w14:textId="77777777" w:rsidR="00E24265" w:rsidRPr="00615D4B" w:rsidRDefault="00E24265" w:rsidP="005F76AD">
            <w:pPr>
              <w:rPr>
                <w:rFonts w:ascii="標楷體" w:eastAsia="標楷體" w:hAnsi="標楷體"/>
              </w:rPr>
            </w:pPr>
          </w:p>
        </w:tc>
        <w:tc>
          <w:tcPr>
            <w:tcW w:w="537" w:type="pct"/>
          </w:tcPr>
          <w:p w14:paraId="659E7D47" w14:textId="77777777" w:rsidR="00E24265" w:rsidRPr="00615D4B" w:rsidRDefault="00E24265" w:rsidP="005F76AD">
            <w:pPr>
              <w:rPr>
                <w:rFonts w:ascii="標楷體" w:eastAsia="標楷體" w:hAnsi="標楷體"/>
              </w:rPr>
            </w:pPr>
          </w:p>
        </w:tc>
        <w:tc>
          <w:tcPr>
            <w:tcW w:w="299" w:type="pct"/>
          </w:tcPr>
          <w:p w14:paraId="0C38EC08" w14:textId="77777777" w:rsidR="00E24265" w:rsidRPr="00615D4B" w:rsidRDefault="00E24265" w:rsidP="005F76AD">
            <w:pPr>
              <w:rPr>
                <w:rFonts w:ascii="標楷體" w:eastAsia="標楷體" w:hAnsi="標楷體"/>
              </w:rPr>
            </w:pPr>
          </w:p>
        </w:tc>
        <w:tc>
          <w:tcPr>
            <w:tcW w:w="299" w:type="pct"/>
          </w:tcPr>
          <w:p w14:paraId="7EC39D35" w14:textId="77777777" w:rsidR="00E24265" w:rsidRPr="00615D4B" w:rsidRDefault="00E24265" w:rsidP="005F76AD">
            <w:pPr>
              <w:rPr>
                <w:rFonts w:ascii="標楷體" w:eastAsia="標楷體" w:hAnsi="標楷體"/>
              </w:rPr>
            </w:pPr>
          </w:p>
        </w:tc>
        <w:tc>
          <w:tcPr>
            <w:tcW w:w="1642" w:type="pct"/>
          </w:tcPr>
          <w:p w14:paraId="31730433" w14:textId="77777777" w:rsidR="00E24265" w:rsidRPr="00615D4B" w:rsidRDefault="00E24265" w:rsidP="005F76AD">
            <w:pPr>
              <w:rPr>
                <w:rFonts w:ascii="標楷體" w:eastAsia="標楷體" w:hAnsi="標楷體"/>
              </w:rPr>
            </w:pPr>
          </w:p>
        </w:tc>
      </w:tr>
      <w:tr w:rsidR="00E24265" w:rsidRPr="00615D4B" w14:paraId="2CF5D2EB" w14:textId="77777777" w:rsidTr="005F76AD">
        <w:trPr>
          <w:trHeight w:val="291"/>
          <w:jc w:val="center"/>
        </w:trPr>
        <w:tc>
          <w:tcPr>
            <w:tcW w:w="219" w:type="pct"/>
          </w:tcPr>
          <w:p w14:paraId="32133965" w14:textId="77777777" w:rsidR="00E24265" w:rsidRPr="00615D4B" w:rsidRDefault="00E24265" w:rsidP="005F76AD">
            <w:pPr>
              <w:rPr>
                <w:rFonts w:ascii="標楷體" w:eastAsia="標楷體" w:hAnsi="標楷體"/>
              </w:rPr>
            </w:pPr>
            <w:r>
              <w:rPr>
                <w:rFonts w:ascii="標楷體" w:eastAsia="標楷體" w:hAnsi="標楷體" w:hint="eastAsia"/>
              </w:rPr>
              <w:t>27</w:t>
            </w:r>
          </w:p>
        </w:tc>
        <w:tc>
          <w:tcPr>
            <w:tcW w:w="756" w:type="pct"/>
          </w:tcPr>
          <w:p w14:paraId="268DAC23"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信用卡違約金</w:t>
            </w:r>
          </w:p>
        </w:tc>
        <w:tc>
          <w:tcPr>
            <w:tcW w:w="624" w:type="pct"/>
          </w:tcPr>
          <w:p w14:paraId="24118964" w14:textId="77777777" w:rsidR="00E24265" w:rsidRPr="00615D4B" w:rsidRDefault="00E24265" w:rsidP="005F76AD">
            <w:pPr>
              <w:rPr>
                <w:rFonts w:ascii="標楷體" w:eastAsia="標楷體" w:hAnsi="標楷體"/>
              </w:rPr>
            </w:pPr>
          </w:p>
        </w:tc>
        <w:tc>
          <w:tcPr>
            <w:tcW w:w="624" w:type="pct"/>
          </w:tcPr>
          <w:p w14:paraId="4FD09087" w14:textId="77777777" w:rsidR="00E24265" w:rsidRPr="00615D4B" w:rsidRDefault="00E24265" w:rsidP="005F76AD">
            <w:pPr>
              <w:rPr>
                <w:rFonts w:ascii="標楷體" w:eastAsia="標楷體" w:hAnsi="標楷體"/>
              </w:rPr>
            </w:pPr>
          </w:p>
        </w:tc>
        <w:tc>
          <w:tcPr>
            <w:tcW w:w="537" w:type="pct"/>
          </w:tcPr>
          <w:p w14:paraId="0F4564A9" w14:textId="77777777" w:rsidR="00E24265" w:rsidRPr="00615D4B" w:rsidRDefault="00E24265" w:rsidP="005F76AD">
            <w:pPr>
              <w:rPr>
                <w:rFonts w:ascii="標楷體" w:eastAsia="標楷體" w:hAnsi="標楷體"/>
              </w:rPr>
            </w:pPr>
          </w:p>
        </w:tc>
        <w:tc>
          <w:tcPr>
            <w:tcW w:w="299" w:type="pct"/>
          </w:tcPr>
          <w:p w14:paraId="74336429" w14:textId="77777777" w:rsidR="00E24265" w:rsidRPr="00615D4B" w:rsidRDefault="00E24265" w:rsidP="005F76AD">
            <w:pPr>
              <w:rPr>
                <w:rFonts w:ascii="標楷體" w:eastAsia="標楷體" w:hAnsi="標楷體"/>
              </w:rPr>
            </w:pPr>
          </w:p>
        </w:tc>
        <w:tc>
          <w:tcPr>
            <w:tcW w:w="299" w:type="pct"/>
          </w:tcPr>
          <w:p w14:paraId="72965EA5" w14:textId="77777777" w:rsidR="00E24265" w:rsidRPr="00615D4B" w:rsidRDefault="00E24265" w:rsidP="005F76AD">
            <w:pPr>
              <w:rPr>
                <w:rFonts w:ascii="標楷體" w:eastAsia="標楷體" w:hAnsi="標楷體"/>
              </w:rPr>
            </w:pPr>
          </w:p>
        </w:tc>
        <w:tc>
          <w:tcPr>
            <w:tcW w:w="1642" w:type="pct"/>
          </w:tcPr>
          <w:p w14:paraId="0DB9D38F" w14:textId="77777777" w:rsidR="00E24265" w:rsidRPr="00615D4B" w:rsidRDefault="00E24265" w:rsidP="005F76AD">
            <w:pPr>
              <w:rPr>
                <w:rFonts w:ascii="標楷體" w:eastAsia="標楷體" w:hAnsi="標楷體"/>
              </w:rPr>
            </w:pPr>
          </w:p>
        </w:tc>
      </w:tr>
      <w:tr w:rsidR="00E24265" w:rsidRPr="00615D4B" w14:paraId="5BD97C9C" w14:textId="77777777" w:rsidTr="005F76AD">
        <w:trPr>
          <w:trHeight w:val="291"/>
          <w:jc w:val="center"/>
        </w:trPr>
        <w:tc>
          <w:tcPr>
            <w:tcW w:w="219" w:type="pct"/>
          </w:tcPr>
          <w:p w14:paraId="6DA93D29" w14:textId="77777777" w:rsidR="00E24265" w:rsidRPr="00615D4B" w:rsidRDefault="00E24265" w:rsidP="005F76AD">
            <w:pPr>
              <w:rPr>
                <w:rFonts w:ascii="標楷體" w:eastAsia="標楷體" w:hAnsi="標楷體"/>
              </w:rPr>
            </w:pPr>
            <w:r>
              <w:rPr>
                <w:rFonts w:ascii="標楷體" w:eastAsia="標楷體" w:hAnsi="標楷體" w:hint="eastAsia"/>
              </w:rPr>
              <w:t>28</w:t>
            </w:r>
          </w:p>
        </w:tc>
        <w:tc>
          <w:tcPr>
            <w:tcW w:w="756" w:type="pct"/>
          </w:tcPr>
          <w:p w14:paraId="109C4C27" w14:textId="77777777" w:rsidR="00E24265" w:rsidRPr="00615D4B" w:rsidRDefault="00E24265" w:rsidP="005F76AD">
            <w:pPr>
              <w:rPr>
                <w:rFonts w:ascii="標楷體" w:eastAsia="標楷體" w:hAnsi="標楷體"/>
              </w:rPr>
            </w:pPr>
            <w:r w:rsidRPr="00902E50">
              <w:rPr>
                <w:rFonts w:ascii="標楷體" w:eastAsia="標楷體" w:hAnsi="標楷體" w:hint="eastAsia"/>
              </w:rPr>
              <w:t>信用卡其他費用</w:t>
            </w:r>
          </w:p>
        </w:tc>
        <w:tc>
          <w:tcPr>
            <w:tcW w:w="624" w:type="pct"/>
          </w:tcPr>
          <w:p w14:paraId="57222A31" w14:textId="77777777" w:rsidR="00E24265" w:rsidRPr="00615D4B" w:rsidRDefault="00E24265" w:rsidP="005F76AD">
            <w:pPr>
              <w:rPr>
                <w:rFonts w:ascii="標楷體" w:eastAsia="標楷體" w:hAnsi="標楷體"/>
              </w:rPr>
            </w:pPr>
          </w:p>
        </w:tc>
        <w:tc>
          <w:tcPr>
            <w:tcW w:w="624" w:type="pct"/>
          </w:tcPr>
          <w:p w14:paraId="54B97237" w14:textId="77777777" w:rsidR="00E24265" w:rsidRPr="00615D4B" w:rsidRDefault="00E24265" w:rsidP="005F76AD">
            <w:pPr>
              <w:rPr>
                <w:rFonts w:ascii="標楷體" w:eastAsia="標楷體" w:hAnsi="標楷體"/>
              </w:rPr>
            </w:pPr>
          </w:p>
        </w:tc>
        <w:tc>
          <w:tcPr>
            <w:tcW w:w="537" w:type="pct"/>
          </w:tcPr>
          <w:p w14:paraId="695F8EB4" w14:textId="77777777" w:rsidR="00E24265" w:rsidRPr="00615D4B" w:rsidRDefault="00E24265" w:rsidP="005F76AD">
            <w:pPr>
              <w:rPr>
                <w:rFonts w:ascii="標楷體" w:eastAsia="標楷體" w:hAnsi="標楷體"/>
              </w:rPr>
            </w:pPr>
          </w:p>
        </w:tc>
        <w:tc>
          <w:tcPr>
            <w:tcW w:w="299" w:type="pct"/>
          </w:tcPr>
          <w:p w14:paraId="11F290B8" w14:textId="77777777" w:rsidR="00E24265" w:rsidRPr="00615D4B" w:rsidRDefault="00E24265" w:rsidP="005F76AD">
            <w:pPr>
              <w:rPr>
                <w:rFonts w:ascii="標楷體" w:eastAsia="標楷體" w:hAnsi="標楷體"/>
              </w:rPr>
            </w:pPr>
          </w:p>
        </w:tc>
        <w:tc>
          <w:tcPr>
            <w:tcW w:w="299" w:type="pct"/>
          </w:tcPr>
          <w:p w14:paraId="21A6A9F4" w14:textId="77777777" w:rsidR="00E24265" w:rsidRPr="00615D4B" w:rsidRDefault="00E24265" w:rsidP="005F76AD">
            <w:pPr>
              <w:rPr>
                <w:rFonts w:ascii="標楷體" w:eastAsia="標楷體" w:hAnsi="標楷體"/>
              </w:rPr>
            </w:pPr>
          </w:p>
        </w:tc>
        <w:tc>
          <w:tcPr>
            <w:tcW w:w="1642" w:type="pct"/>
          </w:tcPr>
          <w:p w14:paraId="11D2B795" w14:textId="77777777" w:rsidR="00E24265" w:rsidRPr="00615D4B" w:rsidRDefault="00E24265" w:rsidP="005F76AD">
            <w:pPr>
              <w:rPr>
                <w:rFonts w:ascii="標楷體" w:eastAsia="標楷體" w:hAnsi="標楷體"/>
              </w:rPr>
            </w:pPr>
          </w:p>
        </w:tc>
      </w:tr>
      <w:tr w:rsidR="00E24265" w:rsidRPr="00615D4B" w14:paraId="12B913B3" w14:textId="77777777" w:rsidTr="005F76AD">
        <w:trPr>
          <w:trHeight w:val="291"/>
          <w:jc w:val="center"/>
        </w:trPr>
        <w:tc>
          <w:tcPr>
            <w:tcW w:w="219" w:type="pct"/>
          </w:tcPr>
          <w:p w14:paraId="418E5054" w14:textId="77777777" w:rsidR="00E24265" w:rsidRPr="00615D4B" w:rsidRDefault="00E24265" w:rsidP="005F76AD">
            <w:pPr>
              <w:rPr>
                <w:rFonts w:ascii="標楷體" w:eastAsia="標楷體" w:hAnsi="標楷體"/>
              </w:rPr>
            </w:pPr>
            <w:r>
              <w:rPr>
                <w:rFonts w:ascii="標楷體" w:eastAsia="標楷體" w:hAnsi="標楷體" w:hint="eastAsia"/>
              </w:rPr>
              <w:t>29</w:t>
            </w:r>
          </w:p>
        </w:tc>
        <w:tc>
          <w:tcPr>
            <w:tcW w:w="756" w:type="pct"/>
          </w:tcPr>
          <w:p w14:paraId="0BAC7053" w14:textId="77777777" w:rsidR="00E24265" w:rsidRPr="00615D4B" w:rsidRDefault="00E24265" w:rsidP="005F76AD">
            <w:pPr>
              <w:rPr>
                <w:rFonts w:ascii="標楷體" w:eastAsia="標楷體" w:hAnsi="標楷體"/>
              </w:rPr>
            </w:pPr>
            <w:r w:rsidRPr="00902E50">
              <w:rPr>
                <w:rFonts w:ascii="標楷體" w:eastAsia="標楷體" w:hAnsi="標楷體" w:hint="eastAsia"/>
              </w:rPr>
              <w:t>轉JCIC文字檔日期</w:t>
            </w:r>
          </w:p>
        </w:tc>
        <w:tc>
          <w:tcPr>
            <w:tcW w:w="624" w:type="pct"/>
          </w:tcPr>
          <w:p w14:paraId="715DD067" w14:textId="77777777" w:rsidR="00E24265" w:rsidRPr="00615D4B" w:rsidRDefault="00E24265" w:rsidP="005F76AD">
            <w:pPr>
              <w:rPr>
                <w:rFonts w:ascii="標楷體" w:eastAsia="標楷體" w:hAnsi="標楷體"/>
              </w:rPr>
            </w:pPr>
          </w:p>
        </w:tc>
        <w:tc>
          <w:tcPr>
            <w:tcW w:w="624" w:type="pct"/>
          </w:tcPr>
          <w:p w14:paraId="3710FEB9" w14:textId="77777777" w:rsidR="00E24265" w:rsidRPr="00615D4B" w:rsidRDefault="00E24265" w:rsidP="005F76AD">
            <w:pPr>
              <w:rPr>
                <w:rFonts w:ascii="標楷體" w:eastAsia="標楷體" w:hAnsi="標楷體"/>
              </w:rPr>
            </w:pPr>
          </w:p>
        </w:tc>
        <w:tc>
          <w:tcPr>
            <w:tcW w:w="537" w:type="pct"/>
          </w:tcPr>
          <w:p w14:paraId="2208CA10" w14:textId="77777777" w:rsidR="00E24265" w:rsidRPr="00615D4B" w:rsidRDefault="00E24265" w:rsidP="005F76AD">
            <w:pPr>
              <w:rPr>
                <w:rFonts w:ascii="標楷體" w:eastAsia="標楷體" w:hAnsi="標楷體"/>
              </w:rPr>
            </w:pPr>
          </w:p>
        </w:tc>
        <w:tc>
          <w:tcPr>
            <w:tcW w:w="299" w:type="pct"/>
          </w:tcPr>
          <w:p w14:paraId="463C8CE5" w14:textId="77777777" w:rsidR="00E24265" w:rsidRPr="00615D4B" w:rsidRDefault="00E24265" w:rsidP="005F76AD">
            <w:pPr>
              <w:rPr>
                <w:rFonts w:ascii="標楷體" w:eastAsia="標楷體" w:hAnsi="標楷體"/>
              </w:rPr>
            </w:pPr>
          </w:p>
        </w:tc>
        <w:tc>
          <w:tcPr>
            <w:tcW w:w="299" w:type="pct"/>
          </w:tcPr>
          <w:p w14:paraId="1BF6192A" w14:textId="77777777" w:rsidR="00E24265" w:rsidRPr="00615D4B" w:rsidRDefault="00E24265" w:rsidP="005F76AD">
            <w:pPr>
              <w:rPr>
                <w:rFonts w:ascii="標楷體" w:eastAsia="標楷體" w:hAnsi="標楷體"/>
              </w:rPr>
            </w:pPr>
          </w:p>
        </w:tc>
        <w:tc>
          <w:tcPr>
            <w:tcW w:w="1642" w:type="pct"/>
          </w:tcPr>
          <w:p w14:paraId="4B303048" w14:textId="77777777" w:rsidR="00E24265" w:rsidRPr="00615D4B" w:rsidRDefault="00E24265" w:rsidP="005F76AD">
            <w:pPr>
              <w:rPr>
                <w:rFonts w:ascii="標楷體" w:eastAsia="標楷體" w:hAnsi="標楷體"/>
              </w:rPr>
            </w:pPr>
          </w:p>
        </w:tc>
      </w:tr>
    </w:tbl>
    <w:p w14:paraId="61356FD3" w14:textId="77777777" w:rsidR="00E24265" w:rsidRDefault="00E24265" w:rsidP="00F62379">
      <w:pPr>
        <w:pStyle w:val="42"/>
        <w:spacing w:after="72"/>
        <w:ind w:leftChars="0" w:left="0"/>
        <w:rPr>
          <w:rFonts w:hAnsi="標楷體"/>
        </w:rPr>
      </w:pPr>
    </w:p>
    <w:p w14:paraId="5A0FDB86" w14:textId="77777777" w:rsidR="00E24265" w:rsidRDefault="00E24265">
      <w:pPr>
        <w:widowControl/>
        <w:rPr>
          <w:rFonts w:ascii="Arial" w:eastAsia="標楷體" w:hAnsi="標楷體" w:cs="標楷體"/>
          <w:kern w:val="0"/>
          <w:szCs w:val="28"/>
        </w:rPr>
      </w:pPr>
      <w:r>
        <w:rPr>
          <w:rFonts w:hAnsi="標楷體"/>
        </w:rPr>
        <w:br w:type="page"/>
      </w:r>
    </w:p>
    <w:p w14:paraId="2D6596C5"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8304</w:t>
      </w:r>
      <w:r w:rsidRPr="0028052D">
        <w:rPr>
          <w:rFonts w:ascii="標楷體" w:hAnsi="標楷體" w:hint="eastAsia"/>
        </w:rPr>
        <w:t>回報有擔保債權金額資料</w:t>
      </w:r>
    </w:p>
    <w:p w14:paraId="2D55DD68"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2A8BCEA2"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21BB074"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B4D2B89" w14:textId="77777777" w:rsidR="00E24265" w:rsidRPr="00615D4B" w:rsidRDefault="00E24265" w:rsidP="005F76AD">
            <w:pPr>
              <w:rPr>
                <w:rFonts w:ascii="標楷體" w:eastAsia="標楷體" w:hAnsi="標楷體"/>
              </w:rPr>
            </w:pPr>
            <w:r w:rsidRPr="0028052D">
              <w:rPr>
                <w:rFonts w:ascii="標楷體" w:eastAsia="標楷體" w:hAnsi="標楷體" w:hint="eastAsia"/>
              </w:rPr>
              <w:t>回報有擔保債權金額資料</w:t>
            </w:r>
          </w:p>
        </w:tc>
      </w:tr>
      <w:tr w:rsidR="00E24265" w:rsidRPr="00615D4B" w14:paraId="4422276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082E89A"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224E49" w14:textId="77777777" w:rsidR="00E24265" w:rsidRPr="00615D4B" w:rsidRDefault="00E24265" w:rsidP="005F76AD">
            <w:pPr>
              <w:rPr>
                <w:rFonts w:ascii="標楷體" w:eastAsia="標楷體" w:hAnsi="標楷體"/>
              </w:rPr>
            </w:pPr>
          </w:p>
        </w:tc>
      </w:tr>
      <w:tr w:rsidR="00E24265" w:rsidRPr="00615D4B" w14:paraId="05F93089"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6D4E6EEF"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502C2D4" w14:textId="77777777" w:rsidR="00E24265" w:rsidRPr="00615D4B" w:rsidRDefault="00E24265" w:rsidP="005F76AD">
            <w:pPr>
              <w:rPr>
                <w:rFonts w:ascii="標楷體" w:eastAsia="標楷體" w:hAnsi="標楷體"/>
              </w:rPr>
            </w:pPr>
          </w:p>
        </w:tc>
      </w:tr>
      <w:tr w:rsidR="00E24265" w:rsidRPr="00615D4B" w14:paraId="507039D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3C7B270"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F155524" w14:textId="77777777" w:rsidR="00E24265" w:rsidRPr="00615D4B" w:rsidRDefault="00E24265" w:rsidP="005F76AD">
            <w:pPr>
              <w:rPr>
                <w:rFonts w:ascii="標楷體" w:eastAsia="標楷體" w:hAnsi="標楷體"/>
              </w:rPr>
            </w:pPr>
          </w:p>
        </w:tc>
      </w:tr>
      <w:tr w:rsidR="00E24265" w:rsidRPr="00615D4B" w14:paraId="4922D96C"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C67DF4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7EE398E" w14:textId="77777777" w:rsidR="00E24265" w:rsidRPr="00615D4B" w:rsidRDefault="00E24265" w:rsidP="005F76AD">
            <w:pPr>
              <w:rPr>
                <w:rFonts w:ascii="標楷體" w:eastAsia="標楷體" w:hAnsi="標楷體"/>
              </w:rPr>
            </w:pPr>
          </w:p>
        </w:tc>
      </w:tr>
      <w:tr w:rsidR="00E24265" w:rsidRPr="00615D4B" w14:paraId="57241BD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8FBE018"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1D0ED15" w14:textId="77777777" w:rsidR="00E24265" w:rsidRPr="00615D4B" w:rsidRDefault="00E24265" w:rsidP="005F76AD">
            <w:pPr>
              <w:rPr>
                <w:rFonts w:ascii="標楷體" w:eastAsia="標楷體" w:hAnsi="標楷體"/>
              </w:rPr>
            </w:pPr>
          </w:p>
        </w:tc>
      </w:tr>
      <w:tr w:rsidR="00E24265" w:rsidRPr="00615D4B" w14:paraId="1C518F12"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1F4CDF73"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324F82C" w14:textId="77777777" w:rsidR="00E24265" w:rsidRPr="00615D4B" w:rsidRDefault="00E24265" w:rsidP="005F76AD">
            <w:pPr>
              <w:rPr>
                <w:rFonts w:ascii="標楷體" w:eastAsia="標楷體" w:hAnsi="標楷體"/>
              </w:rPr>
            </w:pPr>
          </w:p>
        </w:tc>
      </w:tr>
      <w:tr w:rsidR="00E24265" w:rsidRPr="00615D4B" w14:paraId="7B38B2F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FEA6C45"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487EE3" w14:textId="77777777" w:rsidR="00E24265" w:rsidRPr="00615D4B" w:rsidRDefault="00E24265" w:rsidP="005F76AD">
            <w:pPr>
              <w:rPr>
                <w:rFonts w:ascii="標楷體" w:eastAsia="標楷體" w:hAnsi="標楷體"/>
              </w:rPr>
            </w:pPr>
          </w:p>
        </w:tc>
      </w:tr>
    </w:tbl>
    <w:p w14:paraId="49377CA9" w14:textId="77777777" w:rsidR="00E24265" w:rsidRDefault="00E24265" w:rsidP="00E24265"/>
    <w:p w14:paraId="70B636D5" w14:textId="77777777" w:rsidR="00E24265" w:rsidRPr="00615D4B" w:rsidRDefault="00E24265">
      <w:pPr>
        <w:pStyle w:val="a"/>
      </w:pPr>
      <w:r w:rsidRPr="00615D4B">
        <w:t>UI</w:t>
      </w:r>
      <w:r w:rsidRPr="00615D4B">
        <w:t>畫面</w:t>
      </w:r>
    </w:p>
    <w:p w14:paraId="1962889C" w14:textId="77777777" w:rsidR="00E24265" w:rsidRDefault="00E24265" w:rsidP="00E24265">
      <w:pPr>
        <w:pStyle w:val="42"/>
        <w:spacing w:after="72"/>
        <w:ind w:left="1133"/>
        <w:rPr>
          <w:rFonts w:hAnsi="標楷體"/>
        </w:rPr>
      </w:pPr>
      <w:r w:rsidRPr="00743962">
        <w:rPr>
          <w:rFonts w:hAnsi="標楷體" w:hint="eastAsia"/>
        </w:rPr>
        <w:t>輸入畫面：</w:t>
      </w:r>
    </w:p>
    <w:p w14:paraId="741F8CA1" w14:textId="77777777" w:rsidR="00E24265" w:rsidRPr="00830081" w:rsidRDefault="00E24265" w:rsidP="00E24265">
      <w:pPr>
        <w:pStyle w:val="42"/>
        <w:spacing w:after="72"/>
        <w:ind w:leftChars="0" w:left="0"/>
        <w:rPr>
          <w:rFonts w:hAnsi="標楷體"/>
        </w:rPr>
      </w:pPr>
      <w:r w:rsidRPr="00F43031">
        <w:rPr>
          <w:rFonts w:hAnsi="標楷體"/>
          <w:noProof/>
        </w:rPr>
        <w:drawing>
          <wp:inline distT="0" distB="0" distL="0" distR="0" wp14:anchorId="0C927149" wp14:editId="6910AAA0">
            <wp:extent cx="6600099" cy="30632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603392" cy="3064769"/>
                    </a:xfrm>
                    <a:prstGeom prst="rect">
                      <a:avLst/>
                    </a:prstGeom>
                  </pic:spPr>
                </pic:pic>
              </a:graphicData>
            </a:graphic>
          </wp:inline>
        </w:drawing>
      </w:r>
    </w:p>
    <w:p w14:paraId="7962F306" w14:textId="77777777" w:rsidR="00E24265" w:rsidRDefault="00E24265" w:rsidP="00E24265">
      <w:pPr>
        <w:pStyle w:val="1text"/>
        <w:rPr>
          <w:rFonts w:ascii="Times New Roman" w:hAnsi="Times New Roman"/>
        </w:rPr>
      </w:pPr>
    </w:p>
    <w:p w14:paraId="641214CE"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9BB0EC9" w14:textId="77777777" w:rsidTr="005F76AD">
        <w:trPr>
          <w:trHeight w:val="388"/>
          <w:jc w:val="center"/>
        </w:trPr>
        <w:tc>
          <w:tcPr>
            <w:tcW w:w="219" w:type="pct"/>
            <w:vMerge w:val="restart"/>
          </w:tcPr>
          <w:p w14:paraId="24B504C5"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4F84BC8D"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324255E6"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35E628E1"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24E9E5F0" w14:textId="77777777" w:rsidTr="005F76AD">
        <w:trPr>
          <w:trHeight w:val="244"/>
          <w:jc w:val="center"/>
        </w:trPr>
        <w:tc>
          <w:tcPr>
            <w:tcW w:w="219" w:type="pct"/>
            <w:vMerge/>
          </w:tcPr>
          <w:p w14:paraId="7833270F" w14:textId="77777777" w:rsidR="00E24265" w:rsidRPr="00615D4B" w:rsidRDefault="00E24265" w:rsidP="005F76AD">
            <w:pPr>
              <w:rPr>
                <w:rFonts w:ascii="標楷體" w:eastAsia="標楷體" w:hAnsi="標楷體"/>
              </w:rPr>
            </w:pPr>
          </w:p>
        </w:tc>
        <w:tc>
          <w:tcPr>
            <w:tcW w:w="756" w:type="pct"/>
            <w:vMerge/>
          </w:tcPr>
          <w:p w14:paraId="5D6E55D2" w14:textId="77777777" w:rsidR="00E24265" w:rsidRPr="00615D4B" w:rsidRDefault="00E24265" w:rsidP="005F76AD">
            <w:pPr>
              <w:rPr>
                <w:rFonts w:ascii="標楷體" w:eastAsia="標楷體" w:hAnsi="標楷體"/>
              </w:rPr>
            </w:pPr>
          </w:p>
        </w:tc>
        <w:tc>
          <w:tcPr>
            <w:tcW w:w="624" w:type="pct"/>
          </w:tcPr>
          <w:p w14:paraId="6CDF3E5D"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4B68774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01B41A63"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56501A8"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3EFD84FE"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1EE3D187" w14:textId="77777777" w:rsidR="00E24265" w:rsidRPr="00615D4B" w:rsidRDefault="00E24265" w:rsidP="005F76AD">
            <w:pPr>
              <w:rPr>
                <w:rFonts w:ascii="標楷體" w:eastAsia="標楷體" w:hAnsi="標楷體"/>
              </w:rPr>
            </w:pPr>
          </w:p>
        </w:tc>
      </w:tr>
      <w:tr w:rsidR="00E24265" w:rsidRPr="00615D4B" w14:paraId="1FA203AD" w14:textId="77777777" w:rsidTr="005F76AD">
        <w:trPr>
          <w:trHeight w:val="291"/>
          <w:jc w:val="center"/>
        </w:trPr>
        <w:tc>
          <w:tcPr>
            <w:tcW w:w="219" w:type="pct"/>
          </w:tcPr>
          <w:p w14:paraId="3C26DD03" w14:textId="77777777" w:rsidR="00E24265" w:rsidRPr="00615D4B" w:rsidRDefault="00E24265" w:rsidP="005F76AD">
            <w:pPr>
              <w:rPr>
                <w:rFonts w:ascii="標楷體" w:eastAsia="標楷體" w:hAnsi="標楷體"/>
              </w:rPr>
            </w:pPr>
            <w:r>
              <w:rPr>
                <w:rFonts w:ascii="標楷體" w:eastAsia="標楷體" w:hAnsi="標楷體" w:hint="eastAsia"/>
              </w:rPr>
              <w:t>1</w:t>
            </w:r>
          </w:p>
        </w:tc>
        <w:tc>
          <w:tcPr>
            <w:tcW w:w="756" w:type="pct"/>
          </w:tcPr>
          <w:p w14:paraId="39F9981A" w14:textId="77777777" w:rsidR="00E24265" w:rsidRPr="00615D4B" w:rsidRDefault="00E24265" w:rsidP="005F76AD">
            <w:pPr>
              <w:rPr>
                <w:rFonts w:ascii="標楷體" w:eastAsia="標楷體" w:hAnsi="標楷體"/>
              </w:rPr>
            </w:pPr>
            <w:r w:rsidRPr="00071BBA">
              <w:rPr>
                <w:rFonts w:ascii="標楷體" w:eastAsia="標楷體" w:hAnsi="標楷體" w:hint="eastAsia"/>
              </w:rPr>
              <w:t>交易代碼</w:t>
            </w:r>
          </w:p>
        </w:tc>
        <w:tc>
          <w:tcPr>
            <w:tcW w:w="624" w:type="pct"/>
          </w:tcPr>
          <w:p w14:paraId="374CF962" w14:textId="77777777" w:rsidR="00E24265" w:rsidRPr="00615D4B" w:rsidRDefault="00E24265" w:rsidP="005F76AD">
            <w:pPr>
              <w:rPr>
                <w:rFonts w:ascii="標楷體" w:eastAsia="標楷體" w:hAnsi="標楷體"/>
              </w:rPr>
            </w:pPr>
          </w:p>
        </w:tc>
        <w:tc>
          <w:tcPr>
            <w:tcW w:w="624" w:type="pct"/>
          </w:tcPr>
          <w:p w14:paraId="1F07F993" w14:textId="77777777" w:rsidR="00E24265" w:rsidRPr="00615D4B" w:rsidRDefault="00E24265" w:rsidP="005F76AD">
            <w:pPr>
              <w:rPr>
                <w:rFonts w:ascii="標楷體" w:eastAsia="標楷體" w:hAnsi="標楷體"/>
              </w:rPr>
            </w:pPr>
          </w:p>
        </w:tc>
        <w:tc>
          <w:tcPr>
            <w:tcW w:w="537" w:type="pct"/>
          </w:tcPr>
          <w:p w14:paraId="0FFE2F22" w14:textId="77777777" w:rsidR="00E24265" w:rsidRPr="00615D4B" w:rsidRDefault="00E24265" w:rsidP="005F76AD">
            <w:pPr>
              <w:rPr>
                <w:rFonts w:ascii="標楷體" w:eastAsia="標楷體" w:hAnsi="標楷體"/>
              </w:rPr>
            </w:pPr>
            <w:r>
              <w:rPr>
                <w:rFonts w:ascii="標楷體" w:eastAsia="標楷體" w:hAnsi="標楷體" w:hint="eastAsia"/>
              </w:rPr>
              <w:t>下拉式</w:t>
            </w:r>
            <w:r>
              <w:rPr>
                <w:rFonts w:ascii="標楷體" w:eastAsia="標楷體" w:hAnsi="標楷體" w:hint="eastAsia"/>
              </w:rPr>
              <w:lastRenderedPageBreak/>
              <w:t>選單</w:t>
            </w:r>
          </w:p>
        </w:tc>
        <w:tc>
          <w:tcPr>
            <w:tcW w:w="299" w:type="pct"/>
          </w:tcPr>
          <w:p w14:paraId="2562DDB5" w14:textId="77777777" w:rsidR="00E24265" w:rsidRPr="00615D4B" w:rsidRDefault="00E24265" w:rsidP="005F76AD">
            <w:pPr>
              <w:rPr>
                <w:rFonts w:ascii="標楷體" w:eastAsia="標楷體" w:hAnsi="標楷體"/>
              </w:rPr>
            </w:pPr>
          </w:p>
        </w:tc>
        <w:tc>
          <w:tcPr>
            <w:tcW w:w="299" w:type="pct"/>
          </w:tcPr>
          <w:p w14:paraId="5CE01EA0" w14:textId="77777777" w:rsidR="00E24265" w:rsidRPr="00615D4B" w:rsidRDefault="00E24265" w:rsidP="005F76AD">
            <w:pPr>
              <w:rPr>
                <w:rFonts w:ascii="標楷體" w:eastAsia="標楷體" w:hAnsi="標楷體"/>
              </w:rPr>
            </w:pPr>
          </w:p>
        </w:tc>
        <w:tc>
          <w:tcPr>
            <w:tcW w:w="1643" w:type="pct"/>
          </w:tcPr>
          <w:p w14:paraId="1D03D0F8" w14:textId="77777777" w:rsidR="00E24265" w:rsidRPr="00EC503A" w:rsidRDefault="00E24265" w:rsidP="005F76AD">
            <w:pPr>
              <w:rPr>
                <w:rFonts w:ascii="標楷體" w:eastAsia="標楷體" w:hAnsi="標楷體"/>
              </w:rPr>
            </w:pPr>
            <w:r>
              <w:rPr>
                <w:rFonts w:ascii="標楷體" w:eastAsia="標楷體" w:hAnsi="標楷體" w:hint="eastAsia"/>
              </w:rPr>
              <w:t>1:</w:t>
            </w:r>
            <w:r w:rsidRPr="00EC503A">
              <w:rPr>
                <w:rFonts w:ascii="標楷體" w:eastAsia="標楷體" w:hAnsi="標楷體" w:hint="eastAsia"/>
              </w:rPr>
              <w:t>新增</w:t>
            </w:r>
          </w:p>
          <w:p w14:paraId="367482B3" w14:textId="77777777" w:rsidR="00E24265" w:rsidRPr="00EC503A" w:rsidRDefault="00E24265" w:rsidP="005F76AD">
            <w:pPr>
              <w:rPr>
                <w:rFonts w:ascii="標楷體" w:eastAsia="標楷體" w:hAnsi="標楷體"/>
              </w:rPr>
            </w:pPr>
            <w:r>
              <w:rPr>
                <w:rFonts w:ascii="標楷體" w:eastAsia="標楷體" w:hAnsi="標楷體" w:hint="eastAsia"/>
              </w:rPr>
              <w:lastRenderedPageBreak/>
              <w:t>2:</w:t>
            </w:r>
            <w:r w:rsidRPr="00EC503A">
              <w:rPr>
                <w:rFonts w:ascii="標楷體" w:eastAsia="標楷體" w:hAnsi="標楷體" w:hint="eastAsia"/>
              </w:rPr>
              <w:t>異動</w:t>
            </w:r>
          </w:p>
          <w:p w14:paraId="2EC6E73E" w14:textId="77777777" w:rsidR="00E24265" w:rsidRPr="00615D4B" w:rsidRDefault="00E24265" w:rsidP="005F76AD">
            <w:pPr>
              <w:rPr>
                <w:rFonts w:ascii="標楷體" w:eastAsia="標楷體" w:hAnsi="標楷體"/>
              </w:rPr>
            </w:pPr>
            <w:r>
              <w:rPr>
                <w:rFonts w:ascii="標楷體" w:eastAsia="標楷體" w:hAnsi="標楷體" w:hint="eastAsia"/>
              </w:rPr>
              <w:t>4:</w:t>
            </w:r>
            <w:r w:rsidRPr="00EC503A">
              <w:rPr>
                <w:rFonts w:ascii="標楷體" w:eastAsia="標楷體" w:hAnsi="標楷體" w:hint="eastAsia"/>
              </w:rPr>
              <w:t>刪除</w:t>
            </w:r>
          </w:p>
        </w:tc>
      </w:tr>
      <w:tr w:rsidR="00E24265" w:rsidRPr="00615D4B" w14:paraId="69C61353" w14:textId="77777777" w:rsidTr="005F76AD">
        <w:trPr>
          <w:trHeight w:val="291"/>
          <w:jc w:val="center"/>
        </w:trPr>
        <w:tc>
          <w:tcPr>
            <w:tcW w:w="219" w:type="pct"/>
          </w:tcPr>
          <w:p w14:paraId="2573C8A2" w14:textId="77777777" w:rsidR="00E24265" w:rsidRPr="00615D4B" w:rsidRDefault="00E24265" w:rsidP="005F76AD">
            <w:pPr>
              <w:rPr>
                <w:rFonts w:ascii="標楷體" w:eastAsia="標楷體" w:hAnsi="標楷體"/>
              </w:rPr>
            </w:pPr>
            <w:r>
              <w:rPr>
                <w:rFonts w:ascii="標楷體" w:eastAsia="標楷體" w:hAnsi="標楷體" w:hint="eastAsia"/>
              </w:rPr>
              <w:lastRenderedPageBreak/>
              <w:t>2</w:t>
            </w:r>
          </w:p>
        </w:tc>
        <w:tc>
          <w:tcPr>
            <w:tcW w:w="756" w:type="pct"/>
          </w:tcPr>
          <w:p w14:paraId="65E4BEF3" w14:textId="77777777" w:rsidR="00E24265" w:rsidRPr="00615D4B" w:rsidRDefault="00E24265" w:rsidP="005F76AD">
            <w:pPr>
              <w:rPr>
                <w:rFonts w:ascii="標楷體" w:eastAsia="標楷體" w:hAnsi="標楷體"/>
              </w:rPr>
            </w:pPr>
            <w:r w:rsidRPr="00071BBA">
              <w:rPr>
                <w:rFonts w:ascii="標楷體" w:eastAsia="標楷體" w:hAnsi="標楷體" w:hint="eastAsia"/>
              </w:rPr>
              <w:t>債務人IDN</w:t>
            </w:r>
          </w:p>
        </w:tc>
        <w:tc>
          <w:tcPr>
            <w:tcW w:w="624" w:type="pct"/>
          </w:tcPr>
          <w:p w14:paraId="137E50CA" w14:textId="77777777" w:rsidR="00E24265" w:rsidRPr="00615D4B" w:rsidRDefault="00E24265" w:rsidP="005F76AD">
            <w:pPr>
              <w:rPr>
                <w:rFonts w:ascii="標楷體" w:eastAsia="標楷體" w:hAnsi="標楷體"/>
              </w:rPr>
            </w:pPr>
          </w:p>
        </w:tc>
        <w:tc>
          <w:tcPr>
            <w:tcW w:w="624" w:type="pct"/>
          </w:tcPr>
          <w:p w14:paraId="6FEE070F" w14:textId="77777777" w:rsidR="00E24265" w:rsidRPr="00615D4B" w:rsidRDefault="00E24265" w:rsidP="005F76AD">
            <w:pPr>
              <w:rPr>
                <w:rFonts w:ascii="標楷體" w:eastAsia="標楷體" w:hAnsi="標楷體"/>
              </w:rPr>
            </w:pPr>
          </w:p>
        </w:tc>
        <w:tc>
          <w:tcPr>
            <w:tcW w:w="537" w:type="pct"/>
          </w:tcPr>
          <w:p w14:paraId="1991B4B3" w14:textId="77777777" w:rsidR="00E24265" w:rsidRPr="00615D4B" w:rsidRDefault="00E24265" w:rsidP="005F76AD">
            <w:pPr>
              <w:rPr>
                <w:rFonts w:ascii="標楷體" w:eastAsia="標楷體" w:hAnsi="標楷體"/>
              </w:rPr>
            </w:pPr>
          </w:p>
        </w:tc>
        <w:tc>
          <w:tcPr>
            <w:tcW w:w="299" w:type="pct"/>
          </w:tcPr>
          <w:p w14:paraId="05CE0063" w14:textId="77777777" w:rsidR="00E24265" w:rsidRPr="00615D4B" w:rsidRDefault="00E24265" w:rsidP="005F76AD">
            <w:pPr>
              <w:rPr>
                <w:rFonts w:ascii="標楷體" w:eastAsia="標楷體" w:hAnsi="標楷體"/>
              </w:rPr>
            </w:pPr>
          </w:p>
        </w:tc>
        <w:tc>
          <w:tcPr>
            <w:tcW w:w="299" w:type="pct"/>
          </w:tcPr>
          <w:p w14:paraId="4AF182C6" w14:textId="77777777" w:rsidR="00E24265" w:rsidRPr="00615D4B" w:rsidRDefault="00E24265" w:rsidP="005F76AD">
            <w:pPr>
              <w:rPr>
                <w:rFonts w:ascii="標楷體" w:eastAsia="標楷體" w:hAnsi="標楷體"/>
              </w:rPr>
            </w:pPr>
          </w:p>
        </w:tc>
        <w:tc>
          <w:tcPr>
            <w:tcW w:w="1643" w:type="pct"/>
          </w:tcPr>
          <w:p w14:paraId="2E32B13C" w14:textId="77777777" w:rsidR="00E24265" w:rsidRPr="00615D4B" w:rsidRDefault="00E24265" w:rsidP="005F76AD">
            <w:pPr>
              <w:rPr>
                <w:rFonts w:ascii="標楷體" w:eastAsia="標楷體" w:hAnsi="標楷體"/>
              </w:rPr>
            </w:pPr>
          </w:p>
        </w:tc>
      </w:tr>
      <w:tr w:rsidR="00E24265" w:rsidRPr="00615D4B" w14:paraId="6CB3FEE7" w14:textId="77777777" w:rsidTr="005F76AD">
        <w:trPr>
          <w:trHeight w:val="291"/>
          <w:jc w:val="center"/>
        </w:trPr>
        <w:tc>
          <w:tcPr>
            <w:tcW w:w="219" w:type="pct"/>
          </w:tcPr>
          <w:p w14:paraId="6EE050C2" w14:textId="77777777" w:rsidR="00E24265" w:rsidRPr="00615D4B" w:rsidRDefault="00E24265" w:rsidP="005F76AD">
            <w:pPr>
              <w:rPr>
                <w:rFonts w:ascii="標楷體" w:eastAsia="標楷體" w:hAnsi="標楷體"/>
              </w:rPr>
            </w:pPr>
            <w:r>
              <w:rPr>
                <w:rFonts w:ascii="標楷體" w:eastAsia="標楷體" w:hAnsi="標楷體" w:hint="eastAsia"/>
              </w:rPr>
              <w:t>3</w:t>
            </w:r>
          </w:p>
        </w:tc>
        <w:tc>
          <w:tcPr>
            <w:tcW w:w="756" w:type="pct"/>
          </w:tcPr>
          <w:p w14:paraId="2E871B1D" w14:textId="77777777" w:rsidR="00E24265" w:rsidRPr="00615D4B" w:rsidRDefault="00E24265" w:rsidP="005F76AD">
            <w:pPr>
              <w:rPr>
                <w:rFonts w:ascii="標楷體" w:eastAsia="標楷體" w:hAnsi="標楷體"/>
              </w:rPr>
            </w:pPr>
            <w:r w:rsidRPr="00071BBA">
              <w:rPr>
                <w:rFonts w:ascii="標楷體" w:eastAsia="標楷體" w:hAnsi="標楷體" w:hint="eastAsia"/>
              </w:rPr>
              <w:t>報送單位代號</w:t>
            </w:r>
          </w:p>
        </w:tc>
        <w:tc>
          <w:tcPr>
            <w:tcW w:w="624" w:type="pct"/>
          </w:tcPr>
          <w:p w14:paraId="1027EC19" w14:textId="77777777" w:rsidR="00E24265" w:rsidRPr="00615D4B" w:rsidRDefault="00E24265" w:rsidP="005F76AD">
            <w:pPr>
              <w:rPr>
                <w:rFonts w:ascii="標楷體" w:eastAsia="標楷體" w:hAnsi="標楷體"/>
              </w:rPr>
            </w:pPr>
          </w:p>
        </w:tc>
        <w:tc>
          <w:tcPr>
            <w:tcW w:w="624" w:type="pct"/>
          </w:tcPr>
          <w:p w14:paraId="66993646" w14:textId="77777777" w:rsidR="00E24265" w:rsidRPr="00615D4B" w:rsidRDefault="00E24265" w:rsidP="005F76AD">
            <w:pPr>
              <w:rPr>
                <w:rFonts w:ascii="標楷體" w:eastAsia="標楷體" w:hAnsi="標楷體"/>
              </w:rPr>
            </w:pPr>
          </w:p>
        </w:tc>
        <w:tc>
          <w:tcPr>
            <w:tcW w:w="537" w:type="pct"/>
          </w:tcPr>
          <w:p w14:paraId="1EC4084E" w14:textId="77777777" w:rsidR="00E24265" w:rsidRPr="00615D4B" w:rsidRDefault="00E24265" w:rsidP="005F76AD">
            <w:pPr>
              <w:rPr>
                <w:rFonts w:ascii="標楷體" w:eastAsia="標楷體" w:hAnsi="標楷體"/>
              </w:rPr>
            </w:pPr>
          </w:p>
        </w:tc>
        <w:tc>
          <w:tcPr>
            <w:tcW w:w="299" w:type="pct"/>
          </w:tcPr>
          <w:p w14:paraId="617F48E3" w14:textId="77777777" w:rsidR="00E24265" w:rsidRPr="00615D4B" w:rsidRDefault="00E24265" w:rsidP="005F76AD">
            <w:pPr>
              <w:rPr>
                <w:rFonts w:ascii="標楷體" w:eastAsia="標楷體" w:hAnsi="標楷體"/>
              </w:rPr>
            </w:pPr>
          </w:p>
        </w:tc>
        <w:tc>
          <w:tcPr>
            <w:tcW w:w="299" w:type="pct"/>
          </w:tcPr>
          <w:p w14:paraId="6B1C2147" w14:textId="77777777" w:rsidR="00E24265" w:rsidRPr="00615D4B" w:rsidRDefault="00E24265" w:rsidP="005F76AD">
            <w:pPr>
              <w:rPr>
                <w:rFonts w:ascii="標楷體" w:eastAsia="標楷體" w:hAnsi="標楷體"/>
              </w:rPr>
            </w:pPr>
          </w:p>
        </w:tc>
        <w:tc>
          <w:tcPr>
            <w:tcW w:w="1643" w:type="pct"/>
          </w:tcPr>
          <w:p w14:paraId="31358174" w14:textId="77777777" w:rsidR="00E24265" w:rsidRPr="00615D4B" w:rsidRDefault="00E24265" w:rsidP="005F76AD">
            <w:pPr>
              <w:rPr>
                <w:rFonts w:ascii="標楷體" w:eastAsia="標楷體" w:hAnsi="標楷體"/>
              </w:rPr>
            </w:pPr>
          </w:p>
        </w:tc>
      </w:tr>
      <w:tr w:rsidR="00E24265" w:rsidRPr="00615D4B" w14:paraId="3A41F3A3" w14:textId="77777777" w:rsidTr="005F76AD">
        <w:trPr>
          <w:trHeight w:val="291"/>
          <w:jc w:val="center"/>
        </w:trPr>
        <w:tc>
          <w:tcPr>
            <w:tcW w:w="219" w:type="pct"/>
          </w:tcPr>
          <w:p w14:paraId="5046D3DC" w14:textId="77777777" w:rsidR="00E24265" w:rsidRPr="00615D4B" w:rsidRDefault="00E24265" w:rsidP="005F76AD">
            <w:pPr>
              <w:rPr>
                <w:rFonts w:ascii="標楷體" w:eastAsia="標楷體" w:hAnsi="標楷體"/>
              </w:rPr>
            </w:pPr>
            <w:r>
              <w:rPr>
                <w:rFonts w:ascii="標楷體" w:eastAsia="標楷體" w:hAnsi="標楷體" w:hint="eastAsia"/>
              </w:rPr>
              <w:t>4</w:t>
            </w:r>
          </w:p>
        </w:tc>
        <w:tc>
          <w:tcPr>
            <w:tcW w:w="756" w:type="pct"/>
          </w:tcPr>
          <w:p w14:paraId="483A8726" w14:textId="77777777" w:rsidR="00E24265" w:rsidRPr="00615D4B" w:rsidRDefault="00E24265" w:rsidP="005F76AD">
            <w:pPr>
              <w:rPr>
                <w:rFonts w:ascii="標楷體" w:eastAsia="標楷體" w:hAnsi="標楷體"/>
              </w:rPr>
            </w:pPr>
            <w:r w:rsidRPr="00071BBA">
              <w:rPr>
                <w:rFonts w:ascii="標楷體" w:eastAsia="標楷體" w:hAnsi="標楷體" w:hint="eastAsia"/>
              </w:rPr>
              <w:t>協商申請日</w:t>
            </w:r>
          </w:p>
        </w:tc>
        <w:tc>
          <w:tcPr>
            <w:tcW w:w="624" w:type="pct"/>
          </w:tcPr>
          <w:p w14:paraId="085F89AF" w14:textId="77777777" w:rsidR="00E24265" w:rsidRPr="00615D4B" w:rsidRDefault="00E24265" w:rsidP="005F76AD">
            <w:pPr>
              <w:rPr>
                <w:rFonts w:ascii="標楷體" w:eastAsia="標楷體" w:hAnsi="標楷體"/>
              </w:rPr>
            </w:pPr>
          </w:p>
        </w:tc>
        <w:tc>
          <w:tcPr>
            <w:tcW w:w="624" w:type="pct"/>
          </w:tcPr>
          <w:p w14:paraId="5431BFFC" w14:textId="77777777" w:rsidR="00E24265" w:rsidRPr="00615D4B" w:rsidRDefault="00E24265" w:rsidP="005F76AD">
            <w:pPr>
              <w:rPr>
                <w:rFonts w:ascii="標楷體" w:eastAsia="標楷體" w:hAnsi="標楷體"/>
              </w:rPr>
            </w:pPr>
          </w:p>
        </w:tc>
        <w:tc>
          <w:tcPr>
            <w:tcW w:w="537" w:type="pct"/>
          </w:tcPr>
          <w:p w14:paraId="139F1658" w14:textId="77777777" w:rsidR="00E24265" w:rsidRPr="00615D4B" w:rsidRDefault="00E24265" w:rsidP="005F76AD">
            <w:pPr>
              <w:rPr>
                <w:rFonts w:ascii="標楷體" w:eastAsia="標楷體" w:hAnsi="標楷體"/>
              </w:rPr>
            </w:pPr>
          </w:p>
        </w:tc>
        <w:tc>
          <w:tcPr>
            <w:tcW w:w="299" w:type="pct"/>
          </w:tcPr>
          <w:p w14:paraId="5928E1BE" w14:textId="77777777" w:rsidR="00E24265" w:rsidRPr="00615D4B" w:rsidRDefault="00E24265" w:rsidP="005F76AD">
            <w:pPr>
              <w:rPr>
                <w:rFonts w:ascii="標楷體" w:eastAsia="標楷體" w:hAnsi="標楷體"/>
              </w:rPr>
            </w:pPr>
          </w:p>
        </w:tc>
        <w:tc>
          <w:tcPr>
            <w:tcW w:w="299" w:type="pct"/>
          </w:tcPr>
          <w:p w14:paraId="10692392" w14:textId="77777777" w:rsidR="00E24265" w:rsidRPr="00615D4B" w:rsidRDefault="00E24265" w:rsidP="005F76AD">
            <w:pPr>
              <w:rPr>
                <w:rFonts w:ascii="標楷體" w:eastAsia="標楷體" w:hAnsi="標楷體"/>
              </w:rPr>
            </w:pPr>
          </w:p>
        </w:tc>
        <w:tc>
          <w:tcPr>
            <w:tcW w:w="1643" w:type="pct"/>
          </w:tcPr>
          <w:p w14:paraId="2C8660F2" w14:textId="77777777" w:rsidR="00E24265" w:rsidRPr="00615D4B" w:rsidRDefault="00E24265" w:rsidP="005F76AD">
            <w:pPr>
              <w:rPr>
                <w:rFonts w:ascii="標楷體" w:eastAsia="標楷體" w:hAnsi="標楷體"/>
              </w:rPr>
            </w:pPr>
          </w:p>
        </w:tc>
      </w:tr>
      <w:tr w:rsidR="00E24265" w:rsidRPr="00615D4B" w14:paraId="1A704FF0" w14:textId="77777777" w:rsidTr="005F76AD">
        <w:trPr>
          <w:trHeight w:val="291"/>
          <w:jc w:val="center"/>
        </w:trPr>
        <w:tc>
          <w:tcPr>
            <w:tcW w:w="219" w:type="pct"/>
          </w:tcPr>
          <w:p w14:paraId="0F2C983F" w14:textId="77777777" w:rsidR="00E24265" w:rsidRPr="00615D4B" w:rsidRDefault="00E24265" w:rsidP="005F76AD">
            <w:pPr>
              <w:rPr>
                <w:rFonts w:ascii="標楷體" w:eastAsia="標楷體" w:hAnsi="標楷體"/>
              </w:rPr>
            </w:pPr>
            <w:r>
              <w:rPr>
                <w:rFonts w:ascii="標楷體" w:eastAsia="標楷體" w:hAnsi="標楷體" w:hint="eastAsia"/>
              </w:rPr>
              <w:t>5</w:t>
            </w:r>
          </w:p>
        </w:tc>
        <w:tc>
          <w:tcPr>
            <w:tcW w:w="756" w:type="pct"/>
          </w:tcPr>
          <w:p w14:paraId="3CD96F2C" w14:textId="77777777" w:rsidR="00E24265" w:rsidRPr="00615D4B" w:rsidRDefault="00E24265" w:rsidP="005F76AD">
            <w:pPr>
              <w:rPr>
                <w:rFonts w:ascii="標楷體" w:eastAsia="標楷體" w:hAnsi="標楷體"/>
              </w:rPr>
            </w:pPr>
            <w:r w:rsidRPr="00071BBA">
              <w:rPr>
                <w:rFonts w:ascii="標楷體" w:eastAsia="標楷體" w:hAnsi="標楷體" w:hint="eastAsia"/>
              </w:rPr>
              <w:t>最大債權金融機構代號</w:t>
            </w:r>
          </w:p>
        </w:tc>
        <w:tc>
          <w:tcPr>
            <w:tcW w:w="624" w:type="pct"/>
          </w:tcPr>
          <w:p w14:paraId="7C8AACFE" w14:textId="77777777" w:rsidR="00E24265" w:rsidRPr="00615D4B" w:rsidRDefault="00E24265" w:rsidP="005F76AD">
            <w:pPr>
              <w:rPr>
                <w:rFonts w:ascii="標楷體" w:eastAsia="標楷體" w:hAnsi="標楷體"/>
              </w:rPr>
            </w:pPr>
          </w:p>
        </w:tc>
        <w:tc>
          <w:tcPr>
            <w:tcW w:w="624" w:type="pct"/>
          </w:tcPr>
          <w:p w14:paraId="6F1B8D72" w14:textId="77777777" w:rsidR="00E24265" w:rsidRPr="00615D4B" w:rsidRDefault="00E24265" w:rsidP="005F76AD">
            <w:pPr>
              <w:rPr>
                <w:rFonts w:ascii="標楷體" w:eastAsia="標楷體" w:hAnsi="標楷體"/>
              </w:rPr>
            </w:pPr>
          </w:p>
        </w:tc>
        <w:tc>
          <w:tcPr>
            <w:tcW w:w="537" w:type="pct"/>
          </w:tcPr>
          <w:p w14:paraId="0F0E5450" w14:textId="77777777" w:rsidR="00E24265" w:rsidRPr="00615D4B" w:rsidRDefault="00E24265" w:rsidP="005F76AD">
            <w:pPr>
              <w:rPr>
                <w:rFonts w:ascii="標楷體" w:eastAsia="標楷體" w:hAnsi="標楷體"/>
              </w:rPr>
            </w:pPr>
          </w:p>
        </w:tc>
        <w:tc>
          <w:tcPr>
            <w:tcW w:w="299" w:type="pct"/>
          </w:tcPr>
          <w:p w14:paraId="33C54B51" w14:textId="77777777" w:rsidR="00E24265" w:rsidRPr="00615D4B" w:rsidRDefault="00E24265" w:rsidP="005F76AD">
            <w:pPr>
              <w:rPr>
                <w:rFonts w:ascii="標楷體" w:eastAsia="標楷體" w:hAnsi="標楷體"/>
              </w:rPr>
            </w:pPr>
          </w:p>
        </w:tc>
        <w:tc>
          <w:tcPr>
            <w:tcW w:w="299" w:type="pct"/>
          </w:tcPr>
          <w:p w14:paraId="32E73C7E" w14:textId="77777777" w:rsidR="00E24265" w:rsidRPr="00615D4B" w:rsidRDefault="00E24265" w:rsidP="005F76AD">
            <w:pPr>
              <w:rPr>
                <w:rFonts w:ascii="標楷體" w:eastAsia="標楷體" w:hAnsi="標楷體"/>
              </w:rPr>
            </w:pPr>
          </w:p>
        </w:tc>
        <w:tc>
          <w:tcPr>
            <w:tcW w:w="1643" w:type="pct"/>
          </w:tcPr>
          <w:p w14:paraId="6C086DFC" w14:textId="77777777" w:rsidR="00E24265" w:rsidRPr="00615D4B" w:rsidRDefault="00E24265" w:rsidP="005F76AD">
            <w:pPr>
              <w:rPr>
                <w:rFonts w:ascii="標楷體" w:eastAsia="標楷體" w:hAnsi="標楷體"/>
              </w:rPr>
            </w:pPr>
          </w:p>
        </w:tc>
      </w:tr>
      <w:tr w:rsidR="00E24265" w:rsidRPr="00615D4B" w14:paraId="29C85956" w14:textId="77777777" w:rsidTr="005F76AD">
        <w:trPr>
          <w:trHeight w:val="291"/>
          <w:jc w:val="center"/>
        </w:trPr>
        <w:tc>
          <w:tcPr>
            <w:tcW w:w="219" w:type="pct"/>
          </w:tcPr>
          <w:p w14:paraId="61B77989" w14:textId="77777777" w:rsidR="00E24265" w:rsidRPr="00615D4B" w:rsidRDefault="00E24265" w:rsidP="005F76AD">
            <w:pPr>
              <w:rPr>
                <w:rFonts w:ascii="標楷體" w:eastAsia="標楷體" w:hAnsi="標楷體"/>
              </w:rPr>
            </w:pPr>
            <w:r>
              <w:rPr>
                <w:rFonts w:ascii="標楷體" w:eastAsia="標楷體" w:hAnsi="標楷體" w:hint="eastAsia"/>
              </w:rPr>
              <w:t>6</w:t>
            </w:r>
          </w:p>
        </w:tc>
        <w:tc>
          <w:tcPr>
            <w:tcW w:w="756" w:type="pct"/>
          </w:tcPr>
          <w:p w14:paraId="56BE6452" w14:textId="77777777" w:rsidR="00E24265" w:rsidRPr="00615D4B" w:rsidRDefault="00E24265" w:rsidP="005F76AD">
            <w:pPr>
              <w:rPr>
                <w:rFonts w:ascii="標楷體" w:eastAsia="標楷體" w:hAnsi="標楷體"/>
              </w:rPr>
            </w:pPr>
            <w:r w:rsidRPr="00071BBA">
              <w:rPr>
                <w:rFonts w:ascii="標楷體" w:eastAsia="標楷體" w:hAnsi="標楷體" w:hint="eastAsia"/>
              </w:rPr>
              <w:t>帳號</w:t>
            </w:r>
          </w:p>
        </w:tc>
        <w:tc>
          <w:tcPr>
            <w:tcW w:w="624" w:type="pct"/>
          </w:tcPr>
          <w:p w14:paraId="611B78AD" w14:textId="77777777" w:rsidR="00E24265" w:rsidRPr="00615D4B" w:rsidRDefault="00E24265" w:rsidP="005F76AD">
            <w:pPr>
              <w:rPr>
                <w:rFonts w:ascii="標楷體" w:eastAsia="標楷體" w:hAnsi="標楷體"/>
              </w:rPr>
            </w:pPr>
          </w:p>
        </w:tc>
        <w:tc>
          <w:tcPr>
            <w:tcW w:w="624" w:type="pct"/>
          </w:tcPr>
          <w:p w14:paraId="75F16B59" w14:textId="77777777" w:rsidR="00E24265" w:rsidRPr="00615D4B" w:rsidRDefault="00E24265" w:rsidP="005F76AD">
            <w:pPr>
              <w:rPr>
                <w:rFonts w:ascii="標楷體" w:eastAsia="標楷體" w:hAnsi="標楷體"/>
              </w:rPr>
            </w:pPr>
          </w:p>
        </w:tc>
        <w:tc>
          <w:tcPr>
            <w:tcW w:w="537" w:type="pct"/>
          </w:tcPr>
          <w:p w14:paraId="49B021C1" w14:textId="77777777" w:rsidR="00E24265" w:rsidRPr="00615D4B" w:rsidRDefault="00E24265" w:rsidP="005F76AD">
            <w:pPr>
              <w:rPr>
                <w:rFonts w:ascii="標楷體" w:eastAsia="標楷體" w:hAnsi="標楷體"/>
              </w:rPr>
            </w:pPr>
          </w:p>
        </w:tc>
        <w:tc>
          <w:tcPr>
            <w:tcW w:w="299" w:type="pct"/>
          </w:tcPr>
          <w:p w14:paraId="050BBCAA" w14:textId="77777777" w:rsidR="00E24265" w:rsidRPr="00615D4B" w:rsidRDefault="00E24265" w:rsidP="005F76AD">
            <w:pPr>
              <w:rPr>
                <w:rFonts w:ascii="標楷體" w:eastAsia="標楷體" w:hAnsi="標楷體"/>
              </w:rPr>
            </w:pPr>
          </w:p>
        </w:tc>
        <w:tc>
          <w:tcPr>
            <w:tcW w:w="299" w:type="pct"/>
          </w:tcPr>
          <w:p w14:paraId="2E51672D" w14:textId="77777777" w:rsidR="00E24265" w:rsidRPr="00615D4B" w:rsidRDefault="00E24265" w:rsidP="005F76AD">
            <w:pPr>
              <w:rPr>
                <w:rFonts w:ascii="標楷體" w:eastAsia="標楷體" w:hAnsi="標楷體"/>
              </w:rPr>
            </w:pPr>
          </w:p>
        </w:tc>
        <w:tc>
          <w:tcPr>
            <w:tcW w:w="1643" w:type="pct"/>
          </w:tcPr>
          <w:p w14:paraId="03F003A4" w14:textId="77777777" w:rsidR="00E24265" w:rsidRPr="00615D4B" w:rsidRDefault="00E24265" w:rsidP="005F76AD">
            <w:pPr>
              <w:rPr>
                <w:rFonts w:ascii="標楷體" w:eastAsia="標楷體" w:hAnsi="標楷體"/>
              </w:rPr>
            </w:pPr>
          </w:p>
        </w:tc>
      </w:tr>
      <w:tr w:rsidR="00E24265" w:rsidRPr="00615D4B" w14:paraId="674B3BF8" w14:textId="77777777" w:rsidTr="005F76AD">
        <w:trPr>
          <w:trHeight w:val="291"/>
          <w:jc w:val="center"/>
        </w:trPr>
        <w:tc>
          <w:tcPr>
            <w:tcW w:w="219" w:type="pct"/>
          </w:tcPr>
          <w:p w14:paraId="0617F8E9" w14:textId="77777777" w:rsidR="00E24265" w:rsidRPr="00615D4B" w:rsidRDefault="00E24265" w:rsidP="005F76AD">
            <w:pPr>
              <w:rPr>
                <w:rFonts w:ascii="標楷體" w:eastAsia="標楷體" w:hAnsi="標楷體"/>
              </w:rPr>
            </w:pPr>
            <w:r>
              <w:rPr>
                <w:rFonts w:ascii="標楷體" w:eastAsia="標楷體" w:hAnsi="標楷體" w:hint="eastAsia"/>
              </w:rPr>
              <w:t>7</w:t>
            </w:r>
          </w:p>
        </w:tc>
        <w:tc>
          <w:tcPr>
            <w:tcW w:w="756" w:type="pct"/>
          </w:tcPr>
          <w:p w14:paraId="60B4ACC1" w14:textId="77777777" w:rsidR="00E24265" w:rsidRPr="00615D4B" w:rsidRDefault="00E24265" w:rsidP="005F76AD">
            <w:pPr>
              <w:rPr>
                <w:rFonts w:ascii="標楷體" w:eastAsia="標楷體" w:hAnsi="標楷體"/>
              </w:rPr>
            </w:pPr>
            <w:r w:rsidRPr="00071BBA">
              <w:rPr>
                <w:rFonts w:ascii="標楷體" w:eastAsia="標楷體" w:hAnsi="標楷體" w:hint="eastAsia"/>
              </w:rPr>
              <w:t>擔保品類別</w:t>
            </w:r>
          </w:p>
        </w:tc>
        <w:tc>
          <w:tcPr>
            <w:tcW w:w="624" w:type="pct"/>
          </w:tcPr>
          <w:p w14:paraId="0E54451A" w14:textId="77777777" w:rsidR="00E24265" w:rsidRPr="00615D4B" w:rsidRDefault="00E24265" w:rsidP="005F76AD">
            <w:pPr>
              <w:rPr>
                <w:rFonts w:ascii="標楷體" w:eastAsia="標楷體" w:hAnsi="標楷體"/>
              </w:rPr>
            </w:pPr>
          </w:p>
        </w:tc>
        <w:tc>
          <w:tcPr>
            <w:tcW w:w="624" w:type="pct"/>
          </w:tcPr>
          <w:p w14:paraId="51EBB9E1" w14:textId="77777777" w:rsidR="00E24265" w:rsidRPr="00615D4B" w:rsidRDefault="00E24265" w:rsidP="005F76AD">
            <w:pPr>
              <w:rPr>
                <w:rFonts w:ascii="標楷體" w:eastAsia="標楷體" w:hAnsi="標楷體"/>
              </w:rPr>
            </w:pPr>
          </w:p>
        </w:tc>
        <w:tc>
          <w:tcPr>
            <w:tcW w:w="537" w:type="pct"/>
          </w:tcPr>
          <w:p w14:paraId="5B46D8D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7FA4DE2" w14:textId="77777777" w:rsidR="00E24265" w:rsidRPr="00615D4B" w:rsidRDefault="00E24265" w:rsidP="005F76AD">
            <w:pPr>
              <w:rPr>
                <w:rFonts w:ascii="標楷體" w:eastAsia="標楷體" w:hAnsi="標楷體"/>
              </w:rPr>
            </w:pPr>
          </w:p>
        </w:tc>
        <w:tc>
          <w:tcPr>
            <w:tcW w:w="299" w:type="pct"/>
          </w:tcPr>
          <w:p w14:paraId="688AA866" w14:textId="77777777" w:rsidR="00E24265" w:rsidRPr="00615D4B" w:rsidRDefault="00E24265" w:rsidP="005F76AD">
            <w:pPr>
              <w:rPr>
                <w:rFonts w:ascii="標楷體" w:eastAsia="標楷體" w:hAnsi="標楷體"/>
              </w:rPr>
            </w:pPr>
          </w:p>
        </w:tc>
        <w:tc>
          <w:tcPr>
            <w:tcW w:w="1643" w:type="pct"/>
          </w:tcPr>
          <w:p w14:paraId="2A6B2DF8" w14:textId="77777777" w:rsidR="00E24265" w:rsidRPr="00EC503A" w:rsidRDefault="00E24265" w:rsidP="005F76AD">
            <w:pPr>
              <w:rPr>
                <w:rFonts w:ascii="標楷體" w:eastAsia="標楷體" w:hAnsi="標楷體"/>
              </w:rPr>
            </w:pPr>
            <w:r w:rsidRPr="00EC503A">
              <w:rPr>
                <w:rFonts w:ascii="標楷體" w:eastAsia="標楷體" w:hAnsi="標楷體" w:hint="eastAsia"/>
              </w:rPr>
              <w:t>1:純信用</w:t>
            </w:r>
          </w:p>
          <w:p w14:paraId="6CCF3F8F" w14:textId="77777777" w:rsidR="00E24265" w:rsidRPr="00EC503A" w:rsidRDefault="00E24265" w:rsidP="005F76AD">
            <w:pPr>
              <w:rPr>
                <w:rFonts w:ascii="標楷體" w:eastAsia="標楷體" w:hAnsi="標楷體"/>
              </w:rPr>
            </w:pPr>
            <w:r w:rsidRPr="00EC503A">
              <w:rPr>
                <w:rFonts w:ascii="標楷體" w:eastAsia="標楷體" w:hAnsi="標楷體" w:hint="eastAsia"/>
              </w:rPr>
              <w:t>2:信用保險</w:t>
            </w:r>
          </w:p>
          <w:p w14:paraId="65C64131" w14:textId="77777777" w:rsidR="00E24265" w:rsidRPr="00EC503A" w:rsidRDefault="00E24265" w:rsidP="005F76AD">
            <w:pPr>
              <w:rPr>
                <w:rFonts w:ascii="標楷體" w:eastAsia="標楷體" w:hAnsi="標楷體"/>
              </w:rPr>
            </w:pPr>
            <w:r w:rsidRPr="00EC503A">
              <w:rPr>
                <w:rFonts w:ascii="標楷體" w:eastAsia="標楷體" w:hAnsi="標楷體" w:hint="eastAsia"/>
              </w:rPr>
              <w:t>3:政府(或金融機構)保證</w:t>
            </w:r>
          </w:p>
          <w:p w14:paraId="01BFD28A" w14:textId="77777777" w:rsidR="00E24265" w:rsidRPr="00EC503A" w:rsidRDefault="00E24265" w:rsidP="005F76AD">
            <w:pPr>
              <w:rPr>
                <w:rFonts w:ascii="標楷體" w:eastAsia="標楷體" w:hAnsi="標楷體"/>
              </w:rPr>
            </w:pPr>
            <w:r w:rsidRPr="00EC503A">
              <w:rPr>
                <w:rFonts w:ascii="標楷體" w:eastAsia="標楷體" w:hAnsi="標楷體" w:hint="eastAsia"/>
              </w:rPr>
              <w:t>4:其他機構保證</w:t>
            </w:r>
          </w:p>
          <w:p w14:paraId="36FCB487" w14:textId="77777777" w:rsidR="00E24265" w:rsidRPr="00EC503A" w:rsidRDefault="00E24265" w:rsidP="005F76AD">
            <w:pPr>
              <w:rPr>
                <w:rFonts w:ascii="標楷體" w:eastAsia="標楷體" w:hAnsi="標楷體"/>
              </w:rPr>
            </w:pPr>
            <w:r w:rsidRPr="00EC503A">
              <w:rPr>
                <w:rFonts w:ascii="標楷體" w:eastAsia="標楷體" w:hAnsi="標楷體" w:hint="eastAsia"/>
              </w:rPr>
              <w:t>5:中小企業信用保證基金保證</w:t>
            </w:r>
          </w:p>
          <w:p w14:paraId="17A661F6" w14:textId="77777777" w:rsidR="00E24265" w:rsidRPr="00EC503A" w:rsidRDefault="00E24265" w:rsidP="005F76AD">
            <w:pPr>
              <w:rPr>
                <w:rFonts w:ascii="標楷體" w:eastAsia="標楷體" w:hAnsi="標楷體"/>
              </w:rPr>
            </w:pPr>
            <w:r w:rsidRPr="00EC503A">
              <w:rPr>
                <w:rFonts w:ascii="標楷體" w:eastAsia="標楷體" w:hAnsi="標楷體" w:hint="eastAsia"/>
              </w:rPr>
              <w:t>6:農業信用保證基金保證</w:t>
            </w:r>
          </w:p>
          <w:p w14:paraId="6508C659" w14:textId="77777777" w:rsidR="00E24265" w:rsidRPr="00EC503A" w:rsidRDefault="00E24265" w:rsidP="005F76AD">
            <w:pPr>
              <w:rPr>
                <w:rFonts w:ascii="標楷體" w:eastAsia="標楷體" w:hAnsi="標楷體"/>
              </w:rPr>
            </w:pPr>
            <w:r w:rsidRPr="00EC503A">
              <w:rPr>
                <w:rFonts w:ascii="標楷體" w:eastAsia="標楷體" w:hAnsi="標楷體" w:hint="eastAsia"/>
              </w:rPr>
              <w:t>7:華僑貸款信用保證基金保證</w:t>
            </w:r>
          </w:p>
          <w:p w14:paraId="1CAE3613" w14:textId="77777777" w:rsidR="00E24265" w:rsidRPr="00EC503A" w:rsidRDefault="00E24265" w:rsidP="005F76AD">
            <w:pPr>
              <w:rPr>
                <w:rFonts w:ascii="標楷體" w:eastAsia="標楷體" w:hAnsi="標楷體"/>
              </w:rPr>
            </w:pPr>
            <w:r w:rsidRPr="00EC503A">
              <w:rPr>
                <w:rFonts w:ascii="標楷體" w:eastAsia="標楷體" w:hAnsi="標楷體" w:hint="eastAsia"/>
              </w:rPr>
              <w:t>8:國際合作發展基金會信用保證</w:t>
            </w:r>
          </w:p>
          <w:p w14:paraId="625D4666" w14:textId="77777777" w:rsidR="00E24265" w:rsidRPr="00EC503A" w:rsidRDefault="00E24265" w:rsidP="005F76AD">
            <w:pPr>
              <w:rPr>
                <w:rFonts w:ascii="標楷體" w:eastAsia="標楷體" w:hAnsi="標楷體"/>
              </w:rPr>
            </w:pPr>
            <w:r w:rsidRPr="00EC503A">
              <w:rPr>
                <w:rFonts w:ascii="標楷體" w:eastAsia="標楷體" w:hAnsi="標楷體" w:hint="eastAsia"/>
              </w:rPr>
              <w:t>9:原住民族綜合發展基金信用保證</w:t>
            </w:r>
          </w:p>
          <w:p w14:paraId="2F62AC8B" w14:textId="77777777" w:rsidR="00E24265" w:rsidRPr="00EC503A" w:rsidRDefault="00E24265" w:rsidP="005F76AD">
            <w:pPr>
              <w:rPr>
                <w:rFonts w:ascii="標楷體" w:eastAsia="標楷體" w:hAnsi="標楷體"/>
              </w:rPr>
            </w:pPr>
            <w:r w:rsidRPr="00EC503A">
              <w:rPr>
                <w:rFonts w:ascii="標楷體" w:eastAsia="標楷體" w:hAnsi="標楷體" w:hint="eastAsia"/>
              </w:rPr>
              <w:t>10:債券(公債)</w:t>
            </w:r>
          </w:p>
          <w:p w14:paraId="77822324" w14:textId="77777777" w:rsidR="00E24265" w:rsidRPr="00EC503A" w:rsidRDefault="00E24265" w:rsidP="005F76AD">
            <w:pPr>
              <w:rPr>
                <w:rFonts w:ascii="標楷體" w:eastAsia="標楷體" w:hAnsi="標楷體"/>
              </w:rPr>
            </w:pPr>
            <w:r w:rsidRPr="00EC503A">
              <w:rPr>
                <w:rFonts w:ascii="標楷體" w:eastAsia="標楷體" w:hAnsi="標楷體" w:hint="eastAsia"/>
              </w:rPr>
              <w:t>11:擔保公司債</w:t>
            </w:r>
          </w:p>
          <w:p w14:paraId="568B0354" w14:textId="77777777" w:rsidR="00E24265" w:rsidRPr="00EC503A" w:rsidRDefault="00E24265" w:rsidP="005F76AD">
            <w:pPr>
              <w:rPr>
                <w:rFonts w:ascii="標楷體" w:eastAsia="標楷體" w:hAnsi="標楷體"/>
              </w:rPr>
            </w:pPr>
            <w:r w:rsidRPr="00EC503A">
              <w:rPr>
                <w:rFonts w:ascii="標楷體" w:eastAsia="標楷體" w:hAnsi="標楷體" w:hint="eastAsia"/>
              </w:rPr>
              <w:t>12:無擔保公司債</w:t>
            </w:r>
          </w:p>
          <w:p w14:paraId="2E0B930B" w14:textId="77777777" w:rsidR="00E24265" w:rsidRPr="00EC503A" w:rsidRDefault="00E24265" w:rsidP="005F76AD">
            <w:pPr>
              <w:rPr>
                <w:rFonts w:ascii="標楷體" w:eastAsia="標楷體" w:hAnsi="標楷體"/>
              </w:rPr>
            </w:pPr>
            <w:r w:rsidRPr="00EC503A">
              <w:rPr>
                <w:rFonts w:ascii="標楷體" w:eastAsia="標楷體" w:hAnsi="標楷體" w:hint="eastAsia"/>
              </w:rPr>
              <w:t>13:金融債券</w:t>
            </w:r>
          </w:p>
          <w:p w14:paraId="0D14EB8F" w14:textId="77777777" w:rsidR="00E24265" w:rsidRPr="00EC503A" w:rsidRDefault="00E24265" w:rsidP="005F76AD">
            <w:pPr>
              <w:rPr>
                <w:rFonts w:ascii="標楷體" w:eastAsia="標楷體" w:hAnsi="標楷體"/>
              </w:rPr>
            </w:pPr>
            <w:r w:rsidRPr="00EC503A">
              <w:rPr>
                <w:rFonts w:ascii="標楷體" w:eastAsia="標楷體" w:hAnsi="標楷體" w:hint="eastAsia"/>
              </w:rPr>
              <w:t>14:股票(或股權憑證)</w:t>
            </w:r>
          </w:p>
          <w:p w14:paraId="769D8943" w14:textId="77777777" w:rsidR="00E24265" w:rsidRPr="00EC503A" w:rsidRDefault="00E24265" w:rsidP="005F76AD">
            <w:pPr>
              <w:rPr>
                <w:rFonts w:ascii="標楷體" w:eastAsia="標楷體" w:hAnsi="標楷體"/>
              </w:rPr>
            </w:pPr>
            <w:r w:rsidRPr="00EC503A">
              <w:rPr>
                <w:rFonts w:ascii="標楷體" w:eastAsia="標楷體" w:hAnsi="標楷體" w:hint="eastAsia"/>
              </w:rPr>
              <w:t>15:證券融資</w:t>
            </w:r>
          </w:p>
          <w:p w14:paraId="14A7D803" w14:textId="77777777" w:rsidR="00E24265" w:rsidRPr="00EC503A" w:rsidRDefault="00E24265" w:rsidP="005F76AD">
            <w:pPr>
              <w:rPr>
                <w:rFonts w:ascii="標楷體" w:eastAsia="標楷體" w:hAnsi="標楷體"/>
              </w:rPr>
            </w:pPr>
            <w:r w:rsidRPr="00EC503A">
              <w:rPr>
                <w:rFonts w:ascii="標楷體" w:eastAsia="標楷體" w:hAnsi="標楷體" w:hint="eastAsia"/>
              </w:rPr>
              <w:t>16:國庫券</w:t>
            </w:r>
          </w:p>
          <w:p w14:paraId="0616AA8F" w14:textId="77777777" w:rsidR="00E24265" w:rsidRPr="00EC503A" w:rsidRDefault="00E24265" w:rsidP="005F76AD">
            <w:pPr>
              <w:rPr>
                <w:rFonts w:ascii="標楷體" w:eastAsia="標楷體" w:hAnsi="標楷體"/>
              </w:rPr>
            </w:pPr>
            <w:r w:rsidRPr="00EC503A">
              <w:rPr>
                <w:rFonts w:ascii="標楷體" w:eastAsia="標楷體" w:hAnsi="標楷體" w:hint="eastAsia"/>
              </w:rPr>
              <w:t>17:儲蓄券</w:t>
            </w:r>
          </w:p>
          <w:p w14:paraId="2E99DDA8" w14:textId="77777777" w:rsidR="00E24265" w:rsidRPr="00EC503A" w:rsidRDefault="00E24265" w:rsidP="005F76AD">
            <w:pPr>
              <w:rPr>
                <w:rFonts w:ascii="標楷體" w:eastAsia="標楷體" w:hAnsi="標楷體"/>
              </w:rPr>
            </w:pPr>
            <w:r w:rsidRPr="00EC503A">
              <w:rPr>
                <w:rFonts w:ascii="標楷體" w:eastAsia="標楷體" w:hAnsi="標楷體" w:hint="eastAsia"/>
              </w:rPr>
              <w:t>18:中央銀行可轉讓定期存單</w:t>
            </w:r>
          </w:p>
          <w:p w14:paraId="5FD9483A" w14:textId="77777777" w:rsidR="00E24265" w:rsidRPr="00EC503A" w:rsidRDefault="00E24265" w:rsidP="005F76AD">
            <w:pPr>
              <w:rPr>
                <w:rFonts w:ascii="標楷體" w:eastAsia="標楷體" w:hAnsi="標楷體"/>
              </w:rPr>
            </w:pPr>
            <w:r w:rsidRPr="00EC503A">
              <w:rPr>
                <w:rFonts w:ascii="標楷體" w:eastAsia="標楷體" w:hAnsi="標楷體" w:hint="eastAsia"/>
              </w:rPr>
              <w:t>19:一般金融機構可轉讓定期存單</w:t>
            </w:r>
          </w:p>
          <w:p w14:paraId="2DB4BCE0" w14:textId="77777777" w:rsidR="00E24265" w:rsidRPr="00EC503A" w:rsidRDefault="00E24265" w:rsidP="005F76AD">
            <w:pPr>
              <w:rPr>
                <w:rFonts w:ascii="標楷體" w:eastAsia="標楷體" w:hAnsi="標楷體"/>
              </w:rPr>
            </w:pPr>
            <w:r w:rsidRPr="00EC503A">
              <w:rPr>
                <w:rFonts w:ascii="標楷體" w:eastAsia="標楷體" w:hAnsi="標楷體" w:hint="eastAsia"/>
              </w:rPr>
              <w:t>20:匯票</w:t>
            </w:r>
          </w:p>
          <w:p w14:paraId="09BEB51F" w14:textId="77777777" w:rsidR="00E24265" w:rsidRPr="00EC503A" w:rsidRDefault="00E24265" w:rsidP="005F76AD">
            <w:pPr>
              <w:rPr>
                <w:rFonts w:ascii="標楷體" w:eastAsia="標楷體" w:hAnsi="標楷體"/>
              </w:rPr>
            </w:pPr>
            <w:r w:rsidRPr="00EC503A">
              <w:rPr>
                <w:rFonts w:ascii="標楷體" w:eastAsia="標楷體" w:hAnsi="標楷體" w:hint="eastAsia"/>
              </w:rPr>
              <w:t>21:本票</w:t>
            </w:r>
          </w:p>
          <w:p w14:paraId="74370E45" w14:textId="77777777" w:rsidR="00E24265" w:rsidRPr="00EC503A" w:rsidRDefault="00E24265" w:rsidP="005F76AD">
            <w:pPr>
              <w:rPr>
                <w:rFonts w:ascii="標楷體" w:eastAsia="標楷體" w:hAnsi="標楷體"/>
              </w:rPr>
            </w:pPr>
            <w:r w:rsidRPr="00EC503A">
              <w:rPr>
                <w:rFonts w:ascii="標楷體" w:eastAsia="標楷體" w:hAnsi="標楷體" w:hint="eastAsia"/>
              </w:rPr>
              <w:t>22:應收票據(含支票)</w:t>
            </w:r>
          </w:p>
          <w:p w14:paraId="7F2B6D1E" w14:textId="77777777" w:rsidR="00E24265" w:rsidRPr="00EC503A" w:rsidRDefault="00E24265" w:rsidP="005F76AD">
            <w:pPr>
              <w:rPr>
                <w:rFonts w:ascii="標楷體" w:eastAsia="標楷體" w:hAnsi="標楷體"/>
              </w:rPr>
            </w:pPr>
            <w:r w:rsidRPr="00EC503A">
              <w:rPr>
                <w:rFonts w:ascii="標楷體" w:eastAsia="標楷體" w:hAnsi="標楷體" w:hint="eastAsia"/>
              </w:rPr>
              <w:t>23:信託憑證</w:t>
            </w:r>
          </w:p>
          <w:p w14:paraId="40060212" w14:textId="77777777" w:rsidR="00E24265" w:rsidRPr="00EC503A" w:rsidRDefault="00E24265" w:rsidP="005F76AD">
            <w:pPr>
              <w:rPr>
                <w:rFonts w:ascii="標楷體" w:eastAsia="標楷體" w:hAnsi="標楷體"/>
              </w:rPr>
            </w:pPr>
            <w:r w:rsidRPr="00EC503A">
              <w:rPr>
                <w:rFonts w:ascii="標楷體" w:eastAsia="標楷體" w:hAnsi="標楷體" w:hint="eastAsia"/>
              </w:rPr>
              <w:t>24:受益憑證</w:t>
            </w:r>
          </w:p>
          <w:p w14:paraId="418A5537" w14:textId="77777777" w:rsidR="00E24265" w:rsidRPr="00EC503A" w:rsidRDefault="00E24265" w:rsidP="005F76AD">
            <w:pPr>
              <w:rPr>
                <w:rFonts w:ascii="標楷體" w:eastAsia="標楷體" w:hAnsi="標楷體"/>
              </w:rPr>
            </w:pPr>
            <w:r w:rsidRPr="00EC503A">
              <w:rPr>
                <w:rFonts w:ascii="標楷體" w:eastAsia="標楷體" w:hAnsi="標楷體" w:hint="eastAsia"/>
              </w:rPr>
              <w:t>25:信用狀</w:t>
            </w:r>
          </w:p>
          <w:p w14:paraId="72F3EF4D" w14:textId="77777777" w:rsidR="00E24265" w:rsidRPr="00EC503A" w:rsidRDefault="00E24265" w:rsidP="005F76AD">
            <w:pPr>
              <w:rPr>
                <w:rFonts w:ascii="標楷體" w:eastAsia="標楷體" w:hAnsi="標楷體"/>
              </w:rPr>
            </w:pPr>
            <w:r w:rsidRPr="00EC503A">
              <w:rPr>
                <w:rFonts w:ascii="標楷體" w:eastAsia="標楷體" w:hAnsi="標楷體" w:hint="eastAsia"/>
              </w:rPr>
              <w:t>26:存單</w:t>
            </w:r>
          </w:p>
          <w:p w14:paraId="13305263" w14:textId="77777777" w:rsidR="00E24265" w:rsidRPr="00EC503A" w:rsidRDefault="00E24265" w:rsidP="005F76AD">
            <w:pPr>
              <w:rPr>
                <w:rFonts w:ascii="標楷體" w:eastAsia="標楷體" w:hAnsi="標楷體"/>
              </w:rPr>
            </w:pPr>
            <w:r w:rsidRPr="00EC503A">
              <w:rPr>
                <w:rFonts w:ascii="標楷體" w:eastAsia="標楷體" w:hAnsi="標楷體" w:hint="eastAsia"/>
              </w:rPr>
              <w:t>27:保險(單)</w:t>
            </w:r>
          </w:p>
          <w:p w14:paraId="3FD56BB8" w14:textId="77777777" w:rsidR="00E24265" w:rsidRPr="00EC503A" w:rsidRDefault="00E24265" w:rsidP="005F76AD">
            <w:pPr>
              <w:rPr>
                <w:rFonts w:ascii="標楷體" w:eastAsia="標楷體" w:hAnsi="標楷體"/>
              </w:rPr>
            </w:pPr>
            <w:r w:rsidRPr="00EC503A">
              <w:rPr>
                <w:rFonts w:ascii="標楷體" w:eastAsia="標楷體" w:hAnsi="標楷體" w:hint="eastAsia"/>
              </w:rPr>
              <w:lastRenderedPageBreak/>
              <w:t>28:倉單</w:t>
            </w:r>
          </w:p>
          <w:p w14:paraId="79923DD1" w14:textId="77777777" w:rsidR="00E24265" w:rsidRPr="00EC503A" w:rsidRDefault="00E24265" w:rsidP="005F76AD">
            <w:pPr>
              <w:rPr>
                <w:rFonts w:ascii="標楷體" w:eastAsia="標楷體" w:hAnsi="標楷體"/>
              </w:rPr>
            </w:pPr>
            <w:r w:rsidRPr="00EC503A">
              <w:rPr>
                <w:rFonts w:ascii="標楷體" w:eastAsia="標楷體" w:hAnsi="標楷體" w:hint="eastAsia"/>
              </w:rPr>
              <w:t>29:其他票券</w:t>
            </w:r>
          </w:p>
          <w:p w14:paraId="7A5A822B" w14:textId="77777777" w:rsidR="00E24265" w:rsidRPr="00EC503A" w:rsidRDefault="00E24265" w:rsidP="005F76AD">
            <w:pPr>
              <w:rPr>
                <w:rFonts w:ascii="標楷體" w:eastAsia="標楷體" w:hAnsi="標楷體"/>
              </w:rPr>
            </w:pPr>
            <w:r w:rsidRPr="00EC503A">
              <w:rPr>
                <w:rFonts w:ascii="標楷體" w:eastAsia="標楷體" w:hAnsi="標楷體" w:hint="eastAsia"/>
              </w:rPr>
              <w:t>30:應收帳款債權</w:t>
            </w:r>
          </w:p>
          <w:p w14:paraId="7D40A693" w14:textId="77777777" w:rsidR="00E24265" w:rsidRPr="00EC503A" w:rsidRDefault="00E24265" w:rsidP="005F76AD">
            <w:pPr>
              <w:rPr>
                <w:rFonts w:ascii="標楷體" w:eastAsia="標楷體" w:hAnsi="標楷體"/>
              </w:rPr>
            </w:pPr>
            <w:r w:rsidRPr="00EC503A">
              <w:rPr>
                <w:rFonts w:ascii="標楷體" w:eastAsia="標楷體" w:hAnsi="標楷體" w:hint="eastAsia"/>
              </w:rPr>
              <w:t>31:其他有價證券</w:t>
            </w:r>
          </w:p>
          <w:p w14:paraId="34435874" w14:textId="77777777" w:rsidR="00E24265" w:rsidRPr="00EC503A" w:rsidRDefault="00E24265" w:rsidP="005F76AD">
            <w:pPr>
              <w:rPr>
                <w:rFonts w:ascii="標楷體" w:eastAsia="標楷體" w:hAnsi="標楷體"/>
              </w:rPr>
            </w:pPr>
            <w:r w:rsidRPr="00EC503A">
              <w:rPr>
                <w:rFonts w:ascii="標楷體" w:eastAsia="標楷體" w:hAnsi="標楷體" w:hint="eastAsia"/>
              </w:rPr>
              <w:t>32:其他權利質權</w:t>
            </w:r>
          </w:p>
          <w:p w14:paraId="16A52825" w14:textId="77777777" w:rsidR="00E24265" w:rsidRPr="00EC503A" w:rsidRDefault="00E24265" w:rsidP="005F76AD">
            <w:pPr>
              <w:rPr>
                <w:rFonts w:ascii="標楷體" w:eastAsia="標楷體" w:hAnsi="標楷體"/>
              </w:rPr>
            </w:pPr>
            <w:r w:rsidRPr="00EC503A">
              <w:rPr>
                <w:rFonts w:ascii="標楷體" w:eastAsia="標楷體" w:hAnsi="標楷體" w:hint="eastAsia"/>
              </w:rPr>
              <w:t>33:房地建地(不含建物)</w:t>
            </w:r>
          </w:p>
          <w:p w14:paraId="5901CA4A" w14:textId="77777777" w:rsidR="00E24265" w:rsidRPr="00EC503A" w:rsidRDefault="00E24265" w:rsidP="005F76AD">
            <w:pPr>
              <w:rPr>
                <w:rFonts w:ascii="標楷體" w:eastAsia="標楷體" w:hAnsi="標楷體"/>
              </w:rPr>
            </w:pPr>
            <w:r w:rsidRPr="00EC503A">
              <w:rPr>
                <w:rFonts w:ascii="標楷體" w:eastAsia="標楷體" w:hAnsi="標楷體" w:hint="eastAsia"/>
              </w:rPr>
              <w:t>34:空地</w:t>
            </w:r>
          </w:p>
          <w:p w14:paraId="34BA5139" w14:textId="77777777" w:rsidR="00E24265" w:rsidRPr="00EC503A" w:rsidRDefault="00E24265" w:rsidP="005F76AD">
            <w:pPr>
              <w:rPr>
                <w:rFonts w:ascii="標楷體" w:eastAsia="標楷體" w:hAnsi="標楷體"/>
              </w:rPr>
            </w:pPr>
            <w:r w:rsidRPr="00EC503A">
              <w:rPr>
                <w:rFonts w:ascii="標楷體" w:eastAsia="標楷體" w:hAnsi="標楷體" w:hint="eastAsia"/>
              </w:rPr>
              <w:t>35:農地</w:t>
            </w:r>
          </w:p>
          <w:p w14:paraId="6ACAD777" w14:textId="77777777" w:rsidR="00E24265" w:rsidRPr="00EC503A" w:rsidRDefault="00E24265" w:rsidP="005F76AD">
            <w:pPr>
              <w:rPr>
                <w:rFonts w:ascii="標楷體" w:eastAsia="標楷體" w:hAnsi="標楷體"/>
              </w:rPr>
            </w:pPr>
            <w:r w:rsidRPr="00EC503A">
              <w:rPr>
                <w:rFonts w:ascii="標楷體" w:eastAsia="標楷體" w:hAnsi="標楷體" w:hint="eastAsia"/>
              </w:rPr>
              <w:t>36:林地</w:t>
            </w:r>
          </w:p>
          <w:p w14:paraId="02B8CF52" w14:textId="77777777" w:rsidR="00E24265" w:rsidRPr="00EC503A" w:rsidRDefault="00E24265" w:rsidP="005F76AD">
            <w:pPr>
              <w:rPr>
                <w:rFonts w:ascii="標楷體" w:eastAsia="標楷體" w:hAnsi="標楷體"/>
              </w:rPr>
            </w:pPr>
            <w:r w:rsidRPr="00EC503A">
              <w:rPr>
                <w:rFonts w:ascii="標楷體" w:eastAsia="標楷體" w:hAnsi="標楷體" w:hint="eastAsia"/>
              </w:rPr>
              <w:t>37:養殖地</w:t>
            </w:r>
          </w:p>
          <w:p w14:paraId="06F61D3D" w14:textId="77777777" w:rsidR="00E24265" w:rsidRPr="00EC503A" w:rsidRDefault="00E24265" w:rsidP="005F76AD">
            <w:pPr>
              <w:rPr>
                <w:rFonts w:ascii="標楷體" w:eastAsia="標楷體" w:hAnsi="標楷體"/>
              </w:rPr>
            </w:pPr>
            <w:r w:rsidRPr="00EC503A">
              <w:rPr>
                <w:rFonts w:ascii="標楷體" w:eastAsia="標楷體" w:hAnsi="標楷體" w:hint="eastAsia"/>
              </w:rPr>
              <w:t>38:土地及建物(住宅用)</w:t>
            </w:r>
          </w:p>
          <w:p w14:paraId="2ACC533A" w14:textId="77777777" w:rsidR="00E24265" w:rsidRPr="00EC503A" w:rsidRDefault="00E24265" w:rsidP="005F76AD">
            <w:pPr>
              <w:rPr>
                <w:rFonts w:ascii="標楷體" w:eastAsia="標楷體" w:hAnsi="標楷體"/>
              </w:rPr>
            </w:pPr>
            <w:r w:rsidRPr="00EC503A">
              <w:rPr>
                <w:rFonts w:ascii="標楷體" w:eastAsia="標楷體" w:hAnsi="標楷體" w:hint="eastAsia"/>
              </w:rPr>
              <w:t>39:土地及廠房</w:t>
            </w:r>
          </w:p>
          <w:p w14:paraId="7BA1AD07" w14:textId="77777777" w:rsidR="00E24265" w:rsidRPr="00EC503A" w:rsidRDefault="00E24265" w:rsidP="005F76AD">
            <w:pPr>
              <w:rPr>
                <w:rFonts w:ascii="標楷體" w:eastAsia="標楷體" w:hAnsi="標楷體"/>
              </w:rPr>
            </w:pPr>
            <w:r w:rsidRPr="00EC503A">
              <w:rPr>
                <w:rFonts w:ascii="標楷體" w:eastAsia="標楷體" w:hAnsi="標楷體" w:hint="eastAsia"/>
              </w:rPr>
              <w:t>40:不含土地之建物(住宅用)</w:t>
            </w:r>
          </w:p>
          <w:p w14:paraId="0477D5C1" w14:textId="77777777" w:rsidR="00E24265" w:rsidRPr="00EC503A" w:rsidRDefault="00E24265" w:rsidP="005F76AD">
            <w:pPr>
              <w:rPr>
                <w:rFonts w:ascii="標楷體" w:eastAsia="標楷體" w:hAnsi="標楷體"/>
              </w:rPr>
            </w:pPr>
            <w:r w:rsidRPr="00EC503A">
              <w:rPr>
                <w:rFonts w:ascii="標楷體" w:eastAsia="標楷體" w:hAnsi="標楷體" w:hint="eastAsia"/>
              </w:rPr>
              <w:t>41:不含土地之廠房</w:t>
            </w:r>
          </w:p>
          <w:p w14:paraId="044FEDB6" w14:textId="77777777" w:rsidR="00E24265" w:rsidRPr="00EC503A" w:rsidRDefault="00E24265" w:rsidP="005F76AD">
            <w:pPr>
              <w:rPr>
                <w:rFonts w:ascii="標楷體" w:eastAsia="標楷體" w:hAnsi="標楷體"/>
              </w:rPr>
            </w:pPr>
            <w:r w:rsidRPr="00EC503A">
              <w:rPr>
                <w:rFonts w:ascii="標楷體" w:eastAsia="標楷體" w:hAnsi="標楷體" w:hint="eastAsia"/>
              </w:rPr>
              <w:t>42:高爾夫球場</w:t>
            </w:r>
          </w:p>
          <w:p w14:paraId="095F131F" w14:textId="77777777" w:rsidR="00E24265" w:rsidRPr="00EC503A" w:rsidRDefault="00E24265" w:rsidP="005F76AD">
            <w:pPr>
              <w:rPr>
                <w:rFonts w:ascii="標楷體" w:eastAsia="標楷體" w:hAnsi="標楷體"/>
              </w:rPr>
            </w:pPr>
            <w:r w:rsidRPr="00EC503A">
              <w:rPr>
                <w:rFonts w:ascii="標楷體" w:eastAsia="標楷體" w:hAnsi="標楷體" w:hint="eastAsia"/>
              </w:rPr>
              <w:t>43:土地及建物(商業用)</w:t>
            </w:r>
          </w:p>
          <w:p w14:paraId="1F6D41FD" w14:textId="77777777" w:rsidR="00E24265" w:rsidRPr="00EC503A" w:rsidRDefault="00E24265" w:rsidP="005F76AD">
            <w:pPr>
              <w:rPr>
                <w:rFonts w:ascii="標楷體" w:eastAsia="標楷體" w:hAnsi="標楷體"/>
              </w:rPr>
            </w:pPr>
            <w:r w:rsidRPr="00EC503A">
              <w:rPr>
                <w:rFonts w:ascii="標楷體" w:eastAsia="標楷體" w:hAnsi="標楷體" w:hint="eastAsia"/>
              </w:rPr>
              <w:t>44:不含土地之建物(商業用)</w:t>
            </w:r>
          </w:p>
          <w:p w14:paraId="3D894374" w14:textId="77777777" w:rsidR="00E24265" w:rsidRPr="00EC503A" w:rsidRDefault="00E24265" w:rsidP="005F76AD">
            <w:pPr>
              <w:rPr>
                <w:rFonts w:ascii="標楷體" w:eastAsia="標楷體" w:hAnsi="標楷體"/>
              </w:rPr>
            </w:pPr>
            <w:r w:rsidRPr="00EC503A">
              <w:rPr>
                <w:rFonts w:ascii="標楷體" w:eastAsia="標楷體" w:hAnsi="標楷體" w:hint="eastAsia"/>
              </w:rPr>
              <w:t>45:其他不動產</w:t>
            </w:r>
          </w:p>
          <w:p w14:paraId="55ED89FD" w14:textId="77777777" w:rsidR="00E24265" w:rsidRPr="00EC503A" w:rsidRDefault="00E24265" w:rsidP="005F76AD">
            <w:pPr>
              <w:rPr>
                <w:rFonts w:ascii="標楷體" w:eastAsia="標楷體" w:hAnsi="標楷體"/>
              </w:rPr>
            </w:pPr>
            <w:r w:rsidRPr="00EC503A">
              <w:rPr>
                <w:rFonts w:ascii="標楷體" w:eastAsia="標楷體" w:hAnsi="標楷體" w:hint="eastAsia"/>
              </w:rPr>
              <w:t>46:機器設備</w:t>
            </w:r>
          </w:p>
          <w:p w14:paraId="14D38861" w14:textId="77777777" w:rsidR="00E24265" w:rsidRPr="00EC503A" w:rsidRDefault="00E24265" w:rsidP="005F76AD">
            <w:pPr>
              <w:rPr>
                <w:rFonts w:ascii="標楷體" w:eastAsia="標楷體" w:hAnsi="標楷體"/>
              </w:rPr>
            </w:pPr>
            <w:r w:rsidRPr="00EC503A">
              <w:rPr>
                <w:rFonts w:ascii="標楷體" w:eastAsia="標楷體" w:hAnsi="標楷體" w:hint="eastAsia"/>
              </w:rPr>
              <w:t>47:車輛</w:t>
            </w:r>
          </w:p>
          <w:p w14:paraId="1223A012" w14:textId="77777777" w:rsidR="00E24265" w:rsidRPr="00EC503A" w:rsidRDefault="00E24265" w:rsidP="005F76AD">
            <w:pPr>
              <w:rPr>
                <w:rFonts w:ascii="標楷體" w:eastAsia="標楷體" w:hAnsi="標楷體"/>
              </w:rPr>
            </w:pPr>
            <w:r w:rsidRPr="00EC503A">
              <w:rPr>
                <w:rFonts w:ascii="標楷體" w:eastAsia="標楷體" w:hAnsi="標楷體" w:hint="eastAsia"/>
              </w:rPr>
              <w:t>48:船舶</w:t>
            </w:r>
          </w:p>
          <w:p w14:paraId="7BC09A2B" w14:textId="77777777" w:rsidR="00E24265" w:rsidRPr="00EC503A" w:rsidRDefault="00E24265" w:rsidP="005F76AD">
            <w:pPr>
              <w:rPr>
                <w:rFonts w:ascii="標楷體" w:eastAsia="標楷體" w:hAnsi="標楷體"/>
              </w:rPr>
            </w:pPr>
            <w:r w:rsidRPr="00EC503A">
              <w:rPr>
                <w:rFonts w:ascii="標楷體" w:eastAsia="標楷體" w:hAnsi="標楷體" w:hint="eastAsia"/>
              </w:rPr>
              <w:t>49:漁船</w:t>
            </w:r>
          </w:p>
          <w:p w14:paraId="26E75657" w14:textId="77777777" w:rsidR="00E24265" w:rsidRPr="00EC503A" w:rsidRDefault="00E24265" w:rsidP="005F76AD">
            <w:pPr>
              <w:rPr>
                <w:rFonts w:ascii="標楷體" w:eastAsia="標楷體" w:hAnsi="標楷體"/>
              </w:rPr>
            </w:pPr>
            <w:r w:rsidRPr="00EC503A">
              <w:rPr>
                <w:rFonts w:ascii="標楷體" w:eastAsia="標楷體" w:hAnsi="標楷體" w:hint="eastAsia"/>
              </w:rPr>
              <w:t>50:航空器</w:t>
            </w:r>
          </w:p>
          <w:p w14:paraId="13E7FEAE" w14:textId="77777777" w:rsidR="00E24265" w:rsidRPr="00EC503A" w:rsidRDefault="00E24265" w:rsidP="005F76AD">
            <w:pPr>
              <w:rPr>
                <w:rFonts w:ascii="標楷體" w:eastAsia="標楷體" w:hAnsi="標楷體"/>
              </w:rPr>
            </w:pPr>
            <w:r w:rsidRPr="00EC503A">
              <w:rPr>
                <w:rFonts w:ascii="標楷體" w:eastAsia="標楷體" w:hAnsi="標楷體" w:hint="eastAsia"/>
              </w:rPr>
              <w:t>51:工具</w:t>
            </w:r>
          </w:p>
          <w:p w14:paraId="46222018" w14:textId="77777777" w:rsidR="00E24265" w:rsidRPr="00EC503A" w:rsidRDefault="00E24265" w:rsidP="005F76AD">
            <w:pPr>
              <w:rPr>
                <w:rFonts w:ascii="標楷體" w:eastAsia="標楷體" w:hAnsi="標楷體"/>
              </w:rPr>
            </w:pPr>
            <w:r w:rsidRPr="00EC503A">
              <w:rPr>
                <w:rFonts w:ascii="標楷體" w:eastAsia="標楷體" w:hAnsi="標楷體" w:hint="eastAsia"/>
              </w:rPr>
              <w:t>52:原料</w:t>
            </w:r>
          </w:p>
          <w:p w14:paraId="26360C1E" w14:textId="77777777" w:rsidR="00E24265" w:rsidRPr="00EC503A" w:rsidRDefault="00E24265" w:rsidP="005F76AD">
            <w:pPr>
              <w:rPr>
                <w:rFonts w:ascii="標楷體" w:eastAsia="標楷體" w:hAnsi="標楷體"/>
              </w:rPr>
            </w:pPr>
            <w:r w:rsidRPr="00EC503A">
              <w:rPr>
                <w:rFonts w:ascii="標楷體" w:eastAsia="標楷體" w:hAnsi="標楷體" w:hint="eastAsia"/>
              </w:rPr>
              <w:t>53:半製品</w:t>
            </w:r>
          </w:p>
          <w:p w14:paraId="027B94BF" w14:textId="77777777" w:rsidR="00E24265" w:rsidRPr="00EC503A" w:rsidRDefault="00E24265" w:rsidP="005F76AD">
            <w:pPr>
              <w:rPr>
                <w:rFonts w:ascii="標楷體" w:eastAsia="標楷體" w:hAnsi="標楷體"/>
              </w:rPr>
            </w:pPr>
            <w:r w:rsidRPr="00EC503A">
              <w:rPr>
                <w:rFonts w:ascii="標楷體" w:eastAsia="標楷體" w:hAnsi="標楷體" w:hint="eastAsia"/>
              </w:rPr>
              <w:t>54:商品</w:t>
            </w:r>
          </w:p>
          <w:p w14:paraId="5A061F8E" w14:textId="77777777" w:rsidR="00E24265" w:rsidRPr="00EC503A" w:rsidRDefault="00E24265" w:rsidP="005F76AD">
            <w:pPr>
              <w:rPr>
                <w:rFonts w:ascii="標楷體" w:eastAsia="標楷體" w:hAnsi="標楷體"/>
              </w:rPr>
            </w:pPr>
            <w:r w:rsidRPr="00EC503A">
              <w:rPr>
                <w:rFonts w:ascii="標楷體" w:eastAsia="標楷體" w:hAnsi="標楷體" w:hint="eastAsia"/>
              </w:rPr>
              <w:t>55:農林漁牧產品</w:t>
            </w:r>
          </w:p>
          <w:p w14:paraId="37F55EF5" w14:textId="77777777" w:rsidR="00E24265" w:rsidRPr="00EC503A" w:rsidRDefault="00E24265" w:rsidP="005F76AD">
            <w:pPr>
              <w:rPr>
                <w:rFonts w:ascii="標楷體" w:eastAsia="標楷體" w:hAnsi="標楷體"/>
              </w:rPr>
            </w:pPr>
            <w:r w:rsidRPr="00EC503A">
              <w:rPr>
                <w:rFonts w:ascii="標楷體" w:eastAsia="標楷體" w:hAnsi="標楷體" w:hint="eastAsia"/>
              </w:rPr>
              <w:t>56:畜牧</w:t>
            </w:r>
          </w:p>
          <w:p w14:paraId="5B48BBB6" w14:textId="77777777" w:rsidR="00E24265" w:rsidRPr="00EC503A" w:rsidRDefault="00E24265" w:rsidP="005F76AD">
            <w:pPr>
              <w:rPr>
                <w:rFonts w:ascii="標楷體" w:eastAsia="標楷體" w:hAnsi="標楷體"/>
              </w:rPr>
            </w:pPr>
            <w:r w:rsidRPr="00EC503A">
              <w:rPr>
                <w:rFonts w:ascii="標楷體" w:eastAsia="標楷體" w:hAnsi="標楷體" w:hint="eastAsia"/>
              </w:rPr>
              <w:t>57:其他動產</w:t>
            </w:r>
          </w:p>
          <w:p w14:paraId="105625BD" w14:textId="77777777" w:rsidR="00E24265" w:rsidRPr="00EC503A" w:rsidRDefault="00E24265" w:rsidP="005F76AD">
            <w:pPr>
              <w:rPr>
                <w:rFonts w:ascii="標楷體" w:eastAsia="標楷體" w:hAnsi="標楷體"/>
              </w:rPr>
            </w:pPr>
            <w:r w:rsidRPr="00EC503A">
              <w:rPr>
                <w:rFonts w:ascii="標楷體" w:eastAsia="標楷體" w:hAnsi="標楷體" w:hint="eastAsia"/>
              </w:rPr>
              <w:t>58:黃金</w:t>
            </w:r>
          </w:p>
          <w:p w14:paraId="53F2775C" w14:textId="77777777" w:rsidR="00E24265" w:rsidRPr="00EC503A" w:rsidRDefault="00E24265" w:rsidP="005F76AD">
            <w:pPr>
              <w:rPr>
                <w:rFonts w:ascii="標楷體" w:eastAsia="標楷體" w:hAnsi="標楷體"/>
              </w:rPr>
            </w:pPr>
            <w:r w:rsidRPr="00EC503A">
              <w:rPr>
                <w:rFonts w:ascii="標楷體" w:eastAsia="標楷體" w:hAnsi="標楷體" w:hint="eastAsia"/>
              </w:rPr>
              <w:t>59:珠寶</w:t>
            </w:r>
          </w:p>
          <w:p w14:paraId="17D9EB00" w14:textId="77777777" w:rsidR="00E24265" w:rsidRPr="00EC503A" w:rsidRDefault="00E24265" w:rsidP="005F76AD">
            <w:pPr>
              <w:rPr>
                <w:rFonts w:ascii="標楷體" w:eastAsia="標楷體" w:hAnsi="標楷體"/>
              </w:rPr>
            </w:pPr>
            <w:r w:rsidRPr="00EC503A">
              <w:rPr>
                <w:rFonts w:ascii="標楷體" w:eastAsia="標楷體" w:hAnsi="標楷體" w:hint="eastAsia"/>
              </w:rPr>
              <w:t>60:古董</w:t>
            </w:r>
          </w:p>
          <w:p w14:paraId="1E192C07" w14:textId="77777777" w:rsidR="00E24265" w:rsidRPr="00EC503A" w:rsidRDefault="00E24265" w:rsidP="005F76AD">
            <w:pPr>
              <w:rPr>
                <w:rFonts w:ascii="標楷體" w:eastAsia="標楷體" w:hAnsi="標楷體"/>
              </w:rPr>
            </w:pPr>
            <w:r w:rsidRPr="00EC503A">
              <w:rPr>
                <w:rFonts w:ascii="標楷體" w:eastAsia="標楷體" w:hAnsi="標楷體" w:hint="eastAsia"/>
              </w:rPr>
              <w:t>61:字畫</w:t>
            </w:r>
          </w:p>
          <w:p w14:paraId="46BAD7E4" w14:textId="77777777" w:rsidR="00E24265" w:rsidRPr="00EC503A" w:rsidRDefault="00E24265" w:rsidP="005F76AD">
            <w:pPr>
              <w:rPr>
                <w:rFonts w:ascii="標楷體" w:eastAsia="標楷體" w:hAnsi="標楷體"/>
              </w:rPr>
            </w:pPr>
            <w:r w:rsidRPr="00EC503A">
              <w:rPr>
                <w:rFonts w:ascii="標楷體" w:eastAsia="標楷體" w:hAnsi="標楷體" w:hint="eastAsia"/>
              </w:rPr>
              <w:t>62:藝品</w:t>
            </w:r>
          </w:p>
          <w:p w14:paraId="08F92D62" w14:textId="77777777" w:rsidR="00E24265" w:rsidRPr="00EC503A" w:rsidRDefault="00E24265" w:rsidP="005F76AD">
            <w:pPr>
              <w:rPr>
                <w:rFonts w:ascii="標楷體" w:eastAsia="標楷體" w:hAnsi="標楷體"/>
              </w:rPr>
            </w:pPr>
            <w:r w:rsidRPr="00EC503A">
              <w:rPr>
                <w:rFonts w:ascii="標楷體" w:eastAsia="標楷體" w:hAnsi="標楷體" w:hint="eastAsia"/>
              </w:rPr>
              <w:t>63:其他貴重物品</w:t>
            </w:r>
          </w:p>
          <w:p w14:paraId="5A4EBD20" w14:textId="77777777" w:rsidR="00E24265" w:rsidRPr="00EC503A" w:rsidRDefault="00E24265" w:rsidP="005F76AD">
            <w:pPr>
              <w:rPr>
                <w:rFonts w:ascii="標楷體" w:eastAsia="標楷體" w:hAnsi="標楷體"/>
              </w:rPr>
            </w:pPr>
            <w:r w:rsidRPr="00EC503A">
              <w:rPr>
                <w:rFonts w:ascii="標楷體" w:eastAsia="標楷體" w:hAnsi="標楷體" w:hint="eastAsia"/>
              </w:rPr>
              <w:t>64:中小企業信保回報有擔</w:t>
            </w:r>
          </w:p>
          <w:p w14:paraId="19BA5B21" w14:textId="77777777" w:rsidR="00E24265" w:rsidRPr="00EC503A" w:rsidRDefault="00E24265" w:rsidP="005F76AD">
            <w:pPr>
              <w:rPr>
                <w:rFonts w:ascii="標楷體" w:eastAsia="標楷體" w:hAnsi="標楷體"/>
              </w:rPr>
            </w:pPr>
            <w:r w:rsidRPr="00EC503A">
              <w:rPr>
                <w:rFonts w:ascii="標楷體" w:eastAsia="標楷體" w:hAnsi="標楷體" w:hint="eastAsia"/>
              </w:rPr>
              <w:t>65:農業信保回報有擔</w:t>
            </w:r>
          </w:p>
          <w:p w14:paraId="1D46C70C" w14:textId="77777777" w:rsidR="00E24265" w:rsidRPr="00EC503A" w:rsidRDefault="00E24265" w:rsidP="005F76AD">
            <w:pPr>
              <w:rPr>
                <w:rFonts w:ascii="標楷體" w:eastAsia="標楷體" w:hAnsi="標楷體"/>
              </w:rPr>
            </w:pPr>
            <w:r w:rsidRPr="00EC503A">
              <w:rPr>
                <w:rFonts w:ascii="標楷體" w:eastAsia="標楷體" w:hAnsi="標楷體" w:hint="eastAsia"/>
              </w:rPr>
              <w:t>66:華僑放款信保回報有擔</w:t>
            </w:r>
          </w:p>
          <w:p w14:paraId="3F4EEAD4" w14:textId="77777777" w:rsidR="00E24265" w:rsidRPr="00EC503A" w:rsidRDefault="00E24265" w:rsidP="005F76AD">
            <w:pPr>
              <w:rPr>
                <w:rFonts w:ascii="標楷體" w:eastAsia="標楷體" w:hAnsi="標楷體"/>
              </w:rPr>
            </w:pPr>
            <w:r w:rsidRPr="00EC503A">
              <w:rPr>
                <w:rFonts w:ascii="標楷體" w:eastAsia="標楷體" w:hAnsi="標楷體" w:hint="eastAsia"/>
              </w:rPr>
              <w:lastRenderedPageBreak/>
              <w:t>67:國合會信保回報有擔</w:t>
            </w:r>
          </w:p>
          <w:p w14:paraId="5193AE31" w14:textId="77777777" w:rsidR="00E24265" w:rsidRPr="00EC503A" w:rsidRDefault="00E24265" w:rsidP="005F76AD">
            <w:pPr>
              <w:rPr>
                <w:rFonts w:ascii="標楷體" w:eastAsia="標楷體" w:hAnsi="標楷體"/>
              </w:rPr>
            </w:pPr>
            <w:r w:rsidRPr="00EC503A">
              <w:rPr>
                <w:rFonts w:ascii="標楷體" w:eastAsia="標楷體" w:hAnsi="標楷體" w:hint="eastAsia"/>
              </w:rPr>
              <w:t>68:原住民族信保回報有擔</w:t>
            </w:r>
          </w:p>
          <w:p w14:paraId="298E6C36" w14:textId="77777777" w:rsidR="00E24265" w:rsidRPr="00EC503A" w:rsidRDefault="00E24265" w:rsidP="005F76AD">
            <w:pPr>
              <w:rPr>
                <w:rFonts w:ascii="標楷體" w:eastAsia="標楷體" w:hAnsi="標楷體"/>
              </w:rPr>
            </w:pPr>
            <w:r w:rsidRPr="00EC503A">
              <w:rPr>
                <w:rFonts w:ascii="標楷體" w:eastAsia="標楷體" w:hAnsi="標楷體" w:hint="eastAsia"/>
              </w:rPr>
              <w:t>69:保證人有資力</w:t>
            </w:r>
          </w:p>
          <w:p w14:paraId="57DA285C" w14:textId="77777777" w:rsidR="00E24265" w:rsidRPr="00615D4B" w:rsidRDefault="00E24265" w:rsidP="005F76AD">
            <w:pPr>
              <w:rPr>
                <w:rFonts w:ascii="標楷體" w:eastAsia="標楷體" w:hAnsi="標楷體"/>
              </w:rPr>
            </w:pPr>
            <w:r w:rsidRPr="00EC503A">
              <w:rPr>
                <w:rFonts w:ascii="標楷體" w:eastAsia="標楷體" w:hAnsi="標楷體" w:hint="eastAsia"/>
              </w:rPr>
              <w:t>70:保證債務無須代負履行責任</w:t>
            </w:r>
          </w:p>
        </w:tc>
      </w:tr>
      <w:tr w:rsidR="00E24265" w:rsidRPr="00615D4B" w14:paraId="351A5A68" w14:textId="77777777" w:rsidTr="005F76AD">
        <w:trPr>
          <w:trHeight w:val="291"/>
          <w:jc w:val="center"/>
        </w:trPr>
        <w:tc>
          <w:tcPr>
            <w:tcW w:w="219" w:type="pct"/>
          </w:tcPr>
          <w:p w14:paraId="4C487E2C" w14:textId="77777777" w:rsidR="00E24265" w:rsidRPr="00615D4B" w:rsidRDefault="00E24265" w:rsidP="005F76AD">
            <w:pPr>
              <w:rPr>
                <w:rFonts w:ascii="標楷體" w:eastAsia="標楷體" w:hAnsi="標楷體"/>
              </w:rPr>
            </w:pPr>
            <w:r>
              <w:rPr>
                <w:rFonts w:ascii="標楷體" w:eastAsia="標楷體" w:hAnsi="標楷體" w:hint="eastAsia"/>
              </w:rPr>
              <w:lastRenderedPageBreak/>
              <w:t>8</w:t>
            </w:r>
          </w:p>
        </w:tc>
        <w:tc>
          <w:tcPr>
            <w:tcW w:w="756" w:type="pct"/>
          </w:tcPr>
          <w:p w14:paraId="141D391A" w14:textId="77777777" w:rsidR="00E24265" w:rsidRPr="00615D4B" w:rsidRDefault="00E24265" w:rsidP="005F76AD">
            <w:pPr>
              <w:rPr>
                <w:rFonts w:ascii="標楷體" w:eastAsia="標楷體" w:hAnsi="標楷體"/>
              </w:rPr>
            </w:pPr>
            <w:r w:rsidRPr="00071BBA">
              <w:rPr>
                <w:rFonts w:ascii="標楷體" w:eastAsia="標楷體" w:hAnsi="標楷體" w:hint="eastAsia"/>
              </w:rPr>
              <w:t>原借款金額</w:t>
            </w:r>
          </w:p>
        </w:tc>
        <w:tc>
          <w:tcPr>
            <w:tcW w:w="624" w:type="pct"/>
          </w:tcPr>
          <w:p w14:paraId="40244920" w14:textId="77777777" w:rsidR="00E24265" w:rsidRPr="00615D4B" w:rsidRDefault="00E24265" w:rsidP="005F76AD">
            <w:pPr>
              <w:rPr>
                <w:rFonts w:ascii="標楷體" w:eastAsia="標楷體" w:hAnsi="標楷體"/>
              </w:rPr>
            </w:pPr>
          </w:p>
        </w:tc>
        <w:tc>
          <w:tcPr>
            <w:tcW w:w="624" w:type="pct"/>
          </w:tcPr>
          <w:p w14:paraId="4B1630AF" w14:textId="77777777" w:rsidR="00E24265" w:rsidRPr="00615D4B" w:rsidRDefault="00E24265" w:rsidP="005F76AD">
            <w:pPr>
              <w:rPr>
                <w:rFonts w:ascii="標楷體" w:eastAsia="標楷體" w:hAnsi="標楷體"/>
              </w:rPr>
            </w:pPr>
          </w:p>
        </w:tc>
        <w:tc>
          <w:tcPr>
            <w:tcW w:w="537" w:type="pct"/>
          </w:tcPr>
          <w:p w14:paraId="2D567E2B" w14:textId="77777777" w:rsidR="00E24265" w:rsidRPr="00615D4B" w:rsidRDefault="00E24265" w:rsidP="005F76AD">
            <w:pPr>
              <w:rPr>
                <w:rFonts w:ascii="標楷體" w:eastAsia="標楷體" w:hAnsi="標楷體"/>
              </w:rPr>
            </w:pPr>
          </w:p>
        </w:tc>
        <w:tc>
          <w:tcPr>
            <w:tcW w:w="299" w:type="pct"/>
          </w:tcPr>
          <w:p w14:paraId="6A33143B" w14:textId="77777777" w:rsidR="00E24265" w:rsidRPr="00615D4B" w:rsidRDefault="00E24265" w:rsidP="005F76AD">
            <w:pPr>
              <w:rPr>
                <w:rFonts w:ascii="標楷體" w:eastAsia="標楷體" w:hAnsi="標楷體"/>
              </w:rPr>
            </w:pPr>
          </w:p>
        </w:tc>
        <w:tc>
          <w:tcPr>
            <w:tcW w:w="299" w:type="pct"/>
          </w:tcPr>
          <w:p w14:paraId="449C08C1" w14:textId="77777777" w:rsidR="00E24265" w:rsidRPr="00615D4B" w:rsidRDefault="00E24265" w:rsidP="005F76AD">
            <w:pPr>
              <w:rPr>
                <w:rFonts w:ascii="標楷體" w:eastAsia="標楷體" w:hAnsi="標楷體"/>
              </w:rPr>
            </w:pPr>
          </w:p>
        </w:tc>
        <w:tc>
          <w:tcPr>
            <w:tcW w:w="1643" w:type="pct"/>
          </w:tcPr>
          <w:p w14:paraId="3108AE7A" w14:textId="77777777" w:rsidR="00E24265" w:rsidRPr="00615D4B" w:rsidRDefault="00E24265" w:rsidP="005F76AD">
            <w:pPr>
              <w:rPr>
                <w:rFonts w:ascii="標楷體" w:eastAsia="標楷體" w:hAnsi="標楷體"/>
              </w:rPr>
            </w:pPr>
          </w:p>
        </w:tc>
      </w:tr>
      <w:tr w:rsidR="00E24265" w:rsidRPr="00615D4B" w14:paraId="15060C24" w14:textId="77777777" w:rsidTr="005F76AD">
        <w:trPr>
          <w:trHeight w:val="291"/>
          <w:jc w:val="center"/>
        </w:trPr>
        <w:tc>
          <w:tcPr>
            <w:tcW w:w="219" w:type="pct"/>
          </w:tcPr>
          <w:p w14:paraId="4F0B2AB0" w14:textId="77777777" w:rsidR="00E24265" w:rsidRPr="00615D4B" w:rsidRDefault="00E24265" w:rsidP="005F76AD">
            <w:pPr>
              <w:rPr>
                <w:rFonts w:ascii="標楷體" w:eastAsia="標楷體" w:hAnsi="標楷體"/>
              </w:rPr>
            </w:pPr>
            <w:r>
              <w:rPr>
                <w:rFonts w:ascii="標楷體" w:eastAsia="標楷體" w:hAnsi="標楷體" w:hint="eastAsia"/>
              </w:rPr>
              <w:t>9</w:t>
            </w:r>
          </w:p>
        </w:tc>
        <w:tc>
          <w:tcPr>
            <w:tcW w:w="756" w:type="pct"/>
          </w:tcPr>
          <w:p w14:paraId="7A7172C8" w14:textId="77777777" w:rsidR="00E24265" w:rsidRPr="00615D4B" w:rsidRDefault="00E24265" w:rsidP="005F76AD">
            <w:pPr>
              <w:rPr>
                <w:rFonts w:ascii="標楷體" w:eastAsia="標楷體" w:hAnsi="標楷體"/>
              </w:rPr>
            </w:pPr>
            <w:r w:rsidRPr="00071BBA">
              <w:rPr>
                <w:rFonts w:ascii="標楷體" w:eastAsia="標楷體" w:hAnsi="標楷體" w:hint="eastAsia"/>
              </w:rPr>
              <w:t>授信餘額</w:t>
            </w:r>
          </w:p>
        </w:tc>
        <w:tc>
          <w:tcPr>
            <w:tcW w:w="624" w:type="pct"/>
          </w:tcPr>
          <w:p w14:paraId="6D4D627B" w14:textId="77777777" w:rsidR="00E24265" w:rsidRPr="00615D4B" w:rsidRDefault="00E24265" w:rsidP="005F76AD">
            <w:pPr>
              <w:rPr>
                <w:rFonts w:ascii="標楷體" w:eastAsia="標楷體" w:hAnsi="標楷體"/>
              </w:rPr>
            </w:pPr>
          </w:p>
        </w:tc>
        <w:tc>
          <w:tcPr>
            <w:tcW w:w="624" w:type="pct"/>
          </w:tcPr>
          <w:p w14:paraId="4CC80464" w14:textId="77777777" w:rsidR="00E24265" w:rsidRPr="00615D4B" w:rsidRDefault="00E24265" w:rsidP="005F76AD">
            <w:pPr>
              <w:rPr>
                <w:rFonts w:ascii="標楷體" w:eastAsia="標楷體" w:hAnsi="標楷體"/>
              </w:rPr>
            </w:pPr>
          </w:p>
        </w:tc>
        <w:tc>
          <w:tcPr>
            <w:tcW w:w="537" w:type="pct"/>
          </w:tcPr>
          <w:p w14:paraId="305D45F9" w14:textId="77777777" w:rsidR="00E24265" w:rsidRPr="00615D4B" w:rsidRDefault="00E24265" w:rsidP="005F76AD">
            <w:pPr>
              <w:rPr>
                <w:rFonts w:ascii="標楷體" w:eastAsia="標楷體" w:hAnsi="標楷體"/>
              </w:rPr>
            </w:pPr>
          </w:p>
        </w:tc>
        <w:tc>
          <w:tcPr>
            <w:tcW w:w="299" w:type="pct"/>
          </w:tcPr>
          <w:p w14:paraId="05522C8A" w14:textId="77777777" w:rsidR="00E24265" w:rsidRPr="00615D4B" w:rsidRDefault="00E24265" w:rsidP="005F76AD">
            <w:pPr>
              <w:rPr>
                <w:rFonts w:ascii="標楷體" w:eastAsia="標楷體" w:hAnsi="標楷體"/>
              </w:rPr>
            </w:pPr>
          </w:p>
        </w:tc>
        <w:tc>
          <w:tcPr>
            <w:tcW w:w="299" w:type="pct"/>
          </w:tcPr>
          <w:p w14:paraId="3C835DC2" w14:textId="77777777" w:rsidR="00E24265" w:rsidRPr="00615D4B" w:rsidRDefault="00E24265" w:rsidP="005F76AD">
            <w:pPr>
              <w:rPr>
                <w:rFonts w:ascii="標楷體" w:eastAsia="標楷體" w:hAnsi="標楷體"/>
              </w:rPr>
            </w:pPr>
          </w:p>
        </w:tc>
        <w:tc>
          <w:tcPr>
            <w:tcW w:w="1643" w:type="pct"/>
          </w:tcPr>
          <w:p w14:paraId="16B0BB17" w14:textId="77777777" w:rsidR="00E24265" w:rsidRPr="00615D4B" w:rsidRDefault="00E24265" w:rsidP="005F76AD">
            <w:pPr>
              <w:rPr>
                <w:rFonts w:ascii="標楷體" w:eastAsia="標楷體" w:hAnsi="標楷體"/>
              </w:rPr>
            </w:pPr>
          </w:p>
        </w:tc>
      </w:tr>
      <w:tr w:rsidR="00E24265" w:rsidRPr="00615D4B" w14:paraId="40C3519B" w14:textId="77777777" w:rsidTr="005F76AD">
        <w:trPr>
          <w:trHeight w:val="291"/>
          <w:jc w:val="center"/>
        </w:trPr>
        <w:tc>
          <w:tcPr>
            <w:tcW w:w="219" w:type="pct"/>
          </w:tcPr>
          <w:p w14:paraId="240C900E" w14:textId="77777777" w:rsidR="00E24265" w:rsidRPr="00615D4B" w:rsidRDefault="00E24265" w:rsidP="005F76AD">
            <w:pPr>
              <w:rPr>
                <w:rFonts w:ascii="標楷體" w:eastAsia="標楷體" w:hAnsi="標楷體"/>
              </w:rPr>
            </w:pPr>
            <w:r>
              <w:rPr>
                <w:rFonts w:ascii="標楷體" w:eastAsia="標楷體" w:hAnsi="標楷體" w:hint="eastAsia"/>
              </w:rPr>
              <w:t>10</w:t>
            </w:r>
          </w:p>
        </w:tc>
        <w:tc>
          <w:tcPr>
            <w:tcW w:w="756" w:type="pct"/>
          </w:tcPr>
          <w:p w14:paraId="10FF2DCC" w14:textId="77777777" w:rsidR="00E24265" w:rsidRPr="00615D4B" w:rsidRDefault="00E24265" w:rsidP="005F76AD">
            <w:pPr>
              <w:rPr>
                <w:rFonts w:ascii="標楷體" w:eastAsia="標楷體" w:hAnsi="標楷體"/>
              </w:rPr>
            </w:pPr>
            <w:r w:rsidRPr="00071BBA">
              <w:rPr>
                <w:rFonts w:ascii="標楷體" w:eastAsia="標楷體" w:hAnsi="標楷體" w:hint="eastAsia"/>
              </w:rPr>
              <w:t>每期應付金額</w:t>
            </w:r>
          </w:p>
        </w:tc>
        <w:tc>
          <w:tcPr>
            <w:tcW w:w="624" w:type="pct"/>
          </w:tcPr>
          <w:p w14:paraId="288CB43E" w14:textId="77777777" w:rsidR="00E24265" w:rsidRPr="00615D4B" w:rsidRDefault="00E24265" w:rsidP="005F76AD">
            <w:pPr>
              <w:rPr>
                <w:rFonts w:ascii="標楷體" w:eastAsia="標楷體" w:hAnsi="標楷體"/>
              </w:rPr>
            </w:pPr>
          </w:p>
        </w:tc>
        <w:tc>
          <w:tcPr>
            <w:tcW w:w="624" w:type="pct"/>
          </w:tcPr>
          <w:p w14:paraId="38EB6CCA" w14:textId="77777777" w:rsidR="00E24265" w:rsidRPr="00615D4B" w:rsidRDefault="00E24265" w:rsidP="005F76AD">
            <w:pPr>
              <w:rPr>
                <w:rFonts w:ascii="標楷體" w:eastAsia="標楷體" w:hAnsi="標楷體"/>
              </w:rPr>
            </w:pPr>
          </w:p>
        </w:tc>
        <w:tc>
          <w:tcPr>
            <w:tcW w:w="537" w:type="pct"/>
          </w:tcPr>
          <w:p w14:paraId="3AB9590D" w14:textId="77777777" w:rsidR="00E24265" w:rsidRPr="00615D4B" w:rsidRDefault="00E24265" w:rsidP="005F76AD">
            <w:pPr>
              <w:rPr>
                <w:rFonts w:ascii="標楷體" w:eastAsia="標楷體" w:hAnsi="標楷體"/>
              </w:rPr>
            </w:pPr>
          </w:p>
        </w:tc>
        <w:tc>
          <w:tcPr>
            <w:tcW w:w="299" w:type="pct"/>
          </w:tcPr>
          <w:p w14:paraId="739A0F20" w14:textId="77777777" w:rsidR="00E24265" w:rsidRPr="00615D4B" w:rsidRDefault="00E24265" w:rsidP="005F76AD">
            <w:pPr>
              <w:rPr>
                <w:rFonts w:ascii="標楷體" w:eastAsia="標楷體" w:hAnsi="標楷體"/>
              </w:rPr>
            </w:pPr>
          </w:p>
        </w:tc>
        <w:tc>
          <w:tcPr>
            <w:tcW w:w="299" w:type="pct"/>
          </w:tcPr>
          <w:p w14:paraId="784342CC" w14:textId="77777777" w:rsidR="00E24265" w:rsidRPr="00615D4B" w:rsidRDefault="00E24265" w:rsidP="005F76AD">
            <w:pPr>
              <w:rPr>
                <w:rFonts w:ascii="標楷體" w:eastAsia="標楷體" w:hAnsi="標楷體"/>
              </w:rPr>
            </w:pPr>
          </w:p>
        </w:tc>
        <w:tc>
          <w:tcPr>
            <w:tcW w:w="1643" w:type="pct"/>
          </w:tcPr>
          <w:p w14:paraId="476675D5" w14:textId="77777777" w:rsidR="00E24265" w:rsidRPr="00615D4B" w:rsidRDefault="00E24265" w:rsidP="005F76AD">
            <w:pPr>
              <w:rPr>
                <w:rFonts w:ascii="標楷體" w:eastAsia="標楷體" w:hAnsi="標楷體"/>
              </w:rPr>
            </w:pPr>
          </w:p>
        </w:tc>
      </w:tr>
      <w:tr w:rsidR="00E24265" w:rsidRPr="00615D4B" w14:paraId="30124649" w14:textId="77777777" w:rsidTr="005F76AD">
        <w:trPr>
          <w:trHeight w:val="291"/>
          <w:jc w:val="center"/>
        </w:trPr>
        <w:tc>
          <w:tcPr>
            <w:tcW w:w="219" w:type="pct"/>
          </w:tcPr>
          <w:p w14:paraId="201E905C" w14:textId="77777777" w:rsidR="00E24265" w:rsidRPr="00615D4B" w:rsidRDefault="00E24265" w:rsidP="005F76AD">
            <w:pPr>
              <w:rPr>
                <w:rFonts w:ascii="標楷體" w:eastAsia="標楷體" w:hAnsi="標楷體"/>
              </w:rPr>
            </w:pPr>
            <w:r>
              <w:rPr>
                <w:rFonts w:ascii="標楷體" w:eastAsia="標楷體" w:hAnsi="標楷體" w:hint="eastAsia"/>
              </w:rPr>
              <w:t>11</w:t>
            </w:r>
          </w:p>
        </w:tc>
        <w:tc>
          <w:tcPr>
            <w:tcW w:w="756" w:type="pct"/>
          </w:tcPr>
          <w:p w14:paraId="4F94E639" w14:textId="77777777" w:rsidR="00E24265" w:rsidRPr="00615D4B" w:rsidRDefault="00E24265" w:rsidP="005F76AD">
            <w:pPr>
              <w:rPr>
                <w:rFonts w:ascii="標楷體" w:eastAsia="標楷體" w:hAnsi="標楷體"/>
              </w:rPr>
            </w:pPr>
            <w:r w:rsidRPr="00071BBA">
              <w:rPr>
                <w:rFonts w:ascii="標楷體" w:eastAsia="標楷體" w:hAnsi="標楷體" w:hint="eastAsia"/>
              </w:rPr>
              <w:t>最近一期繳款金額</w:t>
            </w:r>
          </w:p>
        </w:tc>
        <w:tc>
          <w:tcPr>
            <w:tcW w:w="624" w:type="pct"/>
          </w:tcPr>
          <w:p w14:paraId="1E50F984" w14:textId="77777777" w:rsidR="00E24265" w:rsidRPr="00615D4B" w:rsidRDefault="00E24265" w:rsidP="005F76AD">
            <w:pPr>
              <w:rPr>
                <w:rFonts w:ascii="標楷體" w:eastAsia="標楷體" w:hAnsi="標楷體"/>
              </w:rPr>
            </w:pPr>
          </w:p>
        </w:tc>
        <w:tc>
          <w:tcPr>
            <w:tcW w:w="624" w:type="pct"/>
          </w:tcPr>
          <w:p w14:paraId="23810A82" w14:textId="77777777" w:rsidR="00E24265" w:rsidRPr="00615D4B" w:rsidRDefault="00E24265" w:rsidP="005F76AD">
            <w:pPr>
              <w:rPr>
                <w:rFonts w:ascii="標楷體" w:eastAsia="標楷體" w:hAnsi="標楷體"/>
              </w:rPr>
            </w:pPr>
          </w:p>
        </w:tc>
        <w:tc>
          <w:tcPr>
            <w:tcW w:w="537" w:type="pct"/>
          </w:tcPr>
          <w:p w14:paraId="287CD0A1" w14:textId="77777777" w:rsidR="00E24265" w:rsidRPr="00615D4B" w:rsidRDefault="00E24265" w:rsidP="005F76AD">
            <w:pPr>
              <w:rPr>
                <w:rFonts w:ascii="標楷體" w:eastAsia="標楷體" w:hAnsi="標楷體"/>
              </w:rPr>
            </w:pPr>
          </w:p>
        </w:tc>
        <w:tc>
          <w:tcPr>
            <w:tcW w:w="299" w:type="pct"/>
          </w:tcPr>
          <w:p w14:paraId="575C7B31" w14:textId="77777777" w:rsidR="00E24265" w:rsidRPr="00615D4B" w:rsidRDefault="00E24265" w:rsidP="005F76AD">
            <w:pPr>
              <w:rPr>
                <w:rFonts w:ascii="標楷體" w:eastAsia="標楷體" w:hAnsi="標楷體"/>
              </w:rPr>
            </w:pPr>
          </w:p>
        </w:tc>
        <w:tc>
          <w:tcPr>
            <w:tcW w:w="299" w:type="pct"/>
          </w:tcPr>
          <w:p w14:paraId="11EEE450" w14:textId="77777777" w:rsidR="00E24265" w:rsidRPr="00615D4B" w:rsidRDefault="00E24265" w:rsidP="005F76AD">
            <w:pPr>
              <w:rPr>
                <w:rFonts w:ascii="標楷體" w:eastAsia="標楷體" w:hAnsi="標楷體"/>
              </w:rPr>
            </w:pPr>
          </w:p>
        </w:tc>
        <w:tc>
          <w:tcPr>
            <w:tcW w:w="1643" w:type="pct"/>
          </w:tcPr>
          <w:p w14:paraId="14B99EEA" w14:textId="77777777" w:rsidR="00E24265" w:rsidRPr="00615D4B" w:rsidRDefault="00E24265" w:rsidP="005F76AD">
            <w:pPr>
              <w:rPr>
                <w:rFonts w:ascii="標楷體" w:eastAsia="標楷體" w:hAnsi="標楷體"/>
              </w:rPr>
            </w:pPr>
          </w:p>
        </w:tc>
      </w:tr>
      <w:tr w:rsidR="00E24265" w:rsidRPr="00615D4B" w14:paraId="715954CD" w14:textId="77777777" w:rsidTr="005F76AD">
        <w:trPr>
          <w:trHeight w:val="291"/>
          <w:jc w:val="center"/>
        </w:trPr>
        <w:tc>
          <w:tcPr>
            <w:tcW w:w="219" w:type="pct"/>
          </w:tcPr>
          <w:p w14:paraId="481F18BD" w14:textId="77777777" w:rsidR="00E24265" w:rsidRPr="00615D4B" w:rsidRDefault="00E24265" w:rsidP="005F76AD">
            <w:pPr>
              <w:rPr>
                <w:rFonts w:ascii="標楷體" w:eastAsia="標楷體" w:hAnsi="標楷體"/>
              </w:rPr>
            </w:pPr>
            <w:r>
              <w:rPr>
                <w:rFonts w:ascii="標楷體" w:eastAsia="標楷體" w:hAnsi="標楷體" w:hint="eastAsia"/>
              </w:rPr>
              <w:t>12</w:t>
            </w:r>
          </w:p>
        </w:tc>
        <w:tc>
          <w:tcPr>
            <w:tcW w:w="756" w:type="pct"/>
          </w:tcPr>
          <w:p w14:paraId="6C04E9AB" w14:textId="77777777" w:rsidR="00E24265" w:rsidRPr="00615D4B" w:rsidRDefault="00E24265" w:rsidP="005F76AD">
            <w:pPr>
              <w:rPr>
                <w:rFonts w:ascii="標楷體" w:eastAsia="標楷體" w:hAnsi="標楷體"/>
              </w:rPr>
            </w:pPr>
            <w:r w:rsidRPr="00071BBA">
              <w:rPr>
                <w:rFonts w:ascii="標楷體" w:eastAsia="標楷體" w:hAnsi="標楷體" w:hint="eastAsia"/>
              </w:rPr>
              <w:t>最後繳息日</w:t>
            </w:r>
          </w:p>
        </w:tc>
        <w:tc>
          <w:tcPr>
            <w:tcW w:w="624" w:type="pct"/>
          </w:tcPr>
          <w:p w14:paraId="13852B40" w14:textId="77777777" w:rsidR="00E24265" w:rsidRPr="00615D4B" w:rsidRDefault="00E24265" w:rsidP="005F76AD">
            <w:pPr>
              <w:rPr>
                <w:rFonts w:ascii="標楷體" w:eastAsia="標楷體" w:hAnsi="標楷體"/>
              </w:rPr>
            </w:pPr>
          </w:p>
        </w:tc>
        <w:tc>
          <w:tcPr>
            <w:tcW w:w="624" w:type="pct"/>
          </w:tcPr>
          <w:p w14:paraId="76D8FFE7" w14:textId="77777777" w:rsidR="00E24265" w:rsidRPr="00615D4B" w:rsidRDefault="00E24265" w:rsidP="005F76AD">
            <w:pPr>
              <w:rPr>
                <w:rFonts w:ascii="標楷體" w:eastAsia="標楷體" w:hAnsi="標楷體"/>
              </w:rPr>
            </w:pPr>
          </w:p>
        </w:tc>
        <w:tc>
          <w:tcPr>
            <w:tcW w:w="537" w:type="pct"/>
          </w:tcPr>
          <w:p w14:paraId="7DDE2FF5" w14:textId="77777777" w:rsidR="00E24265" w:rsidRPr="00615D4B" w:rsidRDefault="00E24265" w:rsidP="005F76AD">
            <w:pPr>
              <w:rPr>
                <w:rFonts w:ascii="標楷體" w:eastAsia="標楷體" w:hAnsi="標楷體"/>
              </w:rPr>
            </w:pPr>
          </w:p>
        </w:tc>
        <w:tc>
          <w:tcPr>
            <w:tcW w:w="299" w:type="pct"/>
          </w:tcPr>
          <w:p w14:paraId="4FE2D1B3" w14:textId="77777777" w:rsidR="00E24265" w:rsidRPr="00615D4B" w:rsidRDefault="00E24265" w:rsidP="005F76AD">
            <w:pPr>
              <w:rPr>
                <w:rFonts w:ascii="標楷體" w:eastAsia="標楷體" w:hAnsi="標楷體"/>
              </w:rPr>
            </w:pPr>
          </w:p>
        </w:tc>
        <w:tc>
          <w:tcPr>
            <w:tcW w:w="299" w:type="pct"/>
          </w:tcPr>
          <w:p w14:paraId="4B939811" w14:textId="77777777" w:rsidR="00E24265" w:rsidRPr="00615D4B" w:rsidRDefault="00E24265" w:rsidP="005F76AD">
            <w:pPr>
              <w:rPr>
                <w:rFonts w:ascii="標楷體" w:eastAsia="標楷體" w:hAnsi="標楷體"/>
              </w:rPr>
            </w:pPr>
          </w:p>
        </w:tc>
        <w:tc>
          <w:tcPr>
            <w:tcW w:w="1643" w:type="pct"/>
          </w:tcPr>
          <w:p w14:paraId="783DAE6C" w14:textId="77777777" w:rsidR="00E24265" w:rsidRPr="00615D4B" w:rsidRDefault="00E24265" w:rsidP="005F76AD">
            <w:pPr>
              <w:rPr>
                <w:rFonts w:ascii="標楷體" w:eastAsia="標楷體" w:hAnsi="標楷體"/>
              </w:rPr>
            </w:pPr>
          </w:p>
        </w:tc>
      </w:tr>
      <w:tr w:rsidR="00E24265" w:rsidRPr="00615D4B" w14:paraId="45A09D8B" w14:textId="77777777" w:rsidTr="005F76AD">
        <w:trPr>
          <w:trHeight w:val="291"/>
          <w:jc w:val="center"/>
        </w:trPr>
        <w:tc>
          <w:tcPr>
            <w:tcW w:w="219" w:type="pct"/>
          </w:tcPr>
          <w:p w14:paraId="0B172826" w14:textId="77777777" w:rsidR="00E24265" w:rsidRPr="00615D4B" w:rsidRDefault="00E24265" w:rsidP="005F76AD">
            <w:pPr>
              <w:rPr>
                <w:rFonts w:ascii="標楷體" w:eastAsia="標楷體" w:hAnsi="標楷體"/>
              </w:rPr>
            </w:pPr>
            <w:r>
              <w:rPr>
                <w:rFonts w:ascii="標楷體" w:eastAsia="標楷體" w:hAnsi="標楷體" w:hint="eastAsia"/>
              </w:rPr>
              <w:t>13</w:t>
            </w:r>
          </w:p>
        </w:tc>
        <w:tc>
          <w:tcPr>
            <w:tcW w:w="756" w:type="pct"/>
          </w:tcPr>
          <w:p w14:paraId="126BEE08" w14:textId="77777777" w:rsidR="00E24265" w:rsidRPr="00615D4B" w:rsidRDefault="00E24265" w:rsidP="005F76AD">
            <w:pPr>
              <w:rPr>
                <w:rFonts w:ascii="標楷體" w:eastAsia="標楷體" w:hAnsi="標楷體"/>
              </w:rPr>
            </w:pPr>
            <w:r w:rsidRPr="00071BBA">
              <w:rPr>
                <w:rFonts w:ascii="標楷體" w:eastAsia="標楷體" w:hAnsi="標楷體" w:hint="eastAsia"/>
              </w:rPr>
              <w:t>已到期尚未清償金額</w:t>
            </w:r>
          </w:p>
        </w:tc>
        <w:tc>
          <w:tcPr>
            <w:tcW w:w="624" w:type="pct"/>
          </w:tcPr>
          <w:p w14:paraId="51977389" w14:textId="77777777" w:rsidR="00E24265" w:rsidRPr="00615D4B" w:rsidRDefault="00E24265" w:rsidP="005F76AD">
            <w:pPr>
              <w:rPr>
                <w:rFonts w:ascii="標楷體" w:eastAsia="標楷體" w:hAnsi="標楷體"/>
              </w:rPr>
            </w:pPr>
          </w:p>
        </w:tc>
        <w:tc>
          <w:tcPr>
            <w:tcW w:w="624" w:type="pct"/>
          </w:tcPr>
          <w:p w14:paraId="3A382550" w14:textId="77777777" w:rsidR="00E24265" w:rsidRPr="00615D4B" w:rsidRDefault="00E24265" w:rsidP="005F76AD">
            <w:pPr>
              <w:rPr>
                <w:rFonts w:ascii="標楷體" w:eastAsia="標楷體" w:hAnsi="標楷體"/>
              </w:rPr>
            </w:pPr>
          </w:p>
        </w:tc>
        <w:tc>
          <w:tcPr>
            <w:tcW w:w="537" w:type="pct"/>
          </w:tcPr>
          <w:p w14:paraId="16FC4009" w14:textId="77777777" w:rsidR="00E24265" w:rsidRPr="00615D4B" w:rsidRDefault="00E24265" w:rsidP="005F76AD">
            <w:pPr>
              <w:rPr>
                <w:rFonts w:ascii="標楷體" w:eastAsia="標楷體" w:hAnsi="標楷體"/>
              </w:rPr>
            </w:pPr>
          </w:p>
        </w:tc>
        <w:tc>
          <w:tcPr>
            <w:tcW w:w="299" w:type="pct"/>
          </w:tcPr>
          <w:p w14:paraId="6631682B" w14:textId="77777777" w:rsidR="00E24265" w:rsidRPr="00615D4B" w:rsidRDefault="00E24265" w:rsidP="005F76AD">
            <w:pPr>
              <w:rPr>
                <w:rFonts w:ascii="標楷體" w:eastAsia="標楷體" w:hAnsi="標楷體"/>
              </w:rPr>
            </w:pPr>
          </w:p>
        </w:tc>
        <w:tc>
          <w:tcPr>
            <w:tcW w:w="299" w:type="pct"/>
          </w:tcPr>
          <w:p w14:paraId="10761DBB" w14:textId="77777777" w:rsidR="00E24265" w:rsidRPr="00615D4B" w:rsidRDefault="00E24265" w:rsidP="005F76AD">
            <w:pPr>
              <w:rPr>
                <w:rFonts w:ascii="標楷體" w:eastAsia="標楷體" w:hAnsi="標楷體"/>
              </w:rPr>
            </w:pPr>
          </w:p>
        </w:tc>
        <w:tc>
          <w:tcPr>
            <w:tcW w:w="1643" w:type="pct"/>
          </w:tcPr>
          <w:p w14:paraId="1E5F35D3" w14:textId="77777777" w:rsidR="00E24265" w:rsidRPr="00615D4B" w:rsidRDefault="00E24265" w:rsidP="005F76AD">
            <w:pPr>
              <w:rPr>
                <w:rFonts w:ascii="標楷體" w:eastAsia="標楷體" w:hAnsi="標楷體"/>
              </w:rPr>
            </w:pPr>
          </w:p>
        </w:tc>
      </w:tr>
      <w:tr w:rsidR="00E24265" w:rsidRPr="00615D4B" w14:paraId="0164D557" w14:textId="77777777" w:rsidTr="005F76AD">
        <w:trPr>
          <w:trHeight w:val="291"/>
          <w:jc w:val="center"/>
        </w:trPr>
        <w:tc>
          <w:tcPr>
            <w:tcW w:w="219" w:type="pct"/>
          </w:tcPr>
          <w:p w14:paraId="3DC8B8AF" w14:textId="77777777" w:rsidR="00E24265" w:rsidRPr="00615D4B" w:rsidRDefault="00E24265" w:rsidP="005F76AD">
            <w:pPr>
              <w:rPr>
                <w:rFonts w:ascii="標楷體" w:eastAsia="標楷體" w:hAnsi="標楷體"/>
              </w:rPr>
            </w:pPr>
            <w:r>
              <w:rPr>
                <w:rFonts w:ascii="標楷體" w:eastAsia="標楷體" w:hAnsi="標楷體" w:hint="eastAsia"/>
              </w:rPr>
              <w:t>14</w:t>
            </w:r>
          </w:p>
        </w:tc>
        <w:tc>
          <w:tcPr>
            <w:tcW w:w="756" w:type="pct"/>
          </w:tcPr>
          <w:p w14:paraId="5861ED96" w14:textId="77777777" w:rsidR="00E24265" w:rsidRPr="00615D4B" w:rsidRDefault="00E24265" w:rsidP="005F76AD">
            <w:pPr>
              <w:rPr>
                <w:rFonts w:ascii="標楷體" w:eastAsia="標楷體" w:hAnsi="標楷體"/>
              </w:rPr>
            </w:pPr>
            <w:r w:rsidRPr="00071BBA">
              <w:rPr>
                <w:rFonts w:ascii="標楷體" w:eastAsia="標楷體" w:hAnsi="標楷體" w:hint="eastAsia"/>
              </w:rPr>
              <w:t>每月應還款日</w:t>
            </w:r>
          </w:p>
        </w:tc>
        <w:tc>
          <w:tcPr>
            <w:tcW w:w="624" w:type="pct"/>
          </w:tcPr>
          <w:p w14:paraId="3FE46F6E" w14:textId="77777777" w:rsidR="00E24265" w:rsidRPr="00615D4B" w:rsidRDefault="00E24265" w:rsidP="005F76AD">
            <w:pPr>
              <w:rPr>
                <w:rFonts w:ascii="標楷體" w:eastAsia="標楷體" w:hAnsi="標楷體"/>
              </w:rPr>
            </w:pPr>
          </w:p>
        </w:tc>
        <w:tc>
          <w:tcPr>
            <w:tcW w:w="624" w:type="pct"/>
          </w:tcPr>
          <w:p w14:paraId="3993A3EE" w14:textId="77777777" w:rsidR="00E24265" w:rsidRPr="00615D4B" w:rsidRDefault="00E24265" w:rsidP="005F76AD">
            <w:pPr>
              <w:rPr>
                <w:rFonts w:ascii="標楷體" w:eastAsia="標楷體" w:hAnsi="標楷體"/>
              </w:rPr>
            </w:pPr>
          </w:p>
        </w:tc>
        <w:tc>
          <w:tcPr>
            <w:tcW w:w="537" w:type="pct"/>
          </w:tcPr>
          <w:p w14:paraId="7004BA8C" w14:textId="77777777" w:rsidR="00E24265" w:rsidRPr="00615D4B" w:rsidRDefault="00E24265" w:rsidP="005F76AD">
            <w:pPr>
              <w:rPr>
                <w:rFonts w:ascii="標楷體" w:eastAsia="標楷體" w:hAnsi="標楷體"/>
              </w:rPr>
            </w:pPr>
          </w:p>
        </w:tc>
        <w:tc>
          <w:tcPr>
            <w:tcW w:w="299" w:type="pct"/>
          </w:tcPr>
          <w:p w14:paraId="00758BF1" w14:textId="77777777" w:rsidR="00E24265" w:rsidRPr="00615D4B" w:rsidRDefault="00E24265" w:rsidP="005F76AD">
            <w:pPr>
              <w:rPr>
                <w:rFonts w:ascii="標楷體" w:eastAsia="標楷體" w:hAnsi="標楷體"/>
              </w:rPr>
            </w:pPr>
          </w:p>
        </w:tc>
        <w:tc>
          <w:tcPr>
            <w:tcW w:w="299" w:type="pct"/>
          </w:tcPr>
          <w:p w14:paraId="3886526D" w14:textId="77777777" w:rsidR="00E24265" w:rsidRPr="00615D4B" w:rsidRDefault="00E24265" w:rsidP="005F76AD">
            <w:pPr>
              <w:rPr>
                <w:rFonts w:ascii="標楷體" w:eastAsia="標楷體" w:hAnsi="標楷體"/>
              </w:rPr>
            </w:pPr>
          </w:p>
        </w:tc>
        <w:tc>
          <w:tcPr>
            <w:tcW w:w="1643" w:type="pct"/>
          </w:tcPr>
          <w:p w14:paraId="1414EA15" w14:textId="77777777" w:rsidR="00E24265" w:rsidRPr="00615D4B" w:rsidRDefault="00E24265" w:rsidP="005F76AD">
            <w:pPr>
              <w:rPr>
                <w:rFonts w:ascii="標楷體" w:eastAsia="標楷體" w:hAnsi="標楷體"/>
              </w:rPr>
            </w:pPr>
          </w:p>
        </w:tc>
      </w:tr>
      <w:tr w:rsidR="00E24265" w:rsidRPr="00615D4B" w14:paraId="27E6316B" w14:textId="77777777" w:rsidTr="005F76AD">
        <w:trPr>
          <w:trHeight w:val="291"/>
          <w:jc w:val="center"/>
        </w:trPr>
        <w:tc>
          <w:tcPr>
            <w:tcW w:w="219" w:type="pct"/>
          </w:tcPr>
          <w:p w14:paraId="14591671" w14:textId="77777777" w:rsidR="00E24265" w:rsidRPr="00615D4B" w:rsidRDefault="00E24265" w:rsidP="005F76AD">
            <w:pPr>
              <w:rPr>
                <w:rFonts w:ascii="標楷體" w:eastAsia="標楷體" w:hAnsi="標楷體"/>
              </w:rPr>
            </w:pPr>
            <w:r>
              <w:rPr>
                <w:rFonts w:ascii="標楷體" w:eastAsia="標楷體" w:hAnsi="標楷體" w:hint="eastAsia"/>
              </w:rPr>
              <w:t>15</w:t>
            </w:r>
          </w:p>
        </w:tc>
        <w:tc>
          <w:tcPr>
            <w:tcW w:w="756" w:type="pct"/>
          </w:tcPr>
          <w:p w14:paraId="38BEAA7E" w14:textId="77777777" w:rsidR="00E24265" w:rsidRPr="00615D4B" w:rsidRDefault="00E24265" w:rsidP="005F76AD">
            <w:pPr>
              <w:rPr>
                <w:rFonts w:ascii="標楷體" w:eastAsia="標楷體" w:hAnsi="標楷體"/>
              </w:rPr>
            </w:pPr>
            <w:r w:rsidRPr="00071BBA">
              <w:rPr>
                <w:rFonts w:ascii="標楷體" w:eastAsia="標楷體" w:hAnsi="標楷體" w:hint="eastAsia"/>
              </w:rPr>
              <w:t>契約起始年月</w:t>
            </w:r>
          </w:p>
        </w:tc>
        <w:tc>
          <w:tcPr>
            <w:tcW w:w="624" w:type="pct"/>
          </w:tcPr>
          <w:p w14:paraId="059F8705" w14:textId="77777777" w:rsidR="00E24265" w:rsidRPr="00615D4B" w:rsidRDefault="00E24265" w:rsidP="005F76AD">
            <w:pPr>
              <w:rPr>
                <w:rFonts w:ascii="標楷體" w:eastAsia="標楷體" w:hAnsi="標楷體"/>
              </w:rPr>
            </w:pPr>
          </w:p>
        </w:tc>
        <w:tc>
          <w:tcPr>
            <w:tcW w:w="624" w:type="pct"/>
          </w:tcPr>
          <w:p w14:paraId="540B8183" w14:textId="77777777" w:rsidR="00E24265" w:rsidRPr="00615D4B" w:rsidRDefault="00E24265" w:rsidP="005F76AD">
            <w:pPr>
              <w:rPr>
                <w:rFonts w:ascii="標楷體" w:eastAsia="標楷體" w:hAnsi="標楷體"/>
              </w:rPr>
            </w:pPr>
          </w:p>
        </w:tc>
        <w:tc>
          <w:tcPr>
            <w:tcW w:w="537" w:type="pct"/>
          </w:tcPr>
          <w:p w14:paraId="58746F5B" w14:textId="77777777" w:rsidR="00E24265" w:rsidRPr="00615D4B" w:rsidRDefault="00E24265" w:rsidP="005F76AD">
            <w:pPr>
              <w:rPr>
                <w:rFonts w:ascii="標楷體" w:eastAsia="標楷體" w:hAnsi="標楷體"/>
              </w:rPr>
            </w:pPr>
          </w:p>
        </w:tc>
        <w:tc>
          <w:tcPr>
            <w:tcW w:w="299" w:type="pct"/>
          </w:tcPr>
          <w:p w14:paraId="05E0DE10" w14:textId="77777777" w:rsidR="00E24265" w:rsidRPr="00615D4B" w:rsidRDefault="00E24265" w:rsidP="005F76AD">
            <w:pPr>
              <w:rPr>
                <w:rFonts w:ascii="標楷體" w:eastAsia="標楷體" w:hAnsi="標楷體"/>
              </w:rPr>
            </w:pPr>
          </w:p>
        </w:tc>
        <w:tc>
          <w:tcPr>
            <w:tcW w:w="299" w:type="pct"/>
          </w:tcPr>
          <w:p w14:paraId="1EB3C3C9" w14:textId="77777777" w:rsidR="00E24265" w:rsidRPr="00615D4B" w:rsidRDefault="00E24265" w:rsidP="005F76AD">
            <w:pPr>
              <w:rPr>
                <w:rFonts w:ascii="標楷體" w:eastAsia="標楷體" w:hAnsi="標楷體"/>
              </w:rPr>
            </w:pPr>
          </w:p>
        </w:tc>
        <w:tc>
          <w:tcPr>
            <w:tcW w:w="1643" w:type="pct"/>
          </w:tcPr>
          <w:p w14:paraId="716AC3CB" w14:textId="77777777" w:rsidR="00E24265" w:rsidRPr="00615D4B" w:rsidRDefault="00E24265" w:rsidP="005F76AD">
            <w:pPr>
              <w:rPr>
                <w:rFonts w:ascii="標楷體" w:eastAsia="標楷體" w:hAnsi="標楷體"/>
              </w:rPr>
            </w:pPr>
          </w:p>
        </w:tc>
      </w:tr>
      <w:tr w:rsidR="00E24265" w:rsidRPr="00615D4B" w14:paraId="6346B4B6" w14:textId="77777777" w:rsidTr="005F76AD">
        <w:trPr>
          <w:trHeight w:val="291"/>
          <w:jc w:val="center"/>
        </w:trPr>
        <w:tc>
          <w:tcPr>
            <w:tcW w:w="219" w:type="pct"/>
          </w:tcPr>
          <w:p w14:paraId="45029449" w14:textId="77777777" w:rsidR="00E24265" w:rsidRPr="00615D4B" w:rsidRDefault="00E24265" w:rsidP="005F76AD">
            <w:pPr>
              <w:rPr>
                <w:rFonts w:ascii="標楷體" w:eastAsia="標楷體" w:hAnsi="標楷體"/>
              </w:rPr>
            </w:pPr>
            <w:r>
              <w:rPr>
                <w:rFonts w:ascii="標楷體" w:eastAsia="標楷體" w:hAnsi="標楷體" w:hint="eastAsia"/>
              </w:rPr>
              <w:t>16</w:t>
            </w:r>
          </w:p>
        </w:tc>
        <w:tc>
          <w:tcPr>
            <w:tcW w:w="756" w:type="pct"/>
          </w:tcPr>
          <w:p w14:paraId="0EFF9A20" w14:textId="77777777" w:rsidR="00E24265" w:rsidRPr="00615D4B" w:rsidRDefault="00E24265" w:rsidP="005F76AD">
            <w:pPr>
              <w:rPr>
                <w:rFonts w:ascii="標楷體" w:eastAsia="標楷體" w:hAnsi="標楷體"/>
              </w:rPr>
            </w:pPr>
            <w:r w:rsidRPr="00071BBA">
              <w:rPr>
                <w:rFonts w:ascii="標楷體" w:eastAsia="標楷體" w:hAnsi="標楷體" w:hint="eastAsia"/>
              </w:rPr>
              <w:t>契約截止年月</w:t>
            </w:r>
          </w:p>
        </w:tc>
        <w:tc>
          <w:tcPr>
            <w:tcW w:w="624" w:type="pct"/>
          </w:tcPr>
          <w:p w14:paraId="7EC87CC9" w14:textId="77777777" w:rsidR="00E24265" w:rsidRPr="00615D4B" w:rsidRDefault="00E24265" w:rsidP="005F76AD">
            <w:pPr>
              <w:rPr>
                <w:rFonts w:ascii="標楷體" w:eastAsia="標楷體" w:hAnsi="標楷體"/>
              </w:rPr>
            </w:pPr>
          </w:p>
        </w:tc>
        <w:tc>
          <w:tcPr>
            <w:tcW w:w="624" w:type="pct"/>
          </w:tcPr>
          <w:p w14:paraId="6C682FF1" w14:textId="77777777" w:rsidR="00E24265" w:rsidRPr="00615D4B" w:rsidRDefault="00E24265" w:rsidP="005F76AD">
            <w:pPr>
              <w:rPr>
                <w:rFonts w:ascii="標楷體" w:eastAsia="標楷體" w:hAnsi="標楷體"/>
              </w:rPr>
            </w:pPr>
          </w:p>
        </w:tc>
        <w:tc>
          <w:tcPr>
            <w:tcW w:w="537" w:type="pct"/>
          </w:tcPr>
          <w:p w14:paraId="74041361" w14:textId="77777777" w:rsidR="00E24265" w:rsidRPr="00615D4B" w:rsidRDefault="00E24265" w:rsidP="005F76AD">
            <w:pPr>
              <w:rPr>
                <w:rFonts w:ascii="標楷體" w:eastAsia="標楷體" w:hAnsi="標楷體"/>
              </w:rPr>
            </w:pPr>
          </w:p>
        </w:tc>
        <w:tc>
          <w:tcPr>
            <w:tcW w:w="299" w:type="pct"/>
          </w:tcPr>
          <w:p w14:paraId="5B68608E" w14:textId="77777777" w:rsidR="00E24265" w:rsidRPr="00615D4B" w:rsidRDefault="00E24265" w:rsidP="005F76AD">
            <w:pPr>
              <w:rPr>
                <w:rFonts w:ascii="標楷體" w:eastAsia="標楷體" w:hAnsi="標楷體"/>
              </w:rPr>
            </w:pPr>
          </w:p>
        </w:tc>
        <w:tc>
          <w:tcPr>
            <w:tcW w:w="299" w:type="pct"/>
          </w:tcPr>
          <w:p w14:paraId="4E4D0C37" w14:textId="77777777" w:rsidR="00E24265" w:rsidRPr="00615D4B" w:rsidRDefault="00E24265" w:rsidP="005F76AD">
            <w:pPr>
              <w:rPr>
                <w:rFonts w:ascii="標楷體" w:eastAsia="標楷體" w:hAnsi="標楷體"/>
              </w:rPr>
            </w:pPr>
          </w:p>
        </w:tc>
        <w:tc>
          <w:tcPr>
            <w:tcW w:w="1643" w:type="pct"/>
          </w:tcPr>
          <w:p w14:paraId="7CDA71A5" w14:textId="77777777" w:rsidR="00E24265" w:rsidRPr="00615D4B" w:rsidRDefault="00E24265" w:rsidP="005F76AD">
            <w:pPr>
              <w:rPr>
                <w:rFonts w:ascii="標楷體" w:eastAsia="標楷體" w:hAnsi="標楷體"/>
              </w:rPr>
            </w:pPr>
          </w:p>
        </w:tc>
      </w:tr>
      <w:tr w:rsidR="00E24265" w:rsidRPr="00615D4B" w14:paraId="7868F296" w14:textId="77777777" w:rsidTr="005F76AD">
        <w:trPr>
          <w:trHeight w:val="291"/>
          <w:jc w:val="center"/>
        </w:trPr>
        <w:tc>
          <w:tcPr>
            <w:tcW w:w="219" w:type="pct"/>
          </w:tcPr>
          <w:p w14:paraId="2A8F8801" w14:textId="77777777" w:rsidR="00E24265" w:rsidRPr="00615D4B" w:rsidRDefault="00E24265" w:rsidP="005F76AD">
            <w:pPr>
              <w:rPr>
                <w:rFonts w:ascii="標楷體" w:eastAsia="標楷體" w:hAnsi="標楷體"/>
              </w:rPr>
            </w:pPr>
            <w:r>
              <w:rPr>
                <w:rFonts w:ascii="標楷體" w:eastAsia="標楷體" w:hAnsi="標楷體" w:hint="eastAsia"/>
              </w:rPr>
              <w:t>17</w:t>
            </w:r>
          </w:p>
        </w:tc>
        <w:tc>
          <w:tcPr>
            <w:tcW w:w="756" w:type="pct"/>
          </w:tcPr>
          <w:p w14:paraId="5F6158B1" w14:textId="77777777" w:rsidR="00E24265" w:rsidRPr="00615D4B" w:rsidRDefault="00E24265" w:rsidP="005F76AD">
            <w:pPr>
              <w:rPr>
                <w:rFonts w:ascii="標楷體" w:eastAsia="標楷體" w:hAnsi="標楷體"/>
              </w:rPr>
            </w:pPr>
            <w:r w:rsidRPr="00071BBA">
              <w:rPr>
                <w:rFonts w:ascii="標楷體" w:eastAsia="標楷體" w:hAnsi="標楷體" w:hint="eastAsia"/>
              </w:rPr>
              <w:t>轉JCIC文字檔日期</w:t>
            </w:r>
          </w:p>
        </w:tc>
        <w:tc>
          <w:tcPr>
            <w:tcW w:w="624" w:type="pct"/>
          </w:tcPr>
          <w:p w14:paraId="34945F55" w14:textId="77777777" w:rsidR="00E24265" w:rsidRPr="00615D4B" w:rsidRDefault="00E24265" w:rsidP="005F76AD">
            <w:pPr>
              <w:rPr>
                <w:rFonts w:ascii="標楷體" w:eastAsia="標楷體" w:hAnsi="標楷體"/>
              </w:rPr>
            </w:pPr>
          </w:p>
        </w:tc>
        <w:tc>
          <w:tcPr>
            <w:tcW w:w="624" w:type="pct"/>
          </w:tcPr>
          <w:p w14:paraId="3B1A2256" w14:textId="77777777" w:rsidR="00E24265" w:rsidRPr="00615D4B" w:rsidRDefault="00E24265" w:rsidP="005F76AD">
            <w:pPr>
              <w:rPr>
                <w:rFonts w:ascii="標楷體" w:eastAsia="標楷體" w:hAnsi="標楷體"/>
              </w:rPr>
            </w:pPr>
          </w:p>
        </w:tc>
        <w:tc>
          <w:tcPr>
            <w:tcW w:w="537" w:type="pct"/>
          </w:tcPr>
          <w:p w14:paraId="74A40AA4" w14:textId="77777777" w:rsidR="00E24265" w:rsidRPr="00615D4B" w:rsidRDefault="00E24265" w:rsidP="005F76AD">
            <w:pPr>
              <w:rPr>
                <w:rFonts w:ascii="標楷體" w:eastAsia="標楷體" w:hAnsi="標楷體"/>
              </w:rPr>
            </w:pPr>
          </w:p>
        </w:tc>
        <w:tc>
          <w:tcPr>
            <w:tcW w:w="299" w:type="pct"/>
          </w:tcPr>
          <w:p w14:paraId="543927C5" w14:textId="77777777" w:rsidR="00E24265" w:rsidRPr="00615D4B" w:rsidRDefault="00E24265" w:rsidP="005F76AD">
            <w:pPr>
              <w:rPr>
                <w:rFonts w:ascii="標楷體" w:eastAsia="標楷體" w:hAnsi="標楷體"/>
              </w:rPr>
            </w:pPr>
          </w:p>
        </w:tc>
        <w:tc>
          <w:tcPr>
            <w:tcW w:w="299" w:type="pct"/>
          </w:tcPr>
          <w:p w14:paraId="2FB78383" w14:textId="77777777" w:rsidR="00E24265" w:rsidRPr="00615D4B" w:rsidRDefault="00E24265" w:rsidP="005F76AD">
            <w:pPr>
              <w:rPr>
                <w:rFonts w:ascii="標楷體" w:eastAsia="標楷體" w:hAnsi="標楷體"/>
              </w:rPr>
            </w:pPr>
          </w:p>
        </w:tc>
        <w:tc>
          <w:tcPr>
            <w:tcW w:w="1643" w:type="pct"/>
          </w:tcPr>
          <w:p w14:paraId="2E3D155A" w14:textId="77777777" w:rsidR="00E24265" w:rsidRPr="00615D4B" w:rsidRDefault="00E24265" w:rsidP="005F76AD">
            <w:pPr>
              <w:rPr>
                <w:rFonts w:ascii="標楷體" w:eastAsia="標楷體" w:hAnsi="標楷體"/>
              </w:rPr>
            </w:pPr>
          </w:p>
        </w:tc>
      </w:tr>
    </w:tbl>
    <w:p w14:paraId="6D2F5CF9" w14:textId="77777777" w:rsidR="00E24265" w:rsidRDefault="00E24265" w:rsidP="00F62379">
      <w:pPr>
        <w:pStyle w:val="42"/>
        <w:spacing w:after="72"/>
        <w:ind w:leftChars="0" w:left="0"/>
        <w:rPr>
          <w:rFonts w:hAnsi="標楷體"/>
        </w:rPr>
      </w:pPr>
    </w:p>
    <w:p w14:paraId="4D0EBFA8" w14:textId="77777777" w:rsidR="00E24265" w:rsidRDefault="00E24265">
      <w:pPr>
        <w:widowControl/>
        <w:rPr>
          <w:rFonts w:ascii="Arial" w:eastAsia="標楷體" w:hAnsi="標楷體" w:cs="標楷體"/>
          <w:kern w:val="0"/>
          <w:szCs w:val="28"/>
        </w:rPr>
      </w:pPr>
      <w:r>
        <w:rPr>
          <w:rFonts w:hAnsi="標楷體"/>
        </w:rPr>
        <w:br w:type="page"/>
      </w:r>
    </w:p>
    <w:p w14:paraId="49DB6BF8"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8305</w:t>
      </w:r>
      <w:r w:rsidRPr="001C4189">
        <w:rPr>
          <w:rFonts w:ascii="標楷體" w:hAnsi="標楷體" w:hint="eastAsia"/>
        </w:rPr>
        <w:t>請求同意債務清償方案通知資料</w:t>
      </w:r>
    </w:p>
    <w:p w14:paraId="01C9DE11"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1061C1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858E4E7"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5524AA3" w14:textId="77777777" w:rsidR="00E24265" w:rsidRPr="00615D4B" w:rsidRDefault="00E24265" w:rsidP="005F76AD">
            <w:pPr>
              <w:rPr>
                <w:rFonts w:ascii="標楷體" w:eastAsia="標楷體" w:hAnsi="標楷體"/>
              </w:rPr>
            </w:pPr>
            <w:r w:rsidRPr="001C4189">
              <w:rPr>
                <w:rFonts w:ascii="標楷體" w:eastAsia="標楷體" w:hAnsi="標楷體" w:hint="eastAsia"/>
              </w:rPr>
              <w:t>請求同意債務清償方案通知資料</w:t>
            </w:r>
          </w:p>
        </w:tc>
      </w:tr>
      <w:tr w:rsidR="00E24265" w:rsidRPr="00615D4B" w14:paraId="6F56D142"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2708621"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1D68FC9" w14:textId="77777777" w:rsidR="00E24265" w:rsidRPr="00615D4B" w:rsidRDefault="00E24265" w:rsidP="005F76AD">
            <w:pPr>
              <w:rPr>
                <w:rFonts w:ascii="標楷體" w:eastAsia="標楷體" w:hAnsi="標楷體"/>
              </w:rPr>
            </w:pPr>
          </w:p>
        </w:tc>
      </w:tr>
      <w:tr w:rsidR="00E24265" w:rsidRPr="00615D4B" w14:paraId="0EA75EDD"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70A6B680"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B4517F" w14:textId="77777777" w:rsidR="00E24265" w:rsidRPr="00615D4B" w:rsidRDefault="00E24265" w:rsidP="005F76AD">
            <w:pPr>
              <w:rPr>
                <w:rFonts w:ascii="標楷體" w:eastAsia="標楷體" w:hAnsi="標楷體"/>
              </w:rPr>
            </w:pPr>
          </w:p>
        </w:tc>
      </w:tr>
      <w:tr w:rsidR="00E24265" w:rsidRPr="00615D4B" w14:paraId="60658178"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5EF0313"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D55D1FB" w14:textId="77777777" w:rsidR="00E24265" w:rsidRPr="00615D4B" w:rsidRDefault="00E24265" w:rsidP="005F76AD">
            <w:pPr>
              <w:rPr>
                <w:rFonts w:ascii="標楷體" w:eastAsia="標楷體" w:hAnsi="標楷體"/>
              </w:rPr>
            </w:pPr>
          </w:p>
        </w:tc>
      </w:tr>
      <w:tr w:rsidR="00E24265" w:rsidRPr="00615D4B" w14:paraId="3765FF68"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124B907"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8DB129D" w14:textId="77777777" w:rsidR="00E24265" w:rsidRPr="00615D4B" w:rsidRDefault="00E24265" w:rsidP="005F76AD">
            <w:pPr>
              <w:rPr>
                <w:rFonts w:ascii="標楷體" w:eastAsia="標楷體" w:hAnsi="標楷體"/>
              </w:rPr>
            </w:pPr>
          </w:p>
        </w:tc>
      </w:tr>
      <w:tr w:rsidR="00E24265" w:rsidRPr="00615D4B" w14:paraId="28F7A989"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F04019C"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7BEACCB" w14:textId="77777777" w:rsidR="00E24265" w:rsidRPr="00615D4B" w:rsidRDefault="00E24265" w:rsidP="005F76AD">
            <w:pPr>
              <w:rPr>
                <w:rFonts w:ascii="標楷體" w:eastAsia="標楷體" w:hAnsi="標楷體"/>
              </w:rPr>
            </w:pPr>
          </w:p>
        </w:tc>
      </w:tr>
      <w:tr w:rsidR="00E24265" w:rsidRPr="00615D4B" w14:paraId="2632A272"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02FB2AE"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0E682C0" w14:textId="77777777" w:rsidR="00E24265" w:rsidRPr="00615D4B" w:rsidRDefault="00E24265" w:rsidP="005F76AD">
            <w:pPr>
              <w:rPr>
                <w:rFonts w:ascii="標楷體" w:eastAsia="標楷體" w:hAnsi="標楷體"/>
              </w:rPr>
            </w:pPr>
          </w:p>
        </w:tc>
      </w:tr>
      <w:tr w:rsidR="00E24265" w:rsidRPr="00615D4B" w14:paraId="40F11A9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F8EA6B5"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9E7B69" w14:textId="77777777" w:rsidR="00E24265" w:rsidRPr="00615D4B" w:rsidRDefault="00E24265" w:rsidP="005F76AD">
            <w:pPr>
              <w:rPr>
                <w:rFonts w:ascii="標楷體" w:eastAsia="標楷體" w:hAnsi="標楷體"/>
              </w:rPr>
            </w:pPr>
          </w:p>
        </w:tc>
      </w:tr>
    </w:tbl>
    <w:p w14:paraId="7C95526A" w14:textId="77777777" w:rsidR="00E24265" w:rsidRDefault="00E24265" w:rsidP="00E24265"/>
    <w:p w14:paraId="0787A49F" w14:textId="77777777" w:rsidR="00E24265" w:rsidRPr="00615D4B" w:rsidRDefault="00E24265">
      <w:pPr>
        <w:pStyle w:val="a"/>
      </w:pPr>
      <w:r w:rsidRPr="00615D4B">
        <w:t>UI</w:t>
      </w:r>
      <w:r w:rsidRPr="00615D4B">
        <w:t>畫面</w:t>
      </w:r>
    </w:p>
    <w:p w14:paraId="79C321D4" w14:textId="77777777" w:rsidR="00E24265" w:rsidRDefault="00E24265" w:rsidP="00E24265">
      <w:pPr>
        <w:pStyle w:val="42"/>
        <w:spacing w:after="72"/>
        <w:ind w:left="1133"/>
        <w:rPr>
          <w:rFonts w:hAnsi="標楷體"/>
        </w:rPr>
      </w:pPr>
      <w:r w:rsidRPr="00743962">
        <w:rPr>
          <w:rFonts w:hAnsi="標楷體" w:hint="eastAsia"/>
        </w:rPr>
        <w:t>輸入畫面：</w:t>
      </w:r>
    </w:p>
    <w:p w14:paraId="4DF5B973" w14:textId="77777777" w:rsidR="00E24265" w:rsidRDefault="00E24265" w:rsidP="00E24265">
      <w:pPr>
        <w:pStyle w:val="42"/>
        <w:spacing w:after="72"/>
        <w:ind w:leftChars="0" w:left="0"/>
        <w:rPr>
          <w:rFonts w:hAnsi="標楷體"/>
        </w:rPr>
      </w:pPr>
      <w:r w:rsidRPr="00F43031">
        <w:rPr>
          <w:rFonts w:hAnsi="標楷體"/>
          <w:noProof/>
        </w:rPr>
        <w:drawing>
          <wp:inline distT="0" distB="0" distL="0" distR="0" wp14:anchorId="3F6EBA4C" wp14:editId="15EDBBAC">
            <wp:extent cx="6477630" cy="34442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477630" cy="3444240"/>
                    </a:xfrm>
                    <a:prstGeom prst="rect">
                      <a:avLst/>
                    </a:prstGeom>
                  </pic:spPr>
                </pic:pic>
              </a:graphicData>
            </a:graphic>
          </wp:inline>
        </w:drawing>
      </w:r>
      <w:r w:rsidRPr="00F43031">
        <w:rPr>
          <w:noProof/>
        </w:rPr>
        <w:t xml:space="preserve"> </w:t>
      </w:r>
      <w:r w:rsidRPr="00F43031">
        <w:rPr>
          <w:rFonts w:hAnsi="標楷體"/>
          <w:noProof/>
        </w:rPr>
        <w:lastRenderedPageBreak/>
        <w:drawing>
          <wp:inline distT="0" distB="0" distL="0" distR="0" wp14:anchorId="5C456297" wp14:editId="6CE42208">
            <wp:extent cx="6573473" cy="24536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573473" cy="2453640"/>
                    </a:xfrm>
                    <a:prstGeom prst="rect">
                      <a:avLst/>
                    </a:prstGeom>
                  </pic:spPr>
                </pic:pic>
              </a:graphicData>
            </a:graphic>
          </wp:inline>
        </w:drawing>
      </w:r>
    </w:p>
    <w:p w14:paraId="66D85F4B" w14:textId="77777777" w:rsidR="00E24265" w:rsidRDefault="00E24265" w:rsidP="00E24265">
      <w:pPr>
        <w:pStyle w:val="42"/>
        <w:spacing w:after="72"/>
        <w:ind w:leftChars="0" w:left="0"/>
        <w:rPr>
          <w:rFonts w:hAnsi="標楷體"/>
        </w:rPr>
      </w:pPr>
    </w:p>
    <w:p w14:paraId="15CCBD61" w14:textId="77777777" w:rsidR="00E24265" w:rsidRDefault="00E24265" w:rsidP="00E24265">
      <w:pPr>
        <w:pStyle w:val="1text"/>
        <w:ind w:left="0"/>
        <w:rPr>
          <w:rFonts w:ascii="Times New Roman" w:hAnsi="Times New Roman"/>
        </w:rPr>
      </w:pPr>
    </w:p>
    <w:p w14:paraId="6A89F2C0"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29B7D25" w14:textId="77777777" w:rsidTr="005F76AD">
        <w:trPr>
          <w:trHeight w:val="388"/>
          <w:jc w:val="center"/>
        </w:trPr>
        <w:tc>
          <w:tcPr>
            <w:tcW w:w="219" w:type="pct"/>
            <w:vMerge w:val="restart"/>
          </w:tcPr>
          <w:p w14:paraId="493298A6"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3516FD89"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4E09337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5207DC4E"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49E38952" w14:textId="77777777" w:rsidTr="005F76AD">
        <w:trPr>
          <w:trHeight w:val="244"/>
          <w:jc w:val="center"/>
        </w:trPr>
        <w:tc>
          <w:tcPr>
            <w:tcW w:w="219" w:type="pct"/>
            <w:vMerge/>
          </w:tcPr>
          <w:p w14:paraId="721CC1FD" w14:textId="77777777" w:rsidR="00E24265" w:rsidRPr="00615D4B" w:rsidRDefault="00E24265" w:rsidP="005F76AD">
            <w:pPr>
              <w:rPr>
                <w:rFonts w:ascii="標楷體" w:eastAsia="標楷體" w:hAnsi="標楷體"/>
              </w:rPr>
            </w:pPr>
          </w:p>
        </w:tc>
        <w:tc>
          <w:tcPr>
            <w:tcW w:w="756" w:type="pct"/>
            <w:vMerge/>
          </w:tcPr>
          <w:p w14:paraId="544B0709" w14:textId="77777777" w:rsidR="00E24265" w:rsidRPr="00615D4B" w:rsidRDefault="00E24265" w:rsidP="005F76AD">
            <w:pPr>
              <w:rPr>
                <w:rFonts w:ascii="標楷體" w:eastAsia="標楷體" w:hAnsi="標楷體"/>
              </w:rPr>
            </w:pPr>
          </w:p>
        </w:tc>
        <w:tc>
          <w:tcPr>
            <w:tcW w:w="624" w:type="pct"/>
          </w:tcPr>
          <w:p w14:paraId="5D59D57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A5FE17E"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B5A8ABF"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4B899169"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79C42AE"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40B70FBC" w14:textId="77777777" w:rsidR="00E24265" w:rsidRPr="00615D4B" w:rsidRDefault="00E24265" w:rsidP="005F76AD">
            <w:pPr>
              <w:rPr>
                <w:rFonts w:ascii="標楷體" w:eastAsia="標楷體" w:hAnsi="標楷體"/>
              </w:rPr>
            </w:pPr>
          </w:p>
        </w:tc>
      </w:tr>
      <w:tr w:rsidR="00E24265" w:rsidRPr="00615D4B" w14:paraId="5F0F5B03" w14:textId="77777777" w:rsidTr="005F76AD">
        <w:trPr>
          <w:trHeight w:val="291"/>
          <w:jc w:val="center"/>
        </w:trPr>
        <w:tc>
          <w:tcPr>
            <w:tcW w:w="219" w:type="pct"/>
          </w:tcPr>
          <w:p w14:paraId="3917E974"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6563D8BC" w14:textId="77777777" w:rsidR="00E24265" w:rsidRPr="00615D4B" w:rsidRDefault="00E24265" w:rsidP="005F76AD">
            <w:pPr>
              <w:rPr>
                <w:rFonts w:ascii="標楷體" w:eastAsia="標楷體" w:hAnsi="標楷體"/>
              </w:rPr>
            </w:pPr>
            <w:r w:rsidRPr="00461CA9">
              <w:rPr>
                <w:rFonts w:ascii="標楷體" w:eastAsia="標楷體" w:hAnsi="標楷體" w:hint="eastAsia"/>
              </w:rPr>
              <w:t>交易代碼</w:t>
            </w:r>
          </w:p>
        </w:tc>
        <w:tc>
          <w:tcPr>
            <w:tcW w:w="624" w:type="pct"/>
          </w:tcPr>
          <w:p w14:paraId="427E9D15" w14:textId="77777777" w:rsidR="00E24265" w:rsidRPr="00615D4B" w:rsidRDefault="00E24265" w:rsidP="005F76AD">
            <w:pPr>
              <w:rPr>
                <w:rFonts w:ascii="標楷體" w:eastAsia="標楷體" w:hAnsi="標楷體"/>
              </w:rPr>
            </w:pPr>
          </w:p>
        </w:tc>
        <w:tc>
          <w:tcPr>
            <w:tcW w:w="624" w:type="pct"/>
          </w:tcPr>
          <w:p w14:paraId="0E5D00FA" w14:textId="77777777" w:rsidR="00E24265" w:rsidRPr="00615D4B" w:rsidRDefault="00E24265" w:rsidP="005F76AD">
            <w:pPr>
              <w:rPr>
                <w:rFonts w:ascii="標楷體" w:eastAsia="標楷體" w:hAnsi="標楷體"/>
              </w:rPr>
            </w:pPr>
          </w:p>
        </w:tc>
        <w:tc>
          <w:tcPr>
            <w:tcW w:w="537" w:type="pct"/>
          </w:tcPr>
          <w:p w14:paraId="20FB4233"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2276E06" w14:textId="77777777" w:rsidR="00E24265" w:rsidRPr="00615D4B" w:rsidRDefault="00E24265" w:rsidP="005F76AD">
            <w:pPr>
              <w:rPr>
                <w:rFonts w:ascii="標楷體" w:eastAsia="標楷體" w:hAnsi="標楷體"/>
              </w:rPr>
            </w:pPr>
          </w:p>
        </w:tc>
        <w:tc>
          <w:tcPr>
            <w:tcW w:w="299" w:type="pct"/>
          </w:tcPr>
          <w:p w14:paraId="1DB4D1AB" w14:textId="77777777" w:rsidR="00E24265" w:rsidRPr="00615D4B" w:rsidRDefault="00E24265" w:rsidP="005F76AD">
            <w:pPr>
              <w:rPr>
                <w:rFonts w:ascii="標楷體" w:eastAsia="標楷體" w:hAnsi="標楷體"/>
              </w:rPr>
            </w:pPr>
          </w:p>
        </w:tc>
        <w:tc>
          <w:tcPr>
            <w:tcW w:w="1643" w:type="pct"/>
          </w:tcPr>
          <w:p w14:paraId="3CDC5FC4" w14:textId="77777777" w:rsidR="00E24265" w:rsidRDefault="00E24265" w:rsidP="005F76AD">
            <w:pPr>
              <w:rPr>
                <w:rFonts w:ascii="標楷體" w:eastAsia="標楷體" w:hAnsi="標楷體"/>
              </w:rPr>
            </w:pPr>
            <w:r>
              <w:rPr>
                <w:rFonts w:ascii="標楷體" w:eastAsia="標楷體" w:hAnsi="標楷體" w:hint="eastAsia"/>
              </w:rPr>
              <w:t>1:新增</w:t>
            </w:r>
          </w:p>
          <w:p w14:paraId="6D52C974" w14:textId="77777777" w:rsidR="00E24265" w:rsidRDefault="00E24265" w:rsidP="005F76AD">
            <w:pPr>
              <w:rPr>
                <w:rFonts w:ascii="標楷體" w:eastAsia="標楷體" w:hAnsi="標楷體"/>
              </w:rPr>
            </w:pPr>
            <w:r>
              <w:rPr>
                <w:rFonts w:ascii="標楷體" w:eastAsia="標楷體" w:hAnsi="標楷體" w:hint="eastAsia"/>
              </w:rPr>
              <w:t>2:異動</w:t>
            </w:r>
          </w:p>
          <w:p w14:paraId="1C074C85" w14:textId="77777777" w:rsidR="00E24265" w:rsidRPr="00615D4B" w:rsidRDefault="00E24265" w:rsidP="005F76AD">
            <w:pPr>
              <w:rPr>
                <w:rFonts w:ascii="標楷體" w:eastAsia="標楷體" w:hAnsi="標楷體"/>
              </w:rPr>
            </w:pPr>
            <w:r>
              <w:rPr>
                <w:rFonts w:ascii="標楷體" w:eastAsia="標楷體" w:hAnsi="標楷體" w:hint="eastAsia"/>
              </w:rPr>
              <w:t>3:補件</w:t>
            </w:r>
          </w:p>
        </w:tc>
      </w:tr>
      <w:tr w:rsidR="00E24265" w:rsidRPr="00615D4B" w14:paraId="74274A5C" w14:textId="77777777" w:rsidTr="005F76AD">
        <w:trPr>
          <w:trHeight w:val="291"/>
          <w:jc w:val="center"/>
        </w:trPr>
        <w:tc>
          <w:tcPr>
            <w:tcW w:w="219" w:type="pct"/>
          </w:tcPr>
          <w:p w14:paraId="6B2373FB"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4A25419E" w14:textId="77777777" w:rsidR="00E24265" w:rsidRPr="00615D4B" w:rsidRDefault="00E24265" w:rsidP="005F76AD">
            <w:pPr>
              <w:rPr>
                <w:rFonts w:ascii="標楷體" w:eastAsia="標楷體" w:hAnsi="標楷體"/>
              </w:rPr>
            </w:pPr>
            <w:r w:rsidRPr="00461CA9">
              <w:rPr>
                <w:rFonts w:ascii="標楷體" w:eastAsia="標楷體" w:hAnsi="標楷體" w:hint="eastAsia"/>
              </w:rPr>
              <w:t>債務人IDN</w:t>
            </w:r>
          </w:p>
        </w:tc>
        <w:tc>
          <w:tcPr>
            <w:tcW w:w="624" w:type="pct"/>
          </w:tcPr>
          <w:p w14:paraId="125337B9" w14:textId="77777777" w:rsidR="00E24265" w:rsidRPr="00615D4B" w:rsidRDefault="00E24265" w:rsidP="005F76AD">
            <w:pPr>
              <w:rPr>
                <w:rFonts w:ascii="標楷體" w:eastAsia="標楷體" w:hAnsi="標楷體"/>
              </w:rPr>
            </w:pPr>
          </w:p>
        </w:tc>
        <w:tc>
          <w:tcPr>
            <w:tcW w:w="624" w:type="pct"/>
          </w:tcPr>
          <w:p w14:paraId="1D8D6836" w14:textId="77777777" w:rsidR="00E24265" w:rsidRPr="00615D4B" w:rsidRDefault="00E24265" w:rsidP="005F76AD">
            <w:pPr>
              <w:rPr>
                <w:rFonts w:ascii="標楷體" w:eastAsia="標楷體" w:hAnsi="標楷體"/>
              </w:rPr>
            </w:pPr>
          </w:p>
        </w:tc>
        <w:tc>
          <w:tcPr>
            <w:tcW w:w="537" w:type="pct"/>
          </w:tcPr>
          <w:p w14:paraId="54E39557" w14:textId="77777777" w:rsidR="00E24265" w:rsidRPr="00615D4B" w:rsidRDefault="00E24265" w:rsidP="005F76AD">
            <w:pPr>
              <w:rPr>
                <w:rFonts w:ascii="標楷體" w:eastAsia="標楷體" w:hAnsi="標楷體"/>
              </w:rPr>
            </w:pPr>
          </w:p>
        </w:tc>
        <w:tc>
          <w:tcPr>
            <w:tcW w:w="299" w:type="pct"/>
          </w:tcPr>
          <w:p w14:paraId="39E50D83" w14:textId="77777777" w:rsidR="00E24265" w:rsidRPr="00615D4B" w:rsidRDefault="00E24265" w:rsidP="005F76AD">
            <w:pPr>
              <w:rPr>
                <w:rFonts w:ascii="標楷體" w:eastAsia="標楷體" w:hAnsi="標楷體"/>
              </w:rPr>
            </w:pPr>
          </w:p>
        </w:tc>
        <w:tc>
          <w:tcPr>
            <w:tcW w:w="299" w:type="pct"/>
          </w:tcPr>
          <w:p w14:paraId="23442B71" w14:textId="77777777" w:rsidR="00E24265" w:rsidRPr="00615D4B" w:rsidRDefault="00E24265" w:rsidP="005F76AD">
            <w:pPr>
              <w:rPr>
                <w:rFonts w:ascii="標楷體" w:eastAsia="標楷體" w:hAnsi="標楷體"/>
              </w:rPr>
            </w:pPr>
          </w:p>
        </w:tc>
        <w:tc>
          <w:tcPr>
            <w:tcW w:w="1643" w:type="pct"/>
          </w:tcPr>
          <w:p w14:paraId="09434128" w14:textId="77777777" w:rsidR="00E24265" w:rsidRPr="00615D4B" w:rsidRDefault="00E24265" w:rsidP="005F76AD">
            <w:pPr>
              <w:rPr>
                <w:rFonts w:ascii="標楷體" w:eastAsia="標楷體" w:hAnsi="標楷體"/>
              </w:rPr>
            </w:pPr>
          </w:p>
        </w:tc>
      </w:tr>
      <w:tr w:rsidR="00E24265" w:rsidRPr="00615D4B" w14:paraId="13D9FD12" w14:textId="77777777" w:rsidTr="005F76AD">
        <w:trPr>
          <w:trHeight w:val="291"/>
          <w:jc w:val="center"/>
        </w:trPr>
        <w:tc>
          <w:tcPr>
            <w:tcW w:w="219" w:type="pct"/>
          </w:tcPr>
          <w:p w14:paraId="225C996B"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55766A39" w14:textId="77777777" w:rsidR="00E24265" w:rsidRPr="00615D4B" w:rsidRDefault="00E24265" w:rsidP="005F76AD">
            <w:pPr>
              <w:rPr>
                <w:rFonts w:ascii="標楷體" w:eastAsia="標楷體" w:hAnsi="標楷體"/>
              </w:rPr>
            </w:pPr>
            <w:r w:rsidRPr="00461CA9">
              <w:rPr>
                <w:rFonts w:ascii="標楷體" w:eastAsia="標楷體" w:hAnsi="標楷體" w:hint="eastAsia"/>
              </w:rPr>
              <w:t>報送單位代號</w:t>
            </w:r>
          </w:p>
        </w:tc>
        <w:tc>
          <w:tcPr>
            <w:tcW w:w="624" w:type="pct"/>
          </w:tcPr>
          <w:p w14:paraId="3AD5EA11" w14:textId="77777777" w:rsidR="00E24265" w:rsidRPr="00615D4B" w:rsidRDefault="00E24265" w:rsidP="005F76AD">
            <w:pPr>
              <w:rPr>
                <w:rFonts w:ascii="標楷體" w:eastAsia="標楷體" w:hAnsi="標楷體"/>
              </w:rPr>
            </w:pPr>
          </w:p>
        </w:tc>
        <w:tc>
          <w:tcPr>
            <w:tcW w:w="624" w:type="pct"/>
          </w:tcPr>
          <w:p w14:paraId="3B817474" w14:textId="77777777" w:rsidR="00E24265" w:rsidRPr="00615D4B" w:rsidRDefault="00E24265" w:rsidP="005F76AD">
            <w:pPr>
              <w:rPr>
                <w:rFonts w:ascii="標楷體" w:eastAsia="標楷體" w:hAnsi="標楷體"/>
              </w:rPr>
            </w:pPr>
          </w:p>
        </w:tc>
        <w:tc>
          <w:tcPr>
            <w:tcW w:w="537" w:type="pct"/>
          </w:tcPr>
          <w:p w14:paraId="705D5DA7" w14:textId="77777777" w:rsidR="00E24265" w:rsidRPr="00615D4B" w:rsidRDefault="00E24265" w:rsidP="005F76AD">
            <w:pPr>
              <w:rPr>
                <w:rFonts w:ascii="標楷體" w:eastAsia="標楷體" w:hAnsi="標楷體"/>
              </w:rPr>
            </w:pPr>
          </w:p>
        </w:tc>
        <w:tc>
          <w:tcPr>
            <w:tcW w:w="299" w:type="pct"/>
          </w:tcPr>
          <w:p w14:paraId="48DED5DD" w14:textId="77777777" w:rsidR="00E24265" w:rsidRPr="00615D4B" w:rsidRDefault="00E24265" w:rsidP="005F76AD">
            <w:pPr>
              <w:rPr>
                <w:rFonts w:ascii="標楷體" w:eastAsia="標楷體" w:hAnsi="標楷體"/>
              </w:rPr>
            </w:pPr>
          </w:p>
        </w:tc>
        <w:tc>
          <w:tcPr>
            <w:tcW w:w="299" w:type="pct"/>
          </w:tcPr>
          <w:p w14:paraId="27BF656A" w14:textId="77777777" w:rsidR="00E24265" w:rsidRPr="00615D4B" w:rsidRDefault="00E24265" w:rsidP="005F76AD">
            <w:pPr>
              <w:rPr>
                <w:rFonts w:ascii="標楷體" w:eastAsia="標楷體" w:hAnsi="標楷體"/>
              </w:rPr>
            </w:pPr>
          </w:p>
        </w:tc>
        <w:tc>
          <w:tcPr>
            <w:tcW w:w="1643" w:type="pct"/>
          </w:tcPr>
          <w:p w14:paraId="74A25D16" w14:textId="77777777" w:rsidR="00E24265" w:rsidRPr="00615D4B" w:rsidRDefault="00E24265" w:rsidP="005F76AD">
            <w:pPr>
              <w:rPr>
                <w:rFonts w:ascii="標楷體" w:eastAsia="標楷體" w:hAnsi="標楷體"/>
              </w:rPr>
            </w:pPr>
          </w:p>
        </w:tc>
      </w:tr>
      <w:tr w:rsidR="00E24265" w:rsidRPr="00615D4B" w14:paraId="4ABC12F4" w14:textId="77777777" w:rsidTr="005F76AD">
        <w:trPr>
          <w:trHeight w:val="291"/>
          <w:jc w:val="center"/>
        </w:trPr>
        <w:tc>
          <w:tcPr>
            <w:tcW w:w="219" w:type="pct"/>
          </w:tcPr>
          <w:p w14:paraId="2CCE5A8E"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0374CA36" w14:textId="77777777" w:rsidR="00E24265" w:rsidRPr="00615D4B" w:rsidRDefault="00E24265" w:rsidP="005F76AD">
            <w:pPr>
              <w:rPr>
                <w:rFonts w:ascii="標楷體" w:eastAsia="標楷體" w:hAnsi="標楷體"/>
              </w:rPr>
            </w:pPr>
            <w:r w:rsidRPr="00461CA9">
              <w:rPr>
                <w:rFonts w:ascii="標楷體" w:eastAsia="標楷體" w:hAnsi="標楷體" w:hint="eastAsia"/>
              </w:rPr>
              <w:t>協商申請日</w:t>
            </w:r>
          </w:p>
        </w:tc>
        <w:tc>
          <w:tcPr>
            <w:tcW w:w="624" w:type="pct"/>
          </w:tcPr>
          <w:p w14:paraId="327E3E2D" w14:textId="77777777" w:rsidR="00E24265" w:rsidRPr="00615D4B" w:rsidRDefault="00E24265" w:rsidP="005F76AD">
            <w:pPr>
              <w:rPr>
                <w:rFonts w:ascii="標楷體" w:eastAsia="標楷體" w:hAnsi="標楷體"/>
              </w:rPr>
            </w:pPr>
          </w:p>
        </w:tc>
        <w:tc>
          <w:tcPr>
            <w:tcW w:w="624" w:type="pct"/>
          </w:tcPr>
          <w:p w14:paraId="302425E8" w14:textId="77777777" w:rsidR="00E24265" w:rsidRPr="00615D4B" w:rsidRDefault="00E24265" w:rsidP="005F76AD">
            <w:pPr>
              <w:rPr>
                <w:rFonts w:ascii="標楷體" w:eastAsia="標楷體" w:hAnsi="標楷體"/>
              </w:rPr>
            </w:pPr>
          </w:p>
        </w:tc>
        <w:tc>
          <w:tcPr>
            <w:tcW w:w="537" w:type="pct"/>
          </w:tcPr>
          <w:p w14:paraId="75CEFBC9" w14:textId="77777777" w:rsidR="00E24265" w:rsidRPr="00615D4B" w:rsidRDefault="00E24265" w:rsidP="005F76AD">
            <w:pPr>
              <w:rPr>
                <w:rFonts w:ascii="標楷體" w:eastAsia="標楷體" w:hAnsi="標楷體"/>
              </w:rPr>
            </w:pPr>
          </w:p>
        </w:tc>
        <w:tc>
          <w:tcPr>
            <w:tcW w:w="299" w:type="pct"/>
          </w:tcPr>
          <w:p w14:paraId="209E4B4D" w14:textId="77777777" w:rsidR="00E24265" w:rsidRPr="00615D4B" w:rsidRDefault="00E24265" w:rsidP="005F76AD">
            <w:pPr>
              <w:rPr>
                <w:rFonts w:ascii="標楷體" w:eastAsia="標楷體" w:hAnsi="標楷體"/>
              </w:rPr>
            </w:pPr>
          </w:p>
        </w:tc>
        <w:tc>
          <w:tcPr>
            <w:tcW w:w="299" w:type="pct"/>
          </w:tcPr>
          <w:p w14:paraId="73BB976B" w14:textId="77777777" w:rsidR="00E24265" w:rsidRPr="00615D4B" w:rsidRDefault="00E24265" w:rsidP="005F76AD">
            <w:pPr>
              <w:rPr>
                <w:rFonts w:ascii="標楷體" w:eastAsia="標楷體" w:hAnsi="標楷體"/>
              </w:rPr>
            </w:pPr>
          </w:p>
        </w:tc>
        <w:tc>
          <w:tcPr>
            <w:tcW w:w="1643" w:type="pct"/>
          </w:tcPr>
          <w:p w14:paraId="7EACEAE3" w14:textId="77777777" w:rsidR="00E24265" w:rsidRPr="00615D4B" w:rsidRDefault="00E24265" w:rsidP="005F76AD">
            <w:pPr>
              <w:rPr>
                <w:rFonts w:ascii="標楷體" w:eastAsia="標楷體" w:hAnsi="標楷體"/>
              </w:rPr>
            </w:pPr>
          </w:p>
        </w:tc>
      </w:tr>
      <w:tr w:rsidR="00E24265" w:rsidRPr="00615D4B" w14:paraId="30D5E1E7" w14:textId="77777777" w:rsidTr="005F76AD">
        <w:trPr>
          <w:trHeight w:val="291"/>
          <w:jc w:val="center"/>
        </w:trPr>
        <w:tc>
          <w:tcPr>
            <w:tcW w:w="219" w:type="pct"/>
          </w:tcPr>
          <w:p w14:paraId="2C300AA9"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4A15BE13" w14:textId="77777777" w:rsidR="00E24265" w:rsidRPr="00615D4B" w:rsidRDefault="00E24265" w:rsidP="005F76AD">
            <w:pPr>
              <w:rPr>
                <w:rFonts w:ascii="標楷體" w:eastAsia="標楷體" w:hAnsi="標楷體"/>
              </w:rPr>
            </w:pPr>
            <w:r w:rsidRPr="00461CA9">
              <w:rPr>
                <w:rFonts w:ascii="標楷體" w:eastAsia="標楷體" w:hAnsi="標楷體" w:hint="eastAsia"/>
              </w:rPr>
              <w:t>負債主因</w:t>
            </w:r>
          </w:p>
        </w:tc>
        <w:tc>
          <w:tcPr>
            <w:tcW w:w="624" w:type="pct"/>
          </w:tcPr>
          <w:p w14:paraId="3F29C016" w14:textId="77777777" w:rsidR="00E24265" w:rsidRPr="00615D4B" w:rsidRDefault="00E24265" w:rsidP="005F76AD">
            <w:pPr>
              <w:rPr>
                <w:rFonts w:ascii="標楷體" w:eastAsia="標楷體" w:hAnsi="標楷體"/>
              </w:rPr>
            </w:pPr>
          </w:p>
        </w:tc>
        <w:tc>
          <w:tcPr>
            <w:tcW w:w="624" w:type="pct"/>
          </w:tcPr>
          <w:p w14:paraId="3FBAD606" w14:textId="77777777" w:rsidR="00E24265" w:rsidRPr="00615D4B" w:rsidRDefault="00E24265" w:rsidP="005F76AD">
            <w:pPr>
              <w:rPr>
                <w:rFonts w:ascii="標楷體" w:eastAsia="標楷體" w:hAnsi="標楷體"/>
              </w:rPr>
            </w:pPr>
          </w:p>
        </w:tc>
        <w:tc>
          <w:tcPr>
            <w:tcW w:w="537" w:type="pct"/>
          </w:tcPr>
          <w:p w14:paraId="7DB16956"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A22FB2F" w14:textId="77777777" w:rsidR="00E24265" w:rsidRPr="00615D4B" w:rsidRDefault="00E24265" w:rsidP="005F76AD">
            <w:pPr>
              <w:rPr>
                <w:rFonts w:ascii="標楷體" w:eastAsia="標楷體" w:hAnsi="標楷體"/>
              </w:rPr>
            </w:pPr>
          </w:p>
        </w:tc>
        <w:tc>
          <w:tcPr>
            <w:tcW w:w="299" w:type="pct"/>
          </w:tcPr>
          <w:p w14:paraId="4B0B0620" w14:textId="77777777" w:rsidR="00E24265" w:rsidRPr="00615D4B" w:rsidRDefault="00E24265" w:rsidP="005F76AD">
            <w:pPr>
              <w:rPr>
                <w:rFonts w:ascii="標楷體" w:eastAsia="標楷體" w:hAnsi="標楷體"/>
              </w:rPr>
            </w:pPr>
          </w:p>
        </w:tc>
        <w:tc>
          <w:tcPr>
            <w:tcW w:w="1643" w:type="pct"/>
          </w:tcPr>
          <w:p w14:paraId="00F6E17B" w14:textId="77777777" w:rsidR="00E24265" w:rsidRPr="00683E9E" w:rsidRDefault="00E24265" w:rsidP="005F76AD">
            <w:pPr>
              <w:rPr>
                <w:rFonts w:ascii="標楷體" w:eastAsia="標楷體" w:hAnsi="標楷體"/>
              </w:rPr>
            </w:pPr>
            <w:r w:rsidRPr="00683E9E">
              <w:rPr>
                <w:rFonts w:ascii="標楷體" w:eastAsia="標楷體" w:hAnsi="標楷體" w:hint="eastAsia"/>
              </w:rPr>
              <w:t>1:投資或創業失敗</w:t>
            </w:r>
          </w:p>
          <w:p w14:paraId="1A34D5B9" w14:textId="77777777" w:rsidR="00E24265" w:rsidRPr="00683E9E" w:rsidRDefault="00E24265" w:rsidP="005F76AD">
            <w:pPr>
              <w:rPr>
                <w:rFonts w:ascii="標楷體" w:eastAsia="標楷體" w:hAnsi="標楷體"/>
              </w:rPr>
            </w:pPr>
            <w:r w:rsidRPr="00683E9E">
              <w:rPr>
                <w:rFonts w:ascii="標楷體" w:eastAsia="標楷體" w:hAnsi="標楷體" w:hint="eastAsia"/>
              </w:rPr>
              <w:t>2:過度消費,以債養債</w:t>
            </w:r>
          </w:p>
          <w:p w14:paraId="77F7C9DC" w14:textId="77777777" w:rsidR="00E24265" w:rsidRPr="00683E9E" w:rsidRDefault="00E24265" w:rsidP="005F76AD">
            <w:pPr>
              <w:rPr>
                <w:rFonts w:ascii="標楷體" w:eastAsia="標楷體" w:hAnsi="標楷體"/>
              </w:rPr>
            </w:pPr>
            <w:r w:rsidRPr="00683E9E">
              <w:rPr>
                <w:rFonts w:ascii="標楷體" w:eastAsia="標楷體" w:hAnsi="標楷體" w:hint="eastAsia"/>
              </w:rPr>
              <w:t>3:遭逢重大傷病或災變</w:t>
            </w:r>
          </w:p>
          <w:p w14:paraId="7807F657" w14:textId="77777777" w:rsidR="00E24265" w:rsidRPr="00683E9E" w:rsidRDefault="00E24265" w:rsidP="005F76AD">
            <w:pPr>
              <w:rPr>
                <w:rFonts w:ascii="標楷體" w:eastAsia="標楷體" w:hAnsi="標楷體"/>
              </w:rPr>
            </w:pPr>
            <w:r w:rsidRPr="00683E9E">
              <w:rPr>
                <w:rFonts w:ascii="標楷體" w:eastAsia="標楷體" w:hAnsi="標楷體" w:hint="eastAsia"/>
              </w:rPr>
              <w:t>4:個人與家庭收入減少(含失業、減薪)</w:t>
            </w:r>
          </w:p>
          <w:p w14:paraId="6482621C" w14:textId="77777777" w:rsidR="00E24265" w:rsidRPr="00683E9E" w:rsidRDefault="00E24265" w:rsidP="005F76AD">
            <w:pPr>
              <w:rPr>
                <w:rFonts w:ascii="標楷體" w:eastAsia="標楷體" w:hAnsi="標楷體"/>
              </w:rPr>
            </w:pPr>
            <w:r w:rsidRPr="00683E9E">
              <w:rPr>
                <w:rFonts w:ascii="標楷體" w:eastAsia="標楷體" w:hAnsi="標楷體" w:hint="eastAsia"/>
              </w:rPr>
              <w:t>5:收入穩定但支付超過能力可負擔之費用、如昂貴教育、補習學雜費用或購置不動產</w:t>
            </w:r>
          </w:p>
          <w:p w14:paraId="78FACBC6" w14:textId="77777777" w:rsidR="00E24265" w:rsidRPr="00683E9E" w:rsidRDefault="00E24265" w:rsidP="005F76AD">
            <w:pPr>
              <w:rPr>
                <w:rFonts w:ascii="標楷體" w:eastAsia="標楷體" w:hAnsi="標楷體"/>
              </w:rPr>
            </w:pPr>
            <w:r w:rsidRPr="00683E9E">
              <w:rPr>
                <w:rFonts w:ascii="標楷體" w:eastAsia="標楷體" w:hAnsi="標楷體" w:hint="eastAsia"/>
              </w:rPr>
              <w:t>6:收入穩定但因銀行或政府政策改變提高月付金,導致無法負荷</w:t>
            </w:r>
          </w:p>
          <w:p w14:paraId="48685195" w14:textId="77777777" w:rsidR="00E24265" w:rsidRPr="00683E9E" w:rsidRDefault="00E24265" w:rsidP="005F76AD">
            <w:pPr>
              <w:rPr>
                <w:rFonts w:ascii="標楷體" w:eastAsia="標楷體" w:hAnsi="標楷體"/>
              </w:rPr>
            </w:pPr>
            <w:r w:rsidRPr="00683E9E">
              <w:rPr>
                <w:rFonts w:ascii="標楷體" w:eastAsia="標楷體" w:hAnsi="標楷體" w:hint="eastAsia"/>
              </w:rPr>
              <w:t>7:被詐騙集團詐騙</w:t>
            </w:r>
          </w:p>
          <w:p w14:paraId="650E9545" w14:textId="77777777" w:rsidR="00E24265" w:rsidRPr="00683E9E" w:rsidRDefault="00E24265" w:rsidP="005F76AD">
            <w:pPr>
              <w:rPr>
                <w:rFonts w:ascii="標楷體" w:eastAsia="標楷體" w:hAnsi="標楷體"/>
              </w:rPr>
            </w:pPr>
            <w:r w:rsidRPr="00683E9E">
              <w:rPr>
                <w:rFonts w:ascii="標楷體" w:eastAsia="標楷體" w:hAnsi="標楷體" w:hint="eastAsia"/>
              </w:rPr>
              <w:t>8:為他人做保或遭他人倒帳</w:t>
            </w:r>
          </w:p>
          <w:p w14:paraId="7B817797" w14:textId="77777777" w:rsidR="00E24265" w:rsidRPr="00615D4B" w:rsidRDefault="00E24265" w:rsidP="005F76AD">
            <w:pPr>
              <w:rPr>
                <w:rFonts w:ascii="標楷體" w:eastAsia="標楷體" w:hAnsi="標楷體"/>
              </w:rPr>
            </w:pPr>
            <w:r w:rsidRPr="00683E9E">
              <w:rPr>
                <w:rFonts w:ascii="標楷體" w:eastAsia="標楷體" w:hAnsi="標楷體" w:hint="eastAsia"/>
              </w:rPr>
              <w:t>9:繼承債務</w:t>
            </w:r>
          </w:p>
        </w:tc>
      </w:tr>
      <w:tr w:rsidR="00E24265" w:rsidRPr="00615D4B" w14:paraId="5D6DE2E1" w14:textId="77777777" w:rsidTr="005F76AD">
        <w:trPr>
          <w:trHeight w:val="291"/>
          <w:jc w:val="center"/>
        </w:trPr>
        <w:tc>
          <w:tcPr>
            <w:tcW w:w="219" w:type="pct"/>
          </w:tcPr>
          <w:p w14:paraId="1848331C"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4DD8AFF" w14:textId="77777777" w:rsidR="00E24265" w:rsidRPr="00615D4B" w:rsidRDefault="00E24265" w:rsidP="005F76AD">
            <w:pPr>
              <w:rPr>
                <w:rFonts w:ascii="標楷體" w:eastAsia="標楷體" w:hAnsi="標楷體"/>
              </w:rPr>
            </w:pPr>
            <w:r w:rsidRPr="00461CA9">
              <w:rPr>
                <w:rFonts w:ascii="標楷體" w:eastAsia="標楷體" w:hAnsi="標楷體" w:hint="eastAsia"/>
              </w:rPr>
              <w:t>無擔保金融債務協商總金額</w:t>
            </w:r>
          </w:p>
        </w:tc>
        <w:tc>
          <w:tcPr>
            <w:tcW w:w="624" w:type="pct"/>
          </w:tcPr>
          <w:p w14:paraId="622A1999" w14:textId="77777777" w:rsidR="00E24265" w:rsidRPr="00615D4B" w:rsidRDefault="00E24265" w:rsidP="005F76AD">
            <w:pPr>
              <w:rPr>
                <w:rFonts w:ascii="標楷體" w:eastAsia="標楷體" w:hAnsi="標楷體"/>
              </w:rPr>
            </w:pPr>
          </w:p>
        </w:tc>
        <w:tc>
          <w:tcPr>
            <w:tcW w:w="624" w:type="pct"/>
          </w:tcPr>
          <w:p w14:paraId="0424EEEF" w14:textId="77777777" w:rsidR="00E24265" w:rsidRPr="00615D4B" w:rsidRDefault="00E24265" w:rsidP="005F76AD">
            <w:pPr>
              <w:rPr>
                <w:rFonts w:ascii="標楷體" w:eastAsia="標楷體" w:hAnsi="標楷體"/>
              </w:rPr>
            </w:pPr>
          </w:p>
        </w:tc>
        <w:tc>
          <w:tcPr>
            <w:tcW w:w="537" w:type="pct"/>
          </w:tcPr>
          <w:p w14:paraId="17EEECF7" w14:textId="77777777" w:rsidR="00E24265" w:rsidRPr="00615D4B" w:rsidRDefault="00E24265" w:rsidP="005F76AD">
            <w:pPr>
              <w:rPr>
                <w:rFonts w:ascii="標楷體" w:eastAsia="標楷體" w:hAnsi="標楷體"/>
              </w:rPr>
            </w:pPr>
          </w:p>
        </w:tc>
        <w:tc>
          <w:tcPr>
            <w:tcW w:w="299" w:type="pct"/>
          </w:tcPr>
          <w:p w14:paraId="440584AA" w14:textId="77777777" w:rsidR="00E24265" w:rsidRPr="00615D4B" w:rsidRDefault="00E24265" w:rsidP="005F76AD">
            <w:pPr>
              <w:rPr>
                <w:rFonts w:ascii="標楷體" w:eastAsia="標楷體" w:hAnsi="標楷體"/>
              </w:rPr>
            </w:pPr>
          </w:p>
        </w:tc>
        <w:tc>
          <w:tcPr>
            <w:tcW w:w="299" w:type="pct"/>
          </w:tcPr>
          <w:p w14:paraId="22BF4BCC" w14:textId="77777777" w:rsidR="00E24265" w:rsidRPr="00615D4B" w:rsidRDefault="00E24265" w:rsidP="005F76AD">
            <w:pPr>
              <w:rPr>
                <w:rFonts w:ascii="標楷體" w:eastAsia="標楷體" w:hAnsi="標楷體"/>
              </w:rPr>
            </w:pPr>
          </w:p>
        </w:tc>
        <w:tc>
          <w:tcPr>
            <w:tcW w:w="1643" w:type="pct"/>
          </w:tcPr>
          <w:p w14:paraId="1FCB8304" w14:textId="77777777" w:rsidR="00E24265" w:rsidRPr="00615D4B" w:rsidRDefault="00E24265" w:rsidP="005F76AD">
            <w:pPr>
              <w:rPr>
                <w:rFonts w:ascii="標楷體" w:eastAsia="標楷體" w:hAnsi="標楷體"/>
              </w:rPr>
            </w:pPr>
          </w:p>
        </w:tc>
      </w:tr>
      <w:tr w:rsidR="00E24265" w:rsidRPr="00615D4B" w14:paraId="50E3B0EF" w14:textId="77777777" w:rsidTr="005F76AD">
        <w:trPr>
          <w:trHeight w:val="291"/>
          <w:jc w:val="center"/>
        </w:trPr>
        <w:tc>
          <w:tcPr>
            <w:tcW w:w="219" w:type="pct"/>
          </w:tcPr>
          <w:p w14:paraId="5BA5B4F1"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7F1B6E45" w14:textId="77777777" w:rsidR="00E24265" w:rsidRPr="00615D4B" w:rsidRDefault="00E24265" w:rsidP="005F76AD">
            <w:pPr>
              <w:rPr>
                <w:rFonts w:ascii="標楷體" w:eastAsia="標楷體" w:hAnsi="標楷體"/>
              </w:rPr>
            </w:pPr>
            <w:r w:rsidRPr="00461CA9">
              <w:rPr>
                <w:rFonts w:ascii="標楷體" w:eastAsia="標楷體" w:hAnsi="標楷體" w:hint="eastAsia"/>
              </w:rPr>
              <w:t>期數</w:t>
            </w:r>
          </w:p>
        </w:tc>
        <w:tc>
          <w:tcPr>
            <w:tcW w:w="624" w:type="pct"/>
          </w:tcPr>
          <w:p w14:paraId="5A623C69" w14:textId="77777777" w:rsidR="00E24265" w:rsidRPr="00615D4B" w:rsidRDefault="00E24265" w:rsidP="005F76AD">
            <w:pPr>
              <w:rPr>
                <w:rFonts w:ascii="標楷體" w:eastAsia="標楷體" w:hAnsi="標楷體"/>
              </w:rPr>
            </w:pPr>
          </w:p>
        </w:tc>
        <w:tc>
          <w:tcPr>
            <w:tcW w:w="624" w:type="pct"/>
          </w:tcPr>
          <w:p w14:paraId="05B45EFE" w14:textId="77777777" w:rsidR="00E24265" w:rsidRPr="00615D4B" w:rsidRDefault="00E24265" w:rsidP="005F76AD">
            <w:pPr>
              <w:rPr>
                <w:rFonts w:ascii="標楷體" w:eastAsia="標楷體" w:hAnsi="標楷體"/>
              </w:rPr>
            </w:pPr>
          </w:p>
        </w:tc>
        <w:tc>
          <w:tcPr>
            <w:tcW w:w="537" w:type="pct"/>
          </w:tcPr>
          <w:p w14:paraId="73ACD764" w14:textId="77777777" w:rsidR="00E24265" w:rsidRPr="00615D4B" w:rsidRDefault="00E24265" w:rsidP="005F76AD">
            <w:pPr>
              <w:rPr>
                <w:rFonts w:ascii="標楷體" w:eastAsia="標楷體" w:hAnsi="標楷體"/>
              </w:rPr>
            </w:pPr>
          </w:p>
        </w:tc>
        <w:tc>
          <w:tcPr>
            <w:tcW w:w="299" w:type="pct"/>
          </w:tcPr>
          <w:p w14:paraId="48CFFC1B" w14:textId="77777777" w:rsidR="00E24265" w:rsidRPr="00615D4B" w:rsidRDefault="00E24265" w:rsidP="005F76AD">
            <w:pPr>
              <w:rPr>
                <w:rFonts w:ascii="標楷體" w:eastAsia="標楷體" w:hAnsi="標楷體"/>
              </w:rPr>
            </w:pPr>
          </w:p>
        </w:tc>
        <w:tc>
          <w:tcPr>
            <w:tcW w:w="299" w:type="pct"/>
          </w:tcPr>
          <w:p w14:paraId="6E077D7C" w14:textId="77777777" w:rsidR="00E24265" w:rsidRPr="00615D4B" w:rsidRDefault="00E24265" w:rsidP="005F76AD">
            <w:pPr>
              <w:rPr>
                <w:rFonts w:ascii="標楷體" w:eastAsia="標楷體" w:hAnsi="標楷體"/>
              </w:rPr>
            </w:pPr>
          </w:p>
        </w:tc>
        <w:tc>
          <w:tcPr>
            <w:tcW w:w="1643" w:type="pct"/>
          </w:tcPr>
          <w:p w14:paraId="3065EA8B" w14:textId="77777777" w:rsidR="00E24265" w:rsidRPr="00615D4B" w:rsidRDefault="00E24265" w:rsidP="005F76AD">
            <w:pPr>
              <w:rPr>
                <w:rFonts w:ascii="標楷體" w:eastAsia="標楷體" w:hAnsi="標楷體"/>
              </w:rPr>
            </w:pPr>
          </w:p>
        </w:tc>
      </w:tr>
      <w:tr w:rsidR="00E24265" w:rsidRPr="00615D4B" w14:paraId="770EE278" w14:textId="77777777" w:rsidTr="005F76AD">
        <w:trPr>
          <w:trHeight w:val="291"/>
          <w:jc w:val="center"/>
        </w:trPr>
        <w:tc>
          <w:tcPr>
            <w:tcW w:w="219" w:type="pct"/>
          </w:tcPr>
          <w:p w14:paraId="4A07A3E1"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226CD86" w14:textId="77777777" w:rsidR="00E24265" w:rsidRPr="00615D4B" w:rsidRDefault="00E24265" w:rsidP="005F76AD">
            <w:pPr>
              <w:rPr>
                <w:rFonts w:ascii="標楷體" w:eastAsia="標楷體" w:hAnsi="標楷體"/>
              </w:rPr>
            </w:pPr>
            <w:r w:rsidRPr="00461CA9">
              <w:rPr>
                <w:rFonts w:ascii="標楷體" w:eastAsia="標楷體" w:hAnsi="標楷體" w:hint="eastAsia"/>
              </w:rPr>
              <w:t>利率</w:t>
            </w:r>
          </w:p>
        </w:tc>
        <w:tc>
          <w:tcPr>
            <w:tcW w:w="624" w:type="pct"/>
          </w:tcPr>
          <w:p w14:paraId="45A75EE7" w14:textId="77777777" w:rsidR="00E24265" w:rsidRPr="00615D4B" w:rsidRDefault="00E24265" w:rsidP="005F76AD">
            <w:pPr>
              <w:rPr>
                <w:rFonts w:ascii="標楷體" w:eastAsia="標楷體" w:hAnsi="標楷體"/>
              </w:rPr>
            </w:pPr>
          </w:p>
        </w:tc>
        <w:tc>
          <w:tcPr>
            <w:tcW w:w="624" w:type="pct"/>
          </w:tcPr>
          <w:p w14:paraId="40F099DC" w14:textId="77777777" w:rsidR="00E24265" w:rsidRPr="00615D4B" w:rsidRDefault="00E24265" w:rsidP="005F76AD">
            <w:pPr>
              <w:rPr>
                <w:rFonts w:ascii="標楷體" w:eastAsia="標楷體" w:hAnsi="標楷體"/>
              </w:rPr>
            </w:pPr>
          </w:p>
        </w:tc>
        <w:tc>
          <w:tcPr>
            <w:tcW w:w="537" w:type="pct"/>
          </w:tcPr>
          <w:p w14:paraId="694B73DF" w14:textId="77777777" w:rsidR="00E24265" w:rsidRPr="00615D4B" w:rsidRDefault="00E24265" w:rsidP="005F76AD">
            <w:pPr>
              <w:rPr>
                <w:rFonts w:ascii="標楷體" w:eastAsia="標楷體" w:hAnsi="標楷體"/>
              </w:rPr>
            </w:pPr>
          </w:p>
        </w:tc>
        <w:tc>
          <w:tcPr>
            <w:tcW w:w="299" w:type="pct"/>
          </w:tcPr>
          <w:p w14:paraId="0EA921E2" w14:textId="77777777" w:rsidR="00E24265" w:rsidRPr="00615D4B" w:rsidRDefault="00E24265" w:rsidP="005F76AD">
            <w:pPr>
              <w:rPr>
                <w:rFonts w:ascii="標楷體" w:eastAsia="標楷體" w:hAnsi="標楷體"/>
              </w:rPr>
            </w:pPr>
          </w:p>
        </w:tc>
        <w:tc>
          <w:tcPr>
            <w:tcW w:w="299" w:type="pct"/>
          </w:tcPr>
          <w:p w14:paraId="098595D9" w14:textId="77777777" w:rsidR="00E24265" w:rsidRPr="00615D4B" w:rsidRDefault="00E24265" w:rsidP="005F76AD">
            <w:pPr>
              <w:rPr>
                <w:rFonts w:ascii="標楷體" w:eastAsia="標楷體" w:hAnsi="標楷體"/>
              </w:rPr>
            </w:pPr>
          </w:p>
        </w:tc>
        <w:tc>
          <w:tcPr>
            <w:tcW w:w="1643" w:type="pct"/>
          </w:tcPr>
          <w:p w14:paraId="64D268E4" w14:textId="77777777" w:rsidR="00E24265" w:rsidRPr="00615D4B" w:rsidRDefault="00E24265" w:rsidP="005F76AD">
            <w:pPr>
              <w:rPr>
                <w:rFonts w:ascii="標楷體" w:eastAsia="標楷體" w:hAnsi="標楷體"/>
              </w:rPr>
            </w:pPr>
          </w:p>
        </w:tc>
      </w:tr>
      <w:tr w:rsidR="00E24265" w:rsidRPr="00615D4B" w14:paraId="065FE772" w14:textId="77777777" w:rsidTr="005F76AD">
        <w:trPr>
          <w:trHeight w:val="291"/>
          <w:jc w:val="center"/>
        </w:trPr>
        <w:tc>
          <w:tcPr>
            <w:tcW w:w="219" w:type="pct"/>
          </w:tcPr>
          <w:p w14:paraId="1113082A"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22CDC65" w14:textId="77777777" w:rsidR="00E24265" w:rsidRPr="00615D4B" w:rsidRDefault="00E24265" w:rsidP="005F76AD">
            <w:pPr>
              <w:rPr>
                <w:rFonts w:ascii="標楷體" w:eastAsia="標楷體" w:hAnsi="標楷體"/>
              </w:rPr>
            </w:pPr>
            <w:r w:rsidRPr="00461CA9">
              <w:rPr>
                <w:rFonts w:ascii="標楷體" w:eastAsia="標楷體" w:hAnsi="標楷體" w:hint="eastAsia"/>
              </w:rPr>
              <w:t>協商方案估計月付金</w:t>
            </w:r>
          </w:p>
        </w:tc>
        <w:tc>
          <w:tcPr>
            <w:tcW w:w="624" w:type="pct"/>
          </w:tcPr>
          <w:p w14:paraId="2E0FDDD1" w14:textId="77777777" w:rsidR="00E24265" w:rsidRPr="00615D4B" w:rsidRDefault="00E24265" w:rsidP="005F76AD">
            <w:pPr>
              <w:rPr>
                <w:rFonts w:ascii="標楷體" w:eastAsia="標楷體" w:hAnsi="標楷體"/>
              </w:rPr>
            </w:pPr>
          </w:p>
        </w:tc>
        <w:tc>
          <w:tcPr>
            <w:tcW w:w="624" w:type="pct"/>
          </w:tcPr>
          <w:p w14:paraId="31BD6D93" w14:textId="77777777" w:rsidR="00E24265" w:rsidRPr="00615D4B" w:rsidRDefault="00E24265" w:rsidP="005F76AD">
            <w:pPr>
              <w:rPr>
                <w:rFonts w:ascii="標楷體" w:eastAsia="標楷體" w:hAnsi="標楷體"/>
              </w:rPr>
            </w:pPr>
          </w:p>
        </w:tc>
        <w:tc>
          <w:tcPr>
            <w:tcW w:w="537" w:type="pct"/>
          </w:tcPr>
          <w:p w14:paraId="4B21614A" w14:textId="77777777" w:rsidR="00E24265" w:rsidRPr="00615D4B" w:rsidRDefault="00E24265" w:rsidP="005F76AD">
            <w:pPr>
              <w:rPr>
                <w:rFonts w:ascii="標楷體" w:eastAsia="標楷體" w:hAnsi="標楷體"/>
              </w:rPr>
            </w:pPr>
          </w:p>
        </w:tc>
        <w:tc>
          <w:tcPr>
            <w:tcW w:w="299" w:type="pct"/>
          </w:tcPr>
          <w:p w14:paraId="5A9E3942" w14:textId="77777777" w:rsidR="00E24265" w:rsidRPr="00615D4B" w:rsidRDefault="00E24265" w:rsidP="005F76AD">
            <w:pPr>
              <w:rPr>
                <w:rFonts w:ascii="標楷體" w:eastAsia="標楷體" w:hAnsi="標楷體"/>
              </w:rPr>
            </w:pPr>
          </w:p>
        </w:tc>
        <w:tc>
          <w:tcPr>
            <w:tcW w:w="299" w:type="pct"/>
          </w:tcPr>
          <w:p w14:paraId="03078FF7" w14:textId="77777777" w:rsidR="00E24265" w:rsidRPr="00615D4B" w:rsidRDefault="00E24265" w:rsidP="005F76AD">
            <w:pPr>
              <w:rPr>
                <w:rFonts w:ascii="標楷體" w:eastAsia="標楷體" w:hAnsi="標楷體"/>
              </w:rPr>
            </w:pPr>
          </w:p>
        </w:tc>
        <w:tc>
          <w:tcPr>
            <w:tcW w:w="1643" w:type="pct"/>
          </w:tcPr>
          <w:p w14:paraId="542ABB4A" w14:textId="77777777" w:rsidR="00E24265" w:rsidRPr="00615D4B" w:rsidRDefault="00E24265" w:rsidP="005F76AD">
            <w:pPr>
              <w:rPr>
                <w:rFonts w:ascii="標楷體" w:eastAsia="標楷體" w:hAnsi="標楷體"/>
              </w:rPr>
            </w:pPr>
          </w:p>
        </w:tc>
      </w:tr>
      <w:tr w:rsidR="00E24265" w:rsidRPr="00615D4B" w14:paraId="66B38EFA" w14:textId="77777777" w:rsidTr="005F76AD">
        <w:trPr>
          <w:trHeight w:val="291"/>
          <w:jc w:val="center"/>
        </w:trPr>
        <w:tc>
          <w:tcPr>
            <w:tcW w:w="219" w:type="pct"/>
          </w:tcPr>
          <w:p w14:paraId="283EB790"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0914DD2B" w14:textId="77777777" w:rsidR="00E24265" w:rsidRPr="00615D4B" w:rsidRDefault="00E24265" w:rsidP="005F76AD">
            <w:pPr>
              <w:rPr>
                <w:rFonts w:ascii="標楷體" w:eastAsia="標楷體" w:hAnsi="標楷體"/>
              </w:rPr>
            </w:pPr>
            <w:r w:rsidRPr="00461CA9">
              <w:rPr>
                <w:rFonts w:ascii="標楷體" w:eastAsia="標楷體" w:hAnsi="標楷體" w:hint="eastAsia"/>
              </w:rPr>
              <w:t>最近年度綜合所得總額</w:t>
            </w:r>
          </w:p>
        </w:tc>
        <w:tc>
          <w:tcPr>
            <w:tcW w:w="624" w:type="pct"/>
          </w:tcPr>
          <w:p w14:paraId="00756389" w14:textId="77777777" w:rsidR="00E24265" w:rsidRPr="00615D4B" w:rsidRDefault="00E24265" w:rsidP="005F76AD">
            <w:pPr>
              <w:rPr>
                <w:rFonts w:ascii="標楷體" w:eastAsia="標楷體" w:hAnsi="標楷體"/>
              </w:rPr>
            </w:pPr>
          </w:p>
        </w:tc>
        <w:tc>
          <w:tcPr>
            <w:tcW w:w="624" w:type="pct"/>
          </w:tcPr>
          <w:p w14:paraId="327838FD" w14:textId="77777777" w:rsidR="00E24265" w:rsidRPr="00615D4B" w:rsidRDefault="00E24265" w:rsidP="005F76AD">
            <w:pPr>
              <w:rPr>
                <w:rFonts w:ascii="標楷體" w:eastAsia="標楷體" w:hAnsi="標楷體"/>
              </w:rPr>
            </w:pPr>
          </w:p>
        </w:tc>
        <w:tc>
          <w:tcPr>
            <w:tcW w:w="537" w:type="pct"/>
          </w:tcPr>
          <w:p w14:paraId="492F20EC" w14:textId="77777777" w:rsidR="00E24265" w:rsidRPr="00615D4B" w:rsidRDefault="00E24265" w:rsidP="005F76AD">
            <w:pPr>
              <w:rPr>
                <w:rFonts w:ascii="標楷體" w:eastAsia="標楷體" w:hAnsi="標楷體"/>
              </w:rPr>
            </w:pPr>
          </w:p>
        </w:tc>
        <w:tc>
          <w:tcPr>
            <w:tcW w:w="299" w:type="pct"/>
          </w:tcPr>
          <w:p w14:paraId="300EC900" w14:textId="77777777" w:rsidR="00E24265" w:rsidRPr="00615D4B" w:rsidRDefault="00E24265" w:rsidP="005F76AD">
            <w:pPr>
              <w:rPr>
                <w:rFonts w:ascii="標楷體" w:eastAsia="標楷體" w:hAnsi="標楷體"/>
              </w:rPr>
            </w:pPr>
          </w:p>
        </w:tc>
        <w:tc>
          <w:tcPr>
            <w:tcW w:w="299" w:type="pct"/>
          </w:tcPr>
          <w:p w14:paraId="4241DD44" w14:textId="77777777" w:rsidR="00E24265" w:rsidRPr="00615D4B" w:rsidRDefault="00E24265" w:rsidP="005F76AD">
            <w:pPr>
              <w:rPr>
                <w:rFonts w:ascii="標楷體" w:eastAsia="標楷體" w:hAnsi="標楷體"/>
              </w:rPr>
            </w:pPr>
          </w:p>
        </w:tc>
        <w:tc>
          <w:tcPr>
            <w:tcW w:w="1643" w:type="pct"/>
          </w:tcPr>
          <w:p w14:paraId="73D2527E" w14:textId="77777777" w:rsidR="00E24265" w:rsidRPr="00615D4B" w:rsidRDefault="00E24265" w:rsidP="005F76AD">
            <w:pPr>
              <w:rPr>
                <w:rFonts w:ascii="標楷體" w:eastAsia="標楷體" w:hAnsi="標楷體"/>
              </w:rPr>
            </w:pPr>
          </w:p>
        </w:tc>
      </w:tr>
      <w:tr w:rsidR="00E24265" w:rsidRPr="00615D4B" w14:paraId="55EDA1C3" w14:textId="77777777" w:rsidTr="005F76AD">
        <w:trPr>
          <w:trHeight w:val="291"/>
          <w:jc w:val="center"/>
        </w:trPr>
        <w:tc>
          <w:tcPr>
            <w:tcW w:w="219" w:type="pct"/>
          </w:tcPr>
          <w:p w14:paraId="1180F98B"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1BF2127B" w14:textId="77777777" w:rsidR="00E24265" w:rsidRPr="00615D4B" w:rsidRDefault="00E24265" w:rsidP="005F76AD">
            <w:pPr>
              <w:rPr>
                <w:rFonts w:ascii="標楷體" w:eastAsia="標楷體" w:hAnsi="標楷體"/>
              </w:rPr>
            </w:pPr>
            <w:r w:rsidRPr="00461CA9">
              <w:rPr>
                <w:rFonts w:ascii="標楷體" w:eastAsia="標楷體" w:hAnsi="標楷體" w:hint="eastAsia"/>
              </w:rPr>
              <w:t>最近年度別</w:t>
            </w:r>
          </w:p>
        </w:tc>
        <w:tc>
          <w:tcPr>
            <w:tcW w:w="624" w:type="pct"/>
          </w:tcPr>
          <w:p w14:paraId="30BBA903" w14:textId="77777777" w:rsidR="00E24265" w:rsidRPr="00615D4B" w:rsidRDefault="00E24265" w:rsidP="005F76AD">
            <w:pPr>
              <w:rPr>
                <w:rFonts w:ascii="標楷體" w:eastAsia="標楷體" w:hAnsi="標楷體"/>
              </w:rPr>
            </w:pPr>
          </w:p>
        </w:tc>
        <w:tc>
          <w:tcPr>
            <w:tcW w:w="624" w:type="pct"/>
          </w:tcPr>
          <w:p w14:paraId="2A4FB800" w14:textId="77777777" w:rsidR="00E24265" w:rsidRPr="00615D4B" w:rsidRDefault="00E24265" w:rsidP="005F76AD">
            <w:pPr>
              <w:rPr>
                <w:rFonts w:ascii="標楷體" w:eastAsia="標楷體" w:hAnsi="標楷體"/>
              </w:rPr>
            </w:pPr>
          </w:p>
        </w:tc>
        <w:tc>
          <w:tcPr>
            <w:tcW w:w="537" w:type="pct"/>
          </w:tcPr>
          <w:p w14:paraId="4F529EA8" w14:textId="77777777" w:rsidR="00E24265" w:rsidRPr="00615D4B" w:rsidRDefault="00E24265" w:rsidP="005F76AD">
            <w:pPr>
              <w:rPr>
                <w:rFonts w:ascii="標楷體" w:eastAsia="標楷體" w:hAnsi="標楷體"/>
              </w:rPr>
            </w:pPr>
          </w:p>
        </w:tc>
        <w:tc>
          <w:tcPr>
            <w:tcW w:w="299" w:type="pct"/>
          </w:tcPr>
          <w:p w14:paraId="2F9D77E3" w14:textId="77777777" w:rsidR="00E24265" w:rsidRPr="00615D4B" w:rsidRDefault="00E24265" w:rsidP="005F76AD">
            <w:pPr>
              <w:rPr>
                <w:rFonts w:ascii="標楷體" w:eastAsia="標楷體" w:hAnsi="標楷體"/>
              </w:rPr>
            </w:pPr>
          </w:p>
        </w:tc>
        <w:tc>
          <w:tcPr>
            <w:tcW w:w="299" w:type="pct"/>
          </w:tcPr>
          <w:p w14:paraId="470D05AC" w14:textId="77777777" w:rsidR="00E24265" w:rsidRPr="00615D4B" w:rsidRDefault="00E24265" w:rsidP="005F76AD">
            <w:pPr>
              <w:rPr>
                <w:rFonts w:ascii="標楷體" w:eastAsia="標楷體" w:hAnsi="標楷體"/>
              </w:rPr>
            </w:pPr>
          </w:p>
        </w:tc>
        <w:tc>
          <w:tcPr>
            <w:tcW w:w="1643" w:type="pct"/>
          </w:tcPr>
          <w:p w14:paraId="599F78E4" w14:textId="77777777" w:rsidR="00E24265" w:rsidRPr="00615D4B" w:rsidRDefault="00E24265" w:rsidP="005F76AD">
            <w:pPr>
              <w:rPr>
                <w:rFonts w:ascii="標楷體" w:eastAsia="標楷體" w:hAnsi="標楷體"/>
              </w:rPr>
            </w:pPr>
          </w:p>
        </w:tc>
      </w:tr>
      <w:tr w:rsidR="00E24265" w:rsidRPr="00615D4B" w14:paraId="0D24AC81" w14:textId="77777777" w:rsidTr="005F76AD">
        <w:trPr>
          <w:trHeight w:val="291"/>
          <w:jc w:val="center"/>
        </w:trPr>
        <w:tc>
          <w:tcPr>
            <w:tcW w:w="219" w:type="pct"/>
          </w:tcPr>
          <w:p w14:paraId="18639500"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3F57EEB3" w14:textId="77777777" w:rsidR="00E24265" w:rsidRPr="00615D4B" w:rsidRDefault="00E24265" w:rsidP="005F76AD">
            <w:pPr>
              <w:rPr>
                <w:rFonts w:ascii="標楷體" w:eastAsia="標楷體" w:hAnsi="標楷體"/>
              </w:rPr>
            </w:pPr>
            <w:r w:rsidRPr="00461CA9">
              <w:rPr>
                <w:rFonts w:ascii="標楷體" w:eastAsia="標楷體" w:hAnsi="標楷體" w:hint="eastAsia"/>
              </w:rPr>
              <w:t>前二年度綜合所得總額</w:t>
            </w:r>
          </w:p>
        </w:tc>
        <w:tc>
          <w:tcPr>
            <w:tcW w:w="624" w:type="pct"/>
          </w:tcPr>
          <w:p w14:paraId="2B6D30BB" w14:textId="77777777" w:rsidR="00E24265" w:rsidRPr="00615D4B" w:rsidRDefault="00E24265" w:rsidP="005F76AD">
            <w:pPr>
              <w:rPr>
                <w:rFonts w:ascii="標楷體" w:eastAsia="標楷體" w:hAnsi="標楷體"/>
              </w:rPr>
            </w:pPr>
          </w:p>
        </w:tc>
        <w:tc>
          <w:tcPr>
            <w:tcW w:w="624" w:type="pct"/>
          </w:tcPr>
          <w:p w14:paraId="16F33866" w14:textId="77777777" w:rsidR="00E24265" w:rsidRPr="00615D4B" w:rsidRDefault="00E24265" w:rsidP="005F76AD">
            <w:pPr>
              <w:rPr>
                <w:rFonts w:ascii="標楷體" w:eastAsia="標楷體" w:hAnsi="標楷體"/>
              </w:rPr>
            </w:pPr>
          </w:p>
        </w:tc>
        <w:tc>
          <w:tcPr>
            <w:tcW w:w="537" w:type="pct"/>
          </w:tcPr>
          <w:p w14:paraId="0BC758F4" w14:textId="77777777" w:rsidR="00E24265" w:rsidRPr="00615D4B" w:rsidRDefault="00E24265" w:rsidP="005F76AD">
            <w:pPr>
              <w:rPr>
                <w:rFonts w:ascii="標楷體" w:eastAsia="標楷體" w:hAnsi="標楷體"/>
              </w:rPr>
            </w:pPr>
          </w:p>
        </w:tc>
        <w:tc>
          <w:tcPr>
            <w:tcW w:w="299" w:type="pct"/>
          </w:tcPr>
          <w:p w14:paraId="79AC4F72" w14:textId="77777777" w:rsidR="00E24265" w:rsidRPr="00615D4B" w:rsidRDefault="00E24265" w:rsidP="005F76AD">
            <w:pPr>
              <w:rPr>
                <w:rFonts w:ascii="標楷體" w:eastAsia="標楷體" w:hAnsi="標楷體"/>
              </w:rPr>
            </w:pPr>
          </w:p>
        </w:tc>
        <w:tc>
          <w:tcPr>
            <w:tcW w:w="299" w:type="pct"/>
          </w:tcPr>
          <w:p w14:paraId="6270BB34" w14:textId="77777777" w:rsidR="00E24265" w:rsidRPr="00615D4B" w:rsidRDefault="00E24265" w:rsidP="005F76AD">
            <w:pPr>
              <w:rPr>
                <w:rFonts w:ascii="標楷體" w:eastAsia="標楷體" w:hAnsi="標楷體"/>
              </w:rPr>
            </w:pPr>
          </w:p>
        </w:tc>
        <w:tc>
          <w:tcPr>
            <w:tcW w:w="1643" w:type="pct"/>
          </w:tcPr>
          <w:p w14:paraId="19CA9E39" w14:textId="77777777" w:rsidR="00E24265" w:rsidRPr="00615D4B" w:rsidRDefault="00E24265" w:rsidP="005F76AD">
            <w:pPr>
              <w:rPr>
                <w:rFonts w:ascii="標楷體" w:eastAsia="標楷體" w:hAnsi="標楷體"/>
              </w:rPr>
            </w:pPr>
          </w:p>
        </w:tc>
      </w:tr>
      <w:tr w:rsidR="00E24265" w:rsidRPr="00615D4B" w14:paraId="5E0FF3B5" w14:textId="77777777" w:rsidTr="005F76AD">
        <w:trPr>
          <w:trHeight w:val="291"/>
          <w:jc w:val="center"/>
        </w:trPr>
        <w:tc>
          <w:tcPr>
            <w:tcW w:w="219" w:type="pct"/>
          </w:tcPr>
          <w:p w14:paraId="52FA8264"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6F6912A3" w14:textId="77777777" w:rsidR="00E24265" w:rsidRPr="00615D4B" w:rsidRDefault="00E24265" w:rsidP="005F76AD">
            <w:pPr>
              <w:rPr>
                <w:rFonts w:ascii="標楷體" w:eastAsia="標楷體" w:hAnsi="標楷體"/>
              </w:rPr>
            </w:pPr>
            <w:r w:rsidRPr="00461CA9">
              <w:rPr>
                <w:rFonts w:ascii="標楷體" w:eastAsia="標楷體" w:hAnsi="標楷體" w:hint="eastAsia"/>
              </w:rPr>
              <w:t>前二年度別</w:t>
            </w:r>
          </w:p>
        </w:tc>
        <w:tc>
          <w:tcPr>
            <w:tcW w:w="624" w:type="pct"/>
          </w:tcPr>
          <w:p w14:paraId="2CFCEF07" w14:textId="77777777" w:rsidR="00E24265" w:rsidRPr="00615D4B" w:rsidRDefault="00E24265" w:rsidP="005F76AD">
            <w:pPr>
              <w:rPr>
                <w:rFonts w:ascii="標楷體" w:eastAsia="標楷體" w:hAnsi="標楷體"/>
              </w:rPr>
            </w:pPr>
          </w:p>
        </w:tc>
        <w:tc>
          <w:tcPr>
            <w:tcW w:w="624" w:type="pct"/>
          </w:tcPr>
          <w:p w14:paraId="7E6AA419" w14:textId="77777777" w:rsidR="00E24265" w:rsidRPr="00615D4B" w:rsidRDefault="00E24265" w:rsidP="005F76AD">
            <w:pPr>
              <w:rPr>
                <w:rFonts w:ascii="標楷體" w:eastAsia="標楷體" w:hAnsi="標楷體"/>
              </w:rPr>
            </w:pPr>
          </w:p>
        </w:tc>
        <w:tc>
          <w:tcPr>
            <w:tcW w:w="537" w:type="pct"/>
          </w:tcPr>
          <w:p w14:paraId="5C265B00" w14:textId="77777777" w:rsidR="00E24265" w:rsidRPr="00615D4B" w:rsidRDefault="00E24265" w:rsidP="005F76AD">
            <w:pPr>
              <w:rPr>
                <w:rFonts w:ascii="標楷體" w:eastAsia="標楷體" w:hAnsi="標楷體"/>
              </w:rPr>
            </w:pPr>
          </w:p>
        </w:tc>
        <w:tc>
          <w:tcPr>
            <w:tcW w:w="299" w:type="pct"/>
          </w:tcPr>
          <w:p w14:paraId="467DFC05" w14:textId="77777777" w:rsidR="00E24265" w:rsidRPr="00615D4B" w:rsidRDefault="00E24265" w:rsidP="005F76AD">
            <w:pPr>
              <w:rPr>
                <w:rFonts w:ascii="標楷體" w:eastAsia="標楷體" w:hAnsi="標楷體"/>
              </w:rPr>
            </w:pPr>
          </w:p>
        </w:tc>
        <w:tc>
          <w:tcPr>
            <w:tcW w:w="299" w:type="pct"/>
          </w:tcPr>
          <w:p w14:paraId="6A3A30AB" w14:textId="77777777" w:rsidR="00E24265" w:rsidRPr="00615D4B" w:rsidRDefault="00E24265" w:rsidP="005F76AD">
            <w:pPr>
              <w:rPr>
                <w:rFonts w:ascii="標楷體" w:eastAsia="標楷體" w:hAnsi="標楷體"/>
              </w:rPr>
            </w:pPr>
          </w:p>
        </w:tc>
        <w:tc>
          <w:tcPr>
            <w:tcW w:w="1643" w:type="pct"/>
          </w:tcPr>
          <w:p w14:paraId="5569FCB1" w14:textId="77777777" w:rsidR="00E24265" w:rsidRPr="00615D4B" w:rsidRDefault="00E24265" w:rsidP="005F76AD">
            <w:pPr>
              <w:rPr>
                <w:rFonts w:ascii="標楷體" w:eastAsia="標楷體" w:hAnsi="標楷體"/>
              </w:rPr>
            </w:pPr>
          </w:p>
        </w:tc>
      </w:tr>
      <w:tr w:rsidR="00E24265" w:rsidRPr="00615D4B" w14:paraId="7A5DAE44" w14:textId="77777777" w:rsidTr="005F76AD">
        <w:trPr>
          <w:trHeight w:val="291"/>
          <w:jc w:val="center"/>
        </w:trPr>
        <w:tc>
          <w:tcPr>
            <w:tcW w:w="219" w:type="pct"/>
          </w:tcPr>
          <w:p w14:paraId="250545B1"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564F5018" w14:textId="77777777" w:rsidR="00E24265" w:rsidRPr="00615D4B" w:rsidRDefault="00E24265" w:rsidP="005F76AD">
            <w:pPr>
              <w:rPr>
                <w:rFonts w:ascii="標楷體" w:eastAsia="標楷體" w:hAnsi="標楷體"/>
              </w:rPr>
            </w:pPr>
            <w:r w:rsidRPr="00461CA9">
              <w:rPr>
                <w:rFonts w:ascii="標楷體" w:eastAsia="標楷體" w:hAnsi="標楷體" w:hint="eastAsia"/>
              </w:rPr>
              <w:t>目前每月收入</w:t>
            </w:r>
          </w:p>
        </w:tc>
        <w:tc>
          <w:tcPr>
            <w:tcW w:w="624" w:type="pct"/>
          </w:tcPr>
          <w:p w14:paraId="3BC09CC9" w14:textId="77777777" w:rsidR="00E24265" w:rsidRPr="00615D4B" w:rsidRDefault="00E24265" w:rsidP="005F76AD">
            <w:pPr>
              <w:rPr>
                <w:rFonts w:ascii="標楷體" w:eastAsia="標楷體" w:hAnsi="標楷體"/>
              </w:rPr>
            </w:pPr>
          </w:p>
        </w:tc>
        <w:tc>
          <w:tcPr>
            <w:tcW w:w="624" w:type="pct"/>
          </w:tcPr>
          <w:p w14:paraId="674B8C5B" w14:textId="77777777" w:rsidR="00E24265" w:rsidRPr="00615D4B" w:rsidRDefault="00E24265" w:rsidP="005F76AD">
            <w:pPr>
              <w:rPr>
                <w:rFonts w:ascii="標楷體" w:eastAsia="標楷體" w:hAnsi="標楷體"/>
              </w:rPr>
            </w:pPr>
          </w:p>
        </w:tc>
        <w:tc>
          <w:tcPr>
            <w:tcW w:w="537" w:type="pct"/>
          </w:tcPr>
          <w:p w14:paraId="585467E2" w14:textId="77777777" w:rsidR="00E24265" w:rsidRPr="00615D4B" w:rsidRDefault="00E24265" w:rsidP="005F76AD">
            <w:pPr>
              <w:rPr>
                <w:rFonts w:ascii="標楷體" w:eastAsia="標楷體" w:hAnsi="標楷體"/>
              </w:rPr>
            </w:pPr>
          </w:p>
        </w:tc>
        <w:tc>
          <w:tcPr>
            <w:tcW w:w="299" w:type="pct"/>
          </w:tcPr>
          <w:p w14:paraId="3922275D" w14:textId="77777777" w:rsidR="00E24265" w:rsidRPr="00615D4B" w:rsidRDefault="00E24265" w:rsidP="005F76AD">
            <w:pPr>
              <w:rPr>
                <w:rFonts w:ascii="標楷體" w:eastAsia="標楷體" w:hAnsi="標楷體"/>
              </w:rPr>
            </w:pPr>
          </w:p>
        </w:tc>
        <w:tc>
          <w:tcPr>
            <w:tcW w:w="299" w:type="pct"/>
          </w:tcPr>
          <w:p w14:paraId="6E4CE197" w14:textId="77777777" w:rsidR="00E24265" w:rsidRPr="00615D4B" w:rsidRDefault="00E24265" w:rsidP="005F76AD">
            <w:pPr>
              <w:rPr>
                <w:rFonts w:ascii="標楷體" w:eastAsia="標楷體" w:hAnsi="標楷體"/>
              </w:rPr>
            </w:pPr>
          </w:p>
        </w:tc>
        <w:tc>
          <w:tcPr>
            <w:tcW w:w="1643" w:type="pct"/>
          </w:tcPr>
          <w:p w14:paraId="167750A6" w14:textId="77777777" w:rsidR="00E24265" w:rsidRPr="00615D4B" w:rsidRDefault="00E24265" w:rsidP="005F76AD">
            <w:pPr>
              <w:rPr>
                <w:rFonts w:ascii="標楷體" w:eastAsia="標楷體" w:hAnsi="標楷體"/>
              </w:rPr>
            </w:pPr>
          </w:p>
        </w:tc>
      </w:tr>
      <w:tr w:rsidR="00E24265" w:rsidRPr="00615D4B" w14:paraId="647C3CCB" w14:textId="77777777" w:rsidTr="005F76AD">
        <w:trPr>
          <w:trHeight w:val="291"/>
          <w:jc w:val="center"/>
        </w:trPr>
        <w:tc>
          <w:tcPr>
            <w:tcW w:w="219" w:type="pct"/>
          </w:tcPr>
          <w:p w14:paraId="76F36F38"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73FEB5BF" w14:textId="77777777" w:rsidR="00E24265" w:rsidRPr="00615D4B" w:rsidRDefault="00E24265" w:rsidP="005F76AD">
            <w:pPr>
              <w:rPr>
                <w:rFonts w:ascii="標楷體" w:eastAsia="標楷體" w:hAnsi="標楷體"/>
              </w:rPr>
            </w:pPr>
            <w:r w:rsidRPr="00461CA9">
              <w:rPr>
                <w:rFonts w:ascii="標楷體" w:eastAsia="標楷體" w:hAnsi="標楷體" w:hint="eastAsia"/>
              </w:rPr>
              <w:t>生活支出總額</w:t>
            </w:r>
          </w:p>
        </w:tc>
        <w:tc>
          <w:tcPr>
            <w:tcW w:w="624" w:type="pct"/>
          </w:tcPr>
          <w:p w14:paraId="0D8F4AB7" w14:textId="77777777" w:rsidR="00E24265" w:rsidRPr="00615D4B" w:rsidRDefault="00E24265" w:rsidP="005F76AD">
            <w:pPr>
              <w:rPr>
                <w:rFonts w:ascii="標楷體" w:eastAsia="標楷體" w:hAnsi="標楷體"/>
              </w:rPr>
            </w:pPr>
          </w:p>
        </w:tc>
        <w:tc>
          <w:tcPr>
            <w:tcW w:w="624" w:type="pct"/>
          </w:tcPr>
          <w:p w14:paraId="4D31F85D" w14:textId="77777777" w:rsidR="00E24265" w:rsidRPr="00615D4B" w:rsidRDefault="00E24265" w:rsidP="005F76AD">
            <w:pPr>
              <w:rPr>
                <w:rFonts w:ascii="標楷體" w:eastAsia="標楷體" w:hAnsi="標楷體"/>
              </w:rPr>
            </w:pPr>
          </w:p>
        </w:tc>
        <w:tc>
          <w:tcPr>
            <w:tcW w:w="537" w:type="pct"/>
          </w:tcPr>
          <w:p w14:paraId="1111F63C" w14:textId="77777777" w:rsidR="00E24265" w:rsidRPr="00615D4B" w:rsidRDefault="00E24265" w:rsidP="005F76AD">
            <w:pPr>
              <w:rPr>
                <w:rFonts w:ascii="標楷體" w:eastAsia="標楷體" w:hAnsi="標楷體"/>
              </w:rPr>
            </w:pPr>
          </w:p>
        </w:tc>
        <w:tc>
          <w:tcPr>
            <w:tcW w:w="299" w:type="pct"/>
          </w:tcPr>
          <w:p w14:paraId="7920053B" w14:textId="77777777" w:rsidR="00E24265" w:rsidRPr="00615D4B" w:rsidRDefault="00E24265" w:rsidP="005F76AD">
            <w:pPr>
              <w:rPr>
                <w:rFonts w:ascii="標楷體" w:eastAsia="標楷體" w:hAnsi="標楷體"/>
              </w:rPr>
            </w:pPr>
          </w:p>
        </w:tc>
        <w:tc>
          <w:tcPr>
            <w:tcW w:w="299" w:type="pct"/>
          </w:tcPr>
          <w:p w14:paraId="5C75936E" w14:textId="77777777" w:rsidR="00E24265" w:rsidRPr="00615D4B" w:rsidRDefault="00E24265" w:rsidP="005F76AD">
            <w:pPr>
              <w:rPr>
                <w:rFonts w:ascii="標楷體" w:eastAsia="標楷體" w:hAnsi="標楷體"/>
              </w:rPr>
            </w:pPr>
          </w:p>
        </w:tc>
        <w:tc>
          <w:tcPr>
            <w:tcW w:w="1643" w:type="pct"/>
          </w:tcPr>
          <w:p w14:paraId="25A5CB7D" w14:textId="77777777" w:rsidR="00E24265" w:rsidRPr="00615D4B" w:rsidRDefault="00E24265" w:rsidP="005F76AD">
            <w:pPr>
              <w:rPr>
                <w:rFonts w:ascii="標楷體" w:eastAsia="標楷體" w:hAnsi="標楷體"/>
              </w:rPr>
            </w:pPr>
          </w:p>
        </w:tc>
      </w:tr>
      <w:tr w:rsidR="00E24265" w:rsidRPr="00615D4B" w14:paraId="47DC771F" w14:textId="77777777" w:rsidTr="005F76AD">
        <w:trPr>
          <w:trHeight w:val="291"/>
          <w:jc w:val="center"/>
        </w:trPr>
        <w:tc>
          <w:tcPr>
            <w:tcW w:w="219" w:type="pct"/>
          </w:tcPr>
          <w:p w14:paraId="0D353567"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4D4E7B59" w14:textId="77777777" w:rsidR="00E24265" w:rsidRPr="00615D4B" w:rsidRDefault="00E24265" w:rsidP="005F76AD">
            <w:pPr>
              <w:rPr>
                <w:rFonts w:ascii="標楷體" w:eastAsia="標楷體" w:hAnsi="標楷體"/>
              </w:rPr>
            </w:pPr>
            <w:r w:rsidRPr="00461CA9">
              <w:rPr>
                <w:rFonts w:ascii="標楷體" w:eastAsia="標楷體" w:hAnsi="標楷體" w:hint="eastAsia"/>
              </w:rPr>
              <w:t>目前主要所得來源公司名稱</w:t>
            </w:r>
          </w:p>
        </w:tc>
        <w:tc>
          <w:tcPr>
            <w:tcW w:w="624" w:type="pct"/>
          </w:tcPr>
          <w:p w14:paraId="56DED162" w14:textId="77777777" w:rsidR="00E24265" w:rsidRPr="00615D4B" w:rsidRDefault="00E24265" w:rsidP="005F76AD">
            <w:pPr>
              <w:rPr>
                <w:rFonts w:ascii="標楷體" w:eastAsia="標楷體" w:hAnsi="標楷體"/>
              </w:rPr>
            </w:pPr>
          </w:p>
        </w:tc>
        <w:tc>
          <w:tcPr>
            <w:tcW w:w="624" w:type="pct"/>
          </w:tcPr>
          <w:p w14:paraId="3D138474" w14:textId="77777777" w:rsidR="00E24265" w:rsidRPr="00615D4B" w:rsidRDefault="00E24265" w:rsidP="005F76AD">
            <w:pPr>
              <w:rPr>
                <w:rFonts w:ascii="標楷體" w:eastAsia="標楷體" w:hAnsi="標楷體"/>
              </w:rPr>
            </w:pPr>
          </w:p>
        </w:tc>
        <w:tc>
          <w:tcPr>
            <w:tcW w:w="537" w:type="pct"/>
          </w:tcPr>
          <w:p w14:paraId="30CD268A" w14:textId="77777777" w:rsidR="00E24265" w:rsidRPr="00615D4B" w:rsidRDefault="00E24265" w:rsidP="005F76AD">
            <w:pPr>
              <w:rPr>
                <w:rFonts w:ascii="標楷體" w:eastAsia="標楷體" w:hAnsi="標楷體"/>
              </w:rPr>
            </w:pPr>
          </w:p>
        </w:tc>
        <w:tc>
          <w:tcPr>
            <w:tcW w:w="299" w:type="pct"/>
          </w:tcPr>
          <w:p w14:paraId="494C5226" w14:textId="77777777" w:rsidR="00E24265" w:rsidRPr="00615D4B" w:rsidRDefault="00E24265" w:rsidP="005F76AD">
            <w:pPr>
              <w:rPr>
                <w:rFonts w:ascii="標楷體" w:eastAsia="標楷體" w:hAnsi="標楷體"/>
              </w:rPr>
            </w:pPr>
          </w:p>
        </w:tc>
        <w:tc>
          <w:tcPr>
            <w:tcW w:w="299" w:type="pct"/>
          </w:tcPr>
          <w:p w14:paraId="0FF869BA" w14:textId="77777777" w:rsidR="00E24265" w:rsidRPr="00615D4B" w:rsidRDefault="00E24265" w:rsidP="005F76AD">
            <w:pPr>
              <w:rPr>
                <w:rFonts w:ascii="標楷體" w:eastAsia="標楷體" w:hAnsi="標楷體"/>
              </w:rPr>
            </w:pPr>
          </w:p>
        </w:tc>
        <w:tc>
          <w:tcPr>
            <w:tcW w:w="1643" w:type="pct"/>
          </w:tcPr>
          <w:p w14:paraId="47FCC9F4" w14:textId="77777777" w:rsidR="00E24265" w:rsidRPr="00615D4B" w:rsidRDefault="00E24265" w:rsidP="005F76AD">
            <w:pPr>
              <w:rPr>
                <w:rFonts w:ascii="標楷體" w:eastAsia="標楷體" w:hAnsi="標楷體"/>
              </w:rPr>
            </w:pPr>
          </w:p>
        </w:tc>
      </w:tr>
      <w:tr w:rsidR="00E24265" w:rsidRPr="00615D4B" w14:paraId="4264B31F" w14:textId="77777777" w:rsidTr="005F76AD">
        <w:trPr>
          <w:trHeight w:val="291"/>
          <w:jc w:val="center"/>
        </w:trPr>
        <w:tc>
          <w:tcPr>
            <w:tcW w:w="219" w:type="pct"/>
          </w:tcPr>
          <w:p w14:paraId="6FD2C629"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0409144D" w14:textId="77777777" w:rsidR="00E24265" w:rsidRPr="00615D4B" w:rsidRDefault="00E24265" w:rsidP="005F76AD">
            <w:pPr>
              <w:rPr>
                <w:rFonts w:ascii="標楷體" w:eastAsia="標楷體" w:hAnsi="標楷體"/>
              </w:rPr>
            </w:pPr>
            <w:r w:rsidRPr="00461CA9">
              <w:rPr>
                <w:rFonts w:ascii="標楷體" w:eastAsia="標楷體" w:hAnsi="標楷體" w:hint="eastAsia"/>
              </w:rPr>
              <w:t>目前主要所得公司統編</w:t>
            </w:r>
          </w:p>
        </w:tc>
        <w:tc>
          <w:tcPr>
            <w:tcW w:w="624" w:type="pct"/>
          </w:tcPr>
          <w:p w14:paraId="6B5C75C2" w14:textId="77777777" w:rsidR="00E24265" w:rsidRPr="00615D4B" w:rsidRDefault="00E24265" w:rsidP="005F76AD">
            <w:pPr>
              <w:rPr>
                <w:rFonts w:ascii="標楷體" w:eastAsia="標楷體" w:hAnsi="標楷體"/>
              </w:rPr>
            </w:pPr>
          </w:p>
        </w:tc>
        <w:tc>
          <w:tcPr>
            <w:tcW w:w="624" w:type="pct"/>
          </w:tcPr>
          <w:p w14:paraId="551E7EA0" w14:textId="77777777" w:rsidR="00E24265" w:rsidRPr="00615D4B" w:rsidRDefault="00E24265" w:rsidP="005F76AD">
            <w:pPr>
              <w:rPr>
                <w:rFonts w:ascii="標楷體" w:eastAsia="標楷體" w:hAnsi="標楷體"/>
              </w:rPr>
            </w:pPr>
          </w:p>
        </w:tc>
        <w:tc>
          <w:tcPr>
            <w:tcW w:w="537" w:type="pct"/>
          </w:tcPr>
          <w:p w14:paraId="0DEC9060" w14:textId="77777777" w:rsidR="00E24265" w:rsidRPr="00615D4B" w:rsidRDefault="00E24265" w:rsidP="005F76AD">
            <w:pPr>
              <w:rPr>
                <w:rFonts w:ascii="標楷體" w:eastAsia="標楷體" w:hAnsi="標楷體"/>
              </w:rPr>
            </w:pPr>
          </w:p>
        </w:tc>
        <w:tc>
          <w:tcPr>
            <w:tcW w:w="299" w:type="pct"/>
          </w:tcPr>
          <w:p w14:paraId="476B7AF5" w14:textId="77777777" w:rsidR="00E24265" w:rsidRPr="00615D4B" w:rsidRDefault="00E24265" w:rsidP="005F76AD">
            <w:pPr>
              <w:rPr>
                <w:rFonts w:ascii="標楷體" w:eastAsia="標楷體" w:hAnsi="標楷體"/>
              </w:rPr>
            </w:pPr>
          </w:p>
        </w:tc>
        <w:tc>
          <w:tcPr>
            <w:tcW w:w="299" w:type="pct"/>
          </w:tcPr>
          <w:p w14:paraId="0158D8CF" w14:textId="77777777" w:rsidR="00E24265" w:rsidRPr="00615D4B" w:rsidRDefault="00E24265" w:rsidP="005F76AD">
            <w:pPr>
              <w:rPr>
                <w:rFonts w:ascii="標楷體" w:eastAsia="標楷體" w:hAnsi="標楷體"/>
              </w:rPr>
            </w:pPr>
          </w:p>
        </w:tc>
        <w:tc>
          <w:tcPr>
            <w:tcW w:w="1643" w:type="pct"/>
          </w:tcPr>
          <w:p w14:paraId="48821B78" w14:textId="77777777" w:rsidR="00E24265" w:rsidRPr="00615D4B" w:rsidRDefault="00E24265" w:rsidP="005F76AD">
            <w:pPr>
              <w:rPr>
                <w:rFonts w:ascii="標楷體" w:eastAsia="標楷體" w:hAnsi="標楷體"/>
              </w:rPr>
            </w:pPr>
          </w:p>
        </w:tc>
      </w:tr>
      <w:tr w:rsidR="00E24265" w:rsidRPr="00615D4B" w14:paraId="79B76B1F" w14:textId="77777777" w:rsidTr="005F76AD">
        <w:trPr>
          <w:trHeight w:val="291"/>
          <w:jc w:val="center"/>
        </w:trPr>
        <w:tc>
          <w:tcPr>
            <w:tcW w:w="219" w:type="pct"/>
          </w:tcPr>
          <w:p w14:paraId="2C387A1D"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0DB179D0" w14:textId="77777777" w:rsidR="00E24265" w:rsidRPr="00615D4B" w:rsidRDefault="00E24265" w:rsidP="005F76AD">
            <w:pPr>
              <w:rPr>
                <w:rFonts w:ascii="標楷體" w:eastAsia="標楷體" w:hAnsi="標楷體"/>
              </w:rPr>
            </w:pPr>
            <w:r w:rsidRPr="00461CA9">
              <w:rPr>
                <w:rFonts w:ascii="標楷體" w:eastAsia="標楷體" w:hAnsi="標楷體" w:hint="eastAsia"/>
              </w:rPr>
              <w:t>債務人名下車輛數量</w:t>
            </w:r>
          </w:p>
        </w:tc>
        <w:tc>
          <w:tcPr>
            <w:tcW w:w="624" w:type="pct"/>
          </w:tcPr>
          <w:p w14:paraId="6C9ADAC8" w14:textId="77777777" w:rsidR="00E24265" w:rsidRPr="00615D4B" w:rsidRDefault="00E24265" w:rsidP="005F76AD">
            <w:pPr>
              <w:rPr>
                <w:rFonts w:ascii="標楷體" w:eastAsia="標楷體" w:hAnsi="標楷體"/>
              </w:rPr>
            </w:pPr>
          </w:p>
        </w:tc>
        <w:tc>
          <w:tcPr>
            <w:tcW w:w="624" w:type="pct"/>
          </w:tcPr>
          <w:p w14:paraId="0BC809AB" w14:textId="77777777" w:rsidR="00E24265" w:rsidRPr="00615D4B" w:rsidRDefault="00E24265" w:rsidP="005F76AD">
            <w:pPr>
              <w:rPr>
                <w:rFonts w:ascii="標楷體" w:eastAsia="標楷體" w:hAnsi="標楷體"/>
              </w:rPr>
            </w:pPr>
          </w:p>
        </w:tc>
        <w:tc>
          <w:tcPr>
            <w:tcW w:w="537" w:type="pct"/>
          </w:tcPr>
          <w:p w14:paraId="1427A4E3" w14:textId="77777777" w:rsidR="00E24265" w:rsidRPr="00615D4B" w:rsidRDefault="00E24265" w:rsidP="005F76AD">
            <w:pPr>
              <w:rPr>
                <w:rFonts w:ascii="標楷體" w:eastAsia="標楷體" w:hAnsi="標楷體"/>
              </w:rPr>
            </w:pPr>
          </w:p>
        </w:tc>
        <w:tc>
          <w:tcPr>
            <w:tcW w:w="299" w:type="pct"/>
          </w:tcPr>
          <w:p w14:paraId="4FED620B" w14:textId="77777777" w:rsidR="00E24265" w:rsidRPr="00615D4B" w:rsidRDefault="00E24265" w:rsidP="005F76AD">
            <w:pPr>
              <w:rPr>
                <w:rFonts w:ascii="標楷體" w:eastAsia="標楷體" w:hAnsi="標楷體"/>
              </w:rPr>
            </w:pPr>
          </w:p>
        </w:tc>
        <w:tc>
          <w:tcPr>
            <w:tcW w:w="299" w:type="pct"/>
          </w:tcPr>
          <w:p w14:paraId="60D72812" w14:textId="77777777" w:rsidR="00E24265" w:rsidRPr="00615D4B" w:rsidRDefault="00E24265" w:rsidP="005F76AD">
            <w:pPr>
              <w:rPr>
                <w:rFonts w:ascii="標楷體" w:eastAsia="標楷體" w:hAnsi="標楷體"/>
              </w:rPr>
            </w:pPr>
          </w:p>
        </w:tc>
        <w:tc>
          <w:tcPr>
            <w:tcW w:w="1643" w:type="pct"/>
          </w:tcPr>
          <w:p w14:paraId="39291FD8" w14:textId="77777777" w:rsidR="00E24265" w:rsidRPr="00615D4B" w:rsidRDefault="00E24265" w:rsidP="005F76AD">
            <w:pPr>
              <w:rPr>
                <w:rFonts w:ascii="標楷體" w:eastAsia="標楷體" w:hAnsi="標楷體"/>
              </w:rPr>
            </w:pPr>
          </w:p>
        </w:tc>
      </w:tr>
      <w:tr w:rsidR="00E24265" w:rsidRPr="00615D4B" w14:paraId="413C457C" w14:textId="77777777" w:rsidTr="005F76AD">
        <w:trPr>
          <w:trHeight w:val="291"/>
          <w:jc w:val="center"/>
        </w:trPr>
        <w:tc>
          <w:tcPr>
            <w:tcW w:w="219" w:type="pct"/>
          </w:tcPr>
          <w:p w14:paraId="0C95734F"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5C7558AB" w14:textId="77777777" w:rsidR="00E24265" w:rsidRPr="00615D4B" w:rsidRDefault="00E24265" w:rsidP="005F76AD">
            <w:pPr>
              <w:rPr>
                <w:rFonts w:ascii="標楷體" w:eastAsia="標楷體" w:hAnsi="標楷體"/>
              </w:rPr>
            </w:pPr>
            <w:r w:rsidRPr="00461CA9">
              <w:rPr>
                <w:rFonts w:ascii="標楷體" w:eastAsia="標楷體" w:hAnsi="標楷體" w:hint="eastAsia"/>
              </w:rPr>
              <w:t>債務人名下建物筆數</w:t>
            </w:r>
          </w:p>
        </w:tc>
        <w:tc>
          <w:tcPr>
            <w:tcW w:w="624" w:type="pct"/>
          </w:tcPr>
          <w:p w14:paraId="1CD77017" w14:textId="77777777" w:rsidR="00E24265" w:rsidRPr="00615D4B" w:rsidRDefault="00E24265" w:rsidP="005F76AD">
            <w:pPr>
              <w:rPr>
                <w:rFonts w:ascii="標楷體" w:eastAsia="標楷體" w:hAnsi="標楷體"/>
              </w:rPr>
            </w:pPr>
          </w:p>
        </w:tc>
        <w:tc>
          <w:tcPr>
            <w:tcW w:w="624" w:type="pct"/>
          </w:tcPr>
          <w:p w14:paraId="0FF3DF47" w14:textId="77777777" w:rsidR="00E24265" w:rsidRPr="00615D4B" w:rsidRDefault="00E24265" w:rsidP="005F76AD">
            <w:pPr>
              <w:rPr>
                <w:rFonts w:ascii="標楷體" w:eastAsia="標楷體" w:hAnsi="標楷體"/>
              </w:rPr>
            </w:pPr>
          </w:p>
        </w:tc>
        <w:tc>
          <w:tcPr>
            <w:tcW w:w="537" w:type="pct"/>
          </w:tcPr>
          <w:p w14:paraId="19C94DC2" w14:textId="77777777" w:rsidR="00E24265" w:rsidRPr="00615D4B" w:rsidRDefault="00E24265" w:rsidP="005F76AD">
            <w:pPr>
              <w:rPr>
                <w:rFonts w:ascii="標楷體" w:eastAsia="標楷體" w:hAnsi="標楷體"/>
              </w:rPr>
            </w:pPr>
          </w:p>
        </w:tc>
        <w:tc>
          <w:tcPr>
            <w:tcW w:w="299" w:type="pct"/>
          </w:tcPr>
          <w:p w14:paraId="5AB8D056" w14:textId="77777777" w:rsidR="00E24265" w:rsidRPr="00615D4B" w:rsidRDefault="00E24265" w:rsidP="005F76AD">
            <w:pPr>
              <w:rPr>
                <w:rFonts w:ascii="標楷體" w:eastAsia="標楷體" w:hAnsi="標楷體"/>
              </w:rPr>
            </w:pPr>
          </w:p>
        </w:tc>
        <w:tc>
          <w:tcPr>
            <w:tcW w:w="299" w:type="pct"/>
          </w:tcPr>
          <w:p w14:paraId="7F1D4A4E" w14:textId="77777777" w:rsidR="00E24265" w:rsidRPr="00615D4B" w:rsidRDefault="00E24265" w:rsidP="005F76AD">
            <w:pPr>
              <w:rPr>
                <w:rFonts w:ascii="標楷體" w:eastAsia="標楷體" w:hAnsi="標楷體"/>
              </w:rPr>
            </w:pPr>
          </w:p>
        </w:tc>
        <w:tc>
          <w:tcPr>
            <w:tcW w:w="1643" w:type="pct"/>
          </w:tcPr>
          <w:p w14:paraId="21B89517" w14:textId="77777777" w:rsidR="00E24265" w:rsidRPr="00615D4B" w:rsidRDefault="00E24265" w:rsidP="005F76AD">
            <w:pPr>
              <w:rPr>
                <w:rFonts w:ascii="標楷體" w:eastAsia="標楷體" w:hAnsi="標楷體"/>
              </w:rPr>
            </w:pPr>
          </w:p>
        </w:tc>
      </w:tr>
      <w:tr w:rsidR="00E24265" w:rsidRPr="00615D4B" w14:paraId="650E021F" w14:textId="77777777" w:rsidTr="005F76AD">
        <w:trPr>
          <w:trHeight w:val="291"/>
          <w:jc w:val="center"/>
        </w:trPr>
        <w:tc>
          <w:tcPr>
            <w:tcW w:w="219" w:type="pct"/>
          </w:tcPr>
          <w:p w14:paraId="40426D61"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4F6AF914" w14:textId="77777777" w:rsidR="00E24265" w:rsidRPr="00615D4B" w:rsidRDefault="00E24265" w:rsidP="005F76AD">
            <w:pPr>
              <w:rPr>
                <w:rFonts w:ascii="標楷體" w:eastAsia="標楷體" w:hAnsi="標楷體"/>
              </w:rPr>
            </w:pPr>
            <w:r w:rsidRPr="00461CA9">
              <w:rPr>
                <w:rFonts w:ascii="標楷體" w:eastAsia="標楷體" w:hAnsi="標楷體" w:hint="eastAsia"/>
              </w:rPr>
              <w:t>債務人名下土地筆數</w:t>
            </w:r>
          </w:p>
        </w:tc>
        <w:tc>
          <w:tcPr>
            <w:tcW w:w="624" w:type="pct"/>
          </w:tcPr>
          <w:p w14:paraId="55E2621C" w14:textId="77777777" w:rsidR="00E24265" w:rsidRPr="00615D4B" w:rsidRDefault="00E24265" w:rsidP="005F76AD">
            <w:pPr>
              <w:rPr>
                <w:rFonts w:ascii="標楷體" w:eastAsia="標楷體" w:hAnsi="標楷體"/>
              </w:rPr>
            </w:pPr>
          </w:p>
        </w:tc>
        <w:tc>
          <w:tcPr>
            <w:tcW w:w="624" w:type="pct"/>
          </w:tcPr>
          <w:p w14:paraId="68DAB0F3" w14:textId="77777777" w:rsidR="00E24265" w:rsidRPr="00615D4B" w:rsidRDefault="00E24265" w:rsidP="005F76AD">
            <w:pPr>
              <w:rPr>
                <w:rFonts w:ascii="標楷體" w:eastAsia="標楷體" w:hAnsi="標楷體"/>
              </w:rPr>
            </w:pPr>
          </w:p>
        </w:tc>
        <w:tc>
          <w:tcPr>
            <w:tcW w:w="537" w:type="pct"/>
          </w:tcPr>
          <w:p w14:paraId="28C33FE2" w14:textId="77777777" w:rsidR="00E24265" w:rsidRPr="00615D4B" w:rsidRDefault="00E24265" w:rsidP="005F76AD">
            <w:pPr>
              <w:rPr>
                <w:rFonts w:ascii="標楷體" w:eastAsia="標楷體" w:hAnsi="標楷體"/>
              </w:rPr>
            </w:pPr>
          </w:p>
        </w:tc>
        <w:tc>
          <w:tcPr>
            <w:tcW w:w="299" w:type="pct"/>
          </w:tcPr>
          <w:p w14:paraId="65768044" w14:textId="77777777" w:rsidR="00E24265" w:rsidRPr="00615D4B" w:rsidRDefault="00E24265" w:rsidP="005F76AD">
            <w:pPr>
              <w:rPr>
                <w:rFonts w:ascii="標楷體" w:eastAsia="標楷體" w:hAnsi="標楷體"/>
              </w:rPr>
            </w:pPr>
          </w:p>
        </w:tc>
        <w:tc>
          <w:tcPr>
            <w:tcW w:w="299" w:type="pct"/>
          </w:tcPr>
          <w:p w14:paraId="0E238F44" w14:textId="77777777" w:rsidR="00E24265" w:rsidRPr="00615D4B" w:rsidRDefault="00E24265" w:rsidP="005F76AD">
            <w:pPr>
              <w:rPr>
                <w:rFonts w:ascii="標楷體" w:eastAsia="標楷體" w:hAnsi="標楷體"/>
              </w:rPr>
            </w:pPr>
          </w:p>
        </w:tc>
        <w:tc>
          <w:tcPr>
            <w:tcW w:w="1643" w:type="pct"/>
          </w:tcPr>
          <w:p w14:paraId="053BE006" w14:textId="77777777" w:rsidR="00E24265" w:rsidRPr="00615D4B" w:rsidRDefault="00E24265" w:rsidP="005F76AD">
            <w:pPr>
              <w:rPr>
                <w:rFonts w:ascii="標楷體" w:eastAsia="標楷體" w:hAnsi="標楷體"/>
              </w:rPr>
            </w:pPr>
          </w:p>
        </w:tc>
      </w:tr>
      <w:tr w:rsidR="00E24265" w:rsidRPr="00615D4B" w14:paraId="77FCF785" w14:textId="77777777" w:rsidTr="005F76AD">
        <w:trPr>
          <w:trHeight w:val="291"/>
          <w:jc w:val="center"/>
        </w:trPr>
        <w:tc>
          <w:tcPr>
            <w:tcW w:w="219" w:type="pct"/>
          </w:tcPr>
          <w:p w14:paraId="65744516"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388B576D" w14:textId="77777777" w:rsidR="00E24265" w:rsidRPr="00615D4B" w:rsidRDefault="00E24265" w:rsidP="005F76AD">
            <w:pPr>
              <w:rPr>
                <w:rFonts w:ascii="標楷體" w:eastAsia="標楷體" w:hAnsi="標楷體"/>
              </w:rPr>
            </w:pPr>
            <w:r w:rsidRPr="00461CA9">
              <w:rPr>
                <w:rFonts w:ascii="標楷體" w:eastAsia="標楷體" w:hAnsi="標楷體" w:hint="eastAsia"/>
              </w:rPr>
              <w:t>撫養子女人數</w:t>
            </w:r>
          </w:p>
        </w:tc>
        <w:tc>
          <w:tcPr>
            <w:tcW w:w="624" w:type="pct"/>
          </w:tcPr>
          <w:p w14:paraId="54A5C2CB" w14:textId="77777777" w:rsidR="00E24265" w:rsidRPr="00615D4B" w:rsidRDefault="00E24265" w:rsidP="005F76AD">
            <w:pPr>
              <w:rPr>
                <w:rFonts w:ascii="標楷體" w:eastAsia="標楷體" w:hAnsi="標楷體"/>
              </w:rPr>
            </w:pPr>
          </w:p>
        </w:tc>
        <w:tc>
          <w:tcPr>
            <w:tcW w:w="624" w:type="pct"/>
          </w:tcPr>
          <w:p w14:paraId="762EC98C" w14:textId="77777777" w:rsidR="00E24265" w:rsidRPr="00615D4B" w:rsidRDefault="00E24265" w:rsidP="005F76AD">
            <w:pPr>
              <w:rPr>
                <w:rFonts w:ascii="標楷體" w:eastAsia="標楷體" w:hAnsi="標楷體"/>
              </w:rPr>
            </w:pPr>
          </w:p>
        </w:tc>
        <w:tc>
          <w:tcPr>
            <w:tcW w:w="537" w:type="pct"/>
          </w:tcPr>
          <w:p w14:paraId="7BF6FDF6" w14:textId="77777777" w:rsidR="00E24265" w:rsidRPr="00615D4B" w:rsidRDefault="00E24265" w:rsidP="005F76AD">
            <w:pPr>
              <w:rPr>
                <w:rFonts w:ascii="標楷體" w:eastAsia="標楷體" w:hAnsi="標楷體"/>
              </w:rPr>
            </w:pPr>
          </w:p>
        </w:tc>
        <w:tc>
          <w:tcPr>
            <w:tcW w:w="299" w:type="pct"/>
          </w:tcPr>
          <w:p w14:paraId="4D79BB2E" w14:textId="77777777" w:rsidR="00E24265" w:rsidRPr="00615D4B" w:rsidRDefault="00E24265" w:rsidP="005F76AD">
            <w:pPr>
              <w:rPr>
                <w:rFonts w:ascii="標楷體" w:eastAsia="標楷體" w:hAnsi="標楷體"/>
              </w:rPr>
            </w:pPr>
          </w:p>
        </w:tc>
        <w:tc>
          <w:tcPr>
            <w:tcW w:w="299" w:type="pct"/>
          </w:tcPr>
          <w:p w14:paraId="520EB471" w14:textId="77777777" w:rsidR="00E24265" w:rsidRPr="00615D4B" w:rsidRDefault="00E24265" w:rsidP="005F76AD">
            <w:pPr>
              <w:rPr>
                <w:rFonts w:ascii="標楷體" w:eastAsia="標楷體" w:hAnsi="標楷體"/>
              </w:rPr>
            </w:pPr>
          </w:p>
        </w:tc>
        <w:tc>
          <w:tcPr>
            <w:tcW w:w="1643" w:type="pct"/>
          </w:tcPr>
          <w:p w14:paraId="192D4000" w14:textId="77777777" w:rsidR="00E24265" w:rsidRPr="00615D4B" w:rsidRDefault="00E24265" w:rsidP="005F76AD">
            <w:pPr>
              <w:rPr>
                <w:rFonts w:ascii="標楷體" w:eastAsia="標楷體" w:hAnsi="標楷體"/>
              </w:rPr>
            </w:pPr>
          </w:p>
        </w:tc>
      </w:tr>
      <w:tr w:rsidR="00E24265" w:rsidRPr="00615D4B" w14:paraId="2F9332CF" w14:textId="77777777" w:rsidTr="005F76AD">
        <w:trPr>
          <w:trHeight w:val="291"/>
          <w:jc w:val="center"/>
        </w:trPr>
        <w:tc>
          <w:tcPr>
            <w:tcW w:w="219" w:type="pct"/>
          </w:tcPr>
          <w:p w14:paraId="3EB09A02"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18111FC3" w14:textId="77777777" w:rsidR="00E24265" w:rsidRPr="00615D4B" w:rsidRDefault="00E24265" w:rsidP="005F76AD">
            <w:pPr>
              <w:rPr>
                <w:rFonts w:ascii="標楷體" w:eastAsia="標楷體" w:hAnsi="標楷體"/>
              </w:rPr>
            </w:pPr>
            <w:r w:rsidRPr="00461CA9">
              <w:rPr>
                <w:rFonts w:ascii="標楷體" w:eastAsia="標楷體" w:hAnsi="標楷體" w:hint="eastAsia"/>
              </w:rPr>
              <w:t>撫養子女責任比率</w:t>
            </w:r>
          </w:p>
        </w:tc>
        <w:tc>
          <w:tcPr>
            <w:tcW w:w="624" w:type="pct"/>
          </w:tcPr>
          <w:p w14:paraId="63FC37EE" w14:textId="77777777" w:rsidR="00E24265" w:rsidRPr="00615D4B" w:rsidRDefault="00E24265" w:rsidP="005F76AD">
            <w:pPr>
              <w:rPr>
                <w:rFonts w:ascii="標楷體" w:eastAsia="標楷體" w:hAnsi="標楷體"/>
              </w:rPr>
            </w:pPr>
          </w:p>
        </w:tc>
        <w:tc>
          <w:tcPr>
            <w:tcW w:w="624" w:type="pct"/>
          </w:tcPr>
          <w:p w14:paraId="5DFA9939" w14:textId="77777777" w:rsidR="00E24265" w:rsidRPr="00615D4B" w:rsidRDefault="00E24265" w:rsidP="005F76AD">
            <w:pPr>
              <w:rPr>
                <w:rFonts w:ascii="標楷體" w:eastAsia="標楷體" w:hAnsi="標楷體"/>
              </w:rPr>
            </w:pPr>
          </w:p>
        </w:tc>
        <w:tc>
          <w:tcPr>
            <w:tcW w:w="537" w:type="pct"/>
          </w:tcPr>
          <w:p w14:paraId="71D511E5" w14:textId="77777777" w:rsidR="00E24265" w:rsidRPr="00615D4B" w:rsidRDefault="00E24265" w:rsidP="005F76AD">
            <w:pPr>
              <w:rPr>
                <w:rFonts w:ascii="標楷體" w:eastAsia="標楷體" w:hAnsi="標楷體"/>
              </w:rPr>
            </w:pPr>
          </w:p>
        </w:tc>
        <w:tc>
          <w:tcPr>
            <w:tcW w:w="299" w:type="pct"/>
          </w:tcPr>
          <w:p w14:paraId="161C7781" w14:textId="77777777" w:rsidR="00E24265" w:rsidRPr="00615D4B" w:rsidRDefault="00E24265" w:rsidP="005F76AD">
            <w:pPr>
              <w:rPr>
                <w:rFonts w:ascii="標楷體" w:eastAsia="標楷體" w:hAnsi="標楷體"/>
              </w:rPr>
            </w:pPr>
          </w:p>
        </w:tc>
        <w:tc>
          <w:tcPr>
            <w:tcW w:w="299" w:type="pct"/>
          </w:tcPr>
          <w:p w14:paraId="5D214656" w14:textId="77777777" w:rsidR="00E24265" w:rsidRPr="00615D4B" w:rsidRDefault="00E24265" w:rsidP="005F76AD">
            <w:pPr>
              <w:rPr>
                <w:rFonts w:ascii="標楷體" w:eastAsia="標楷體" w:hAnsi="標楷體"/>
              </w:rPr>
            </w:pPr>
          </w:p>
        </w:tc>
        <w:tc>
          <w:tcPr>
            <w:tcW w:w="1643" w:type="pct"/>
          </w:tcPr>
          <w:p w14:paraId="60942D1A" w14:textId="77777777" w:rsidR="00E24265" w:rsidRPr="00615D4B" w:rsidRDefault="00E24265" w:rsidP="005F76AD">
            <w:pPr>
              <w:rPr>
                <w:rFonts w:ascii="標楷體" w:eastAsia="標楷體" w:hAnsi="標楷體"/>
              </w:rPr>
            </w:pPr>
          </w:p>
        </w:tc>
      </w:tr>
      <w:tr w:rsidR="00E24265" w:rsidRPr="00615D4B" w14:paraId="5830489D" w14:textId="77777777" w:rsidTr="005F76AD">
        <w:trPr>
          <w:trHeight w:val="291"/>
          <w:jc w:val="center"/>
        </w:trPr>
        <w:tc>
          <w:tcPr>
            <w:tcW w:w="219" w:type="pct"/>
          </w:tcPr>
          <w:p w14:paraId="3D110C69"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5215F07C" w14:textId="77777777" w:rsidR="00E24265" w:rsidRPr="00615D4B" w:rsidRDefault="00E24265" w:rsidP="005F76AD">
            <w:pPr>
              <w:rPr>
                <w:rFonts w:ascii="標楷體" w:eastAsia="標楷體" w:hAnsi="標楷體"/>
              </w:rPr>
            </w:pPr>
            <w:r w:rsidRPr="00461CA9">
              <w:rPr>
                <w:rFonts w:ascii="標楷體" w:eastAsia="標楷體" w:hAnsi="標楷體" w:hint="eastAsia"/>
              </w:rPr>
              <w:t>撫養父母人數</w:t>
            </w:r>
          </w:p>
        </w:tc>
        <w:tc>
          <w:tcPr>
            <w:tcW w:w="624" w:type="pct"/>
          </w:tcPr>
          <w:p w14:paraId="2EB7A4CE" w14:textId="77777777" w:rsidR="00E24265" w:rsidRPr="00615D4B" w:rsidRDefault="00E24265" w:rsidP="005F76AD">
            <w:pPr>
              <w:rPr>
                <w:rFonts w:ascii="標楷體" w:eastAsia="標楷體" w:hAnsi="標楷體"/>
              </w:rPr>
            </w:pPr>
          </w:p>
        </w:tc>
        <w:tc>
          <w:tcPr>
            <w:tcW w:w="624" w:type="pct"/>
          </w:tcPr>
          <w:p w14:paraId="563A51EB" w14:textId="77777777" w:rsidR="00E24265" w:rsidRPr="00615D4B" w:rsidRDefault="00E24265" w:rsidP="005F76AD">
            <w:pPr>
              <w:rPr>
                <w:rFonts w:ascii="標楷體" w:eastAsia="標楷體" w:hAnsi="標楷體"/>
              </w:rPr>
            </w:pPr>
          </w:p>
        </w:tc>
        <w:tc>
          <w:tcPr>
            <w:tcW w:w="537" w:type="pct"/>
          </w:tcPr>
          <w:p w14:paraId="16659178" w14:textId="77777777" w:rsidR="00E24265" w:rsidRPr="00615D4B" w:rsidRDefault="00E24265" w:rsidP="005F76AD">
            <w:pPr>
              <w:rPr>
                <w:rFonts w:ascii="標楷體" w:eastAsia="標楷體" w:hAnsi="標楷體"/>
              </w:rPr>
            </w:pPr>
          </w:p>
        </w:tc>
        <w:tc>
          <w:tcPr>
            <w:tcW w:w="299" w:type="pct"/>
          </w:tcPr>
          <w:p w14:paraId="518A6E0D" w14:textId="77777777" w:rsidR="00E24265" w:rsidRPr="00615D4B" w:rsidRDefault="00E24265" w:rsidP="005F76AD">
            <w:pPr>
              <w:rPr>
                <w:rFonts w:ascii="標楷體" w:eastAsia="標楷體" w:hAnsi="標楷體"/>
              </w:rPr>
            </w:pPr>
          </w:p>
        </w:tc>
        <w:tc>
          <w:tcPr>
            <w:tcW w:w="299" w:type="pct"/>
          </w:tcPr>
          <w:p w14:paraId="46ACD12C" w14:textId="77777777" w:rsidR="00E24265" w:rsidRPr="00615D4B" w:rsidRDefault="00E24265" w:rsidP="005F76AD">
            <w:pPr>
              <w:rPr>
                <w:rFonts w:ascii="標楷體" w:eastAsia="標楷體" w:hAnsi="標楷體"/>
              </w:rPr>
            </w:pPr>
          </w:p>
        </w:tc>
        <w:tc>
          <w:tcPr>
            <w:tcW w:w="1643" w:type="pct"/>
          </w:tcPr>
          <w:p w14:paraId="6EE166C3" w14:textId="77777777" w:rsidR="00E24265" w:rsidRPr="00615D4B" w:rsidRDefault="00E24265" w:rsidP="005F76AD">
            <w:pPr>
              <w:rPr>
                <w:rFonts w:ascii="標楷體" w:eastAsia="標楷體" w:hAnsi="標楷體"/>
              </w:rPr>
            </w:pPr>
          </w:p>
        </w:tc>
      </w:tr>
      <w:tr w:rsidR="00E24265" w:rsidRPr="00615D4B" w14:paraId="584CFFFA" w14:textId="77777777" w:rsidTr="005F76AD">
        <w:trPr>
          <w:trHeight w:val="291"/>
          <w:jc w:val="center"/>
        </w:trPr>
        <w:tc>
          <w:tcPr>
            <w:tcW w:w="219" w:type="pct"/>
          </w:tcPr>
          <w:p w14:paraId="4F5E9FF4"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7C2B2336" w14:textId="77777777" w:rsidR="00E24265" w:rsidRPr="00615D4B" w:rsidRDefault="00E24265" w:rsidP="005F76AD">
            <w:pPr>
              <w:rPr>
                <w:rFonts w:ascii="標楷體" w:eastAsia="標楷體" w:hAnsi="標楷體"/>
              </w:rPr>
            </w:pPr>
            <w:r w:rsidRPr="00461CA9">
              <w:rPr>
                <w:rFonts w:ascii="標楷體" w:eastAsia="標楷體" w:hAnsi="標楷體" w:hint="eastAsia"/>
              </w:rPr>
              <w:t>撫養父母責任比率</w:t>
            </w:r>
          </w:p>
        </w:tc>
        <w:tc>
          <w:tcPr>
            <w:tcW w:w="624" w:type="pct"/>
          </w:tcPr>
          <w:p w14:paraId="1DF2CB13" w14:textId="77777777" w:rsidR="00E24265" w:rsidRPr="00615D4B" w:rsidRDefault="00E24265" w:rsidP="005F76AD">
            <w:pPr>
              <w:rPr>
                <w:rFonts w:ascii="標楷體" w:eastAsia="標楷體" w:hAnsi="標楷體"/>
              </w:rPr>
            </w:pPr>
          </w:p>
        </w:tc>
        <w:tc>
          <w:tcPr>
            <w:tcW w:w="624" w:type="pct"/>
          </w:tcPr>
          <w:p w14:paraId="06656682" w14:textId="77777777" w:rsidR="00E24265" w:rsidRPr="00615D4B" w:rsidRDefault="00E24265" w:rsidP="005F76AD">
            <w:pPr>
              <w:rPr>
                <w:rFonts w:ascii="標楷體" w:eastAsia="標楷體" w:hAnsi="標楷體"/>
              </w:rPr>
            </w:pPr>
          </w:p>
        </w:tc>
        <w:tc>
          <w:tcPr>
            <w:tcW w:w="537" w:type="pct"/>
          </w:tcPr>
          <w:p w14:paraId="7B1A2B17" w14:textId="77777777" w:rsidR="00E24265" w:rsidRPr="00615D4B" w:rsidRDefault="00E24265" w:rsidP="005F76AD">
            <w:pPr>
              <w:rPr>
                <w:rFonts w:ascii="標楷體" w:eastAsia="標楷體" w:hAnsi="標楷體"/>
              </w:rPr>
            </w:pPr>
          </w:p>
        </w:tc>
        <w:tc>
          <w:tcPr>
            <w:tcW w:w="299" w:type="pct"/>
          </w:tcPr>
          <w:p w14:paraId="35F41574" w14:textId="77777777" w:rsidR="00E24265" w:rsidRPr="00615D4B" w:rsidRDefault="00E24265" w:rsidP="005F76AD">
            <w:pPr>
              <w:rPr>
                <w:rFonts w:ascii="標楷體" w:eastAsia="標楷體" w:hAnsi="標楷體"/>
              </w:rPr>
            </w:pPr>
          </w:p>
        </w:tc>
        <w:tc>
          <w:tcPr>
            <w:tcW w:w="299" w:type="pct"/>
          </w:tcPr>
          <w:p w14:paraId="6FE7E5F8" w14:textId="77777777" w:rsidR="00E24265" w:rsidRPr="00615D4B" w:rsidRDefault="00E24265" w:rsidP="005F76AD">
            <w:pPr>
              <w:rPr>
                <w:rFonts w:ascii="標楷體" w:eastAsia="標楷體" w:hAnsi="標楷體"/>
              </w:rPr>
            </w:pPr>
          </w:p>
        </w:tc>
        <w:tc>
          <w:tcPr>
            <w:tcW w:w="1643" w:type="pct"/>
          </w:tcPr>
          <w:p w14:paraId="2E6E4B56" w14:textId="77777777" w:rsidR="00E24265" w:rsidRPr="00615D4B" w:rsidRDefault="00E24265" w:rsidP="005F76AD">
            <w:pPr>
              <w:rPr>
                <w:rFonts w:ascii="標楷體" w:eastAsia="標楷體" w:hAnsi="標楷體"/>
              </w:rPr>
            </w:pPr>
          </w:p>
        </w:tc>
      </w:tr>
      <w:tr w:rsidR="00E24265" w:rsidRPr="00615D4B" w14:paraId="5BAE6BA7" w14:textId="77777777" w:rsidTr="005F76AD">
        <w:trPr>
          <w:trHeight w:val="291"/>
          <w:jc w:val="center"/>
        </w:trPr>
        <w:tc>
          <w:tcPr>
            <w:tcW w:w="219" w:type="pct"/>
          </w:tcPr>
          <w:p w14:paraId="1D04FC94"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635A7CAD" w14:textId="77777777" w:rsidR="00E24265" w:rsidRPr="00615D4B" w:rsidRDefault="00E24265" w:rsidP="005F76AD">
            <w:pPr>
              <w:rPr>
                <w:rFonts w:ascii="標楷體" w:eastAsia="標楷體" w:hAnsi="標楷體"/>
              </w:rPr>
            </w:pPr>
            <w:r w:rsidRPr="00461CA9">
              <w:rPr>
                <w:rFonts w:ascii="標楷體" w:eastAsia="標楷體" w:hAnsi="標楷體" w:hint="eastAsia"/>
              </w:rPr>
              <w:t>其他法定撫養人數</w:t>
            </w:r>
          </w:p>
        </w:tc>
        <w:tc>
          <w:tcPr>
            <w:tcW w:w="624" w:type="pct"/>
          </w:tcPr>
          <w:p w14:paraId="216DDA8E" w14:textId="77777777" w:rsidR="00E24265" w:rsidRPr="00615D4B" w:rsidRDefault="00E24265" w:rsidP="005F76AD">
            <w:pPr>
              <w:rPr>
                <w:rFonts w:ascii="標楷體" w:eastAsia="標楷體" w:hAnsi="標楷體"/>
              </w:rPr>
            </w:pPr>
          </w:p>
        </w:tc>
        <w:tc>
          <w:tcPr>
            <w:tcW w:w="624" w:type="pct"/>
          </w:tcPr>
          <w:p w14:paraId="0E664E09" w14:textId="77777777" w:rsidR="00E24265" w:rsidRPr="00615D4B" w:rsidRDefault="00E24265" w:rsidP="005F76AD">
            <w:pPr>
              <w:rPr>
                <w:rFonts w:ascii="標楷體" w:eastAsia="標楷體" w:hAnsi="標楷體"/>
              </w:rPr>
            </w:pPr>
          </w:p>
        </w:tc>
        <w:tc>
          <w:tcPr>
            <w:tcW w:w="537" w:type="pct"/>
          </w:tcPr>
          <w:p w14:paraId="05CC5796" w14:textId="77777777" w:rsidR="00E24265" w:rsidRPr="00615D4B" w:rsidRDefault="00E24265" w:rsidP="005F76AD">
            <w:pPr>
              <w:rPr>
                <w:rFonts w:ascii="標楷體" w:eastAsia="標楷體" w:hAnsi="標楷體"/>
              </w:rPr>
            </w:pPr>
          </w:p>
        </w:tc>
        <w:tc>
          <w:tcPr>
            <w:tcW w:w="299" w:type="pct"/>
          </w:tcPr>
          <w:p w14:paraId="0B48BE55" w14:textId="77777777" w:rsidR="00E24265" w:rsidRPr="00615D4B" w:rsidRDefault="00E24265" w:rsidP="005F76AD">
            <w:pPr>
              <w:rPr>
                <w:rFonts w:ascii="標楷體" w:eastAsia="標楷體" w:hAnsi="標楷體"/>
              </w:rPr>
            </w:pPr>
          </w:p>
        </w:tc>
        <w:tc>
          <w:tcPr>
            <w:tcW w:w="299" w:type="pct"/>
          </w:tcPr>
          <w:p w14:paraId="00BA7622" w14:textId="77777777" w:rsidR="00E24265" w:rsidRPr="00615D4B" w:rsidRDefault="00E24265" w:rsidP="005F76AD">
            <w:pPr>
              <w:rPr>
                <w:rFonts w:ascii="標楷體" w:eastAsia="標楷體" w:hAnsi="標楷體"/>
              </w:rPr>
            </w:pPr>
          </w:p>
        </w:tc>
        <w:tc>
          <w:tcPr>
            <w:tcW w:w="1643" w:type="pct"/>
          </w:tcPr>
          <w:p w14:paraId="0C52B31F" w14:textId="77777777" w:rsidR="00E24265" w:rsidRPr="00615D4B" w:rsidRDefault="00E24265" w:rsidP="005F76AD">
            <w:pPr>
              <w:rPr>
                <w:rFonts w:ascii="標楷體" w:eastAsia="標楷體" w:hAnsi="標楷體"/>
              </w:rPr>
            </w:pPr>
          </w:p>
        </w:tc>
      </w:tr>
      <w:tr w:rsidR="00E24265" w:rsidRPr="00615D4B" w14:paraId="41B9EBFB" w14:textId="77777777" w:rsidTr="005F76AD">
        <w:trPr>
          <w:trHeight w:val="291"/>
          <w:jc w:val="center"/>
        </w:trPr>
        <w:tc>
          <w:tcPr>
            <w:tcW w:w="219" w:type="pct"/>
          </w:tcPr>
          <w:p w14:paraId="4D64BE45"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CE44212" w14:textId="77777777" w:rsidR="00E24265" w:rsidRPr="00615D4B" w:rsidRDefault="00E24265" w:rsidP="005F76AD">
            <w:pPr>
              <w:rPr>
                <w:rFonts w:ascii="標楷體" w:eastAsia="標楷體" w:hAnsi="標楷體"/>
              </w:rPr>
            </w:pPr>
            <w:r w:rsidRPr="00461CA9">
              <w:rPr>
                <w:rFonts w:ascii="標楷體" w:eastAsia="標楷體" w:hAnsi="標楷體" w:hint="eastAsia"/>
              </w:rPr>
              <w:t>其他法定撫養人之責任比率</w:t>
            </w:r>
          </w:p>
        </w:tc>
        <w:tc>
          <w:tcPr>
            <w:tcW w:w="624" w:type="pct"/>
          </w:tcPr>
          <w:p w14:paraId="4BC780AF" w14:textId="77777777" w:rsidR="00E24265" w:rsidRPr="00615D4B" w:rsidRDefault="00E24265" w:rsidP="005F76AD">
            <w:pPr>
              <w:rPr>
                <w:rFonts w:ascii="標楷體" w:eastAsia="標楷體" w:hAnsi="標楷體"/>
              </w:rPr>
            </w:pPr>
          </w:p>
        </w:tc>
        <w:tc>
          <w:tcPr>
            <w:tcW w:w="624" w:type="pct"/>
          </w:tcPr>
          <w:p w14:paraId="3FA092BD" w14:textId="77777777" w:rsidR="00E24265" w:rsidRPr="00615D4B" w:rsidRDefault="00E24265" w:rsidP="005F76AD">
            <w:pPr>
              <w:rPr>
                <w:rFonts w:ascii="標楷體" w:eastAsia="標楷體" w:hAnsi="標楷體"/>
              </w:rPr>
            </w:pPr>
          </w:p>
        </w:tc>
        <w:tc>
          <w:tcPr>
            <w:tcW w:w="537" w:type="pct"/>
          </w:tcPr>
          <w:p w14:paraId="0E2A3C59" w14:textId="77777777" w:rsidR="00E24265" w:rsidRPr="00615D4B" w:rsidRDefault="00E24265" w:rsidP="005F76AD">
            <w:pPr>
              <w:rPr>
                <w:rFonts w:ascii="標楷體" w:eastAsia="標楷體" w:hAnsi="標楷體"/>
              </w:rPr>
            </w:pPr>
          </w:p>
        </w:tc>
        <w:tc>
          <w:tcPr>
            <w:tcW w:w="299" w:type="pct"/>
          </w:tcPr>
          <w:p w14:paraId="0559D417" w14:textId="77777777" w:rsidR="00E24265" w:rsidRPr="00615D4B" w:rsidRDefault="00E24265" w:rsidP="005F76AD">
            <w:pPr>
              <w:rPr>
                <w:rFonts w:ascii="標楷體" w:eastAsia="標楷體" w:hAnsi="標楷體"/>
              </w:rPr>
            </w:pPr>
          </w:p>
        </w:tc>
        <w:tc>
          <w:tcPr>
            <w:tcW w:w="299" w:type="pct"/>
          </w:tcPr>
          <w:p w14:paraId="622A1AD8" w14:textId="77777777" w:rsidR="00E24265" w:rsidRPr="00615D4B" w:rsidRDefault="00E24265" w:rsidP="005F76AD">
            <w:pPr>
              <w:rPr>
                <w:rFonts w:ascii="標楷體" w:eastAsia="標楷體" w:hAnsi="標楷體"/>
              </w:rPr>
            </w:pPr>
          </w:p>
        </w:tc>
        <w:tc>
          <w:tcPr>
            <w:tcW w:w="1643" w:type="pct"/>
          </w:tcPr>
          <w:p w14:paraId="0454BBEB" w14:textId="77777777" w:rsidR="00E24265" w:rsidRPr="00615D4B" w:rsidRDefault="00E24265" w:rsidP="005F76AD">
            <w:pPr>
              <w:rPr>
                <w:rFonts w:ascii="標楷體" w:eastAsia="標楷體" w:hAnsi="標楷體"/>
              </w:rPr>
            </w:pPr>
          </w:p>
        </w:tc>
      </w:tr>
      <w:tr w:rsidR="00E24265" w:rsidRPr="00615D4B" w14:paraId="1510D6AF" w14:textId="77777777" w:rsidTr="005F76AD">
        <w:trPr>
          <w:trHeight w:val="291"/>
          <w:jc w:val="center"/>
        </w:trPr>
        <w:tc>
          <w:tcPr>
            <w:tcW w:w="219" w:type="pct"/>
          </w:tcPr>
          <w:p w14:paraId="149ECC36"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B0CE6CB" w14:textId="77777777" w:rsidR="00E24265" w:rsidRPr="00615D4B" w:rsidRDefault="00E24265" w:rsidP="005F76AD">
            <w:pPr>
              <w:rPr>
                <w:rFonts w:ascii="標楷體" w:eastAsia="標楷體" w:hAnsi="標楷體"/>
              </w:rPr>
            </w:pPr>
            <w:r w:rsidRPr="00461CA9">
              <w:rPr>
                <w:rFonts w:ascii="標楷體" w:eastAsia="標楷體" w:hAnsi="標楷體" w:hint="eastAsia"/>
              </w:rPr>
              <w:t>屬二階段還款方案之階段註記</w:t>
            </w:r>
          </w:p>
        </w:tc>
        <w:tc>
          <w:tcPr>
            <w:tcW w:w="624" w:type="pct"/>
          </w:tcPr>
          <w:p w14:paraId="28FED5E9" w14:textId="77777777" w:rsidR="00E24265" w:rsidRPr="00615D4B" w:rsidRDefault="00E24265" w:rsidP="005F76AD">
            <w:pPr>
              <w:rPr>
                <w:rFonts w:ascii="標楷體" w:eastAsia="標楷體" w:hAnsi="標楷體"/>
              </w:rPr>
            </w:pPr>
          </w:p>
        </w:tc>
        <w:tc>
          <w:tcPr>
            <w:tcW w:w="624" w:type="pct"/>
          </w:tcPr>
          <w:p w14:paraId="53610F27" w14:textId="77777777" w:rsidR="00E24265" w:rsidRPr="00615D4B" w:rsidRDefault="00E24265" w:rsidP="005F76AD">
            <w:pPr>
              <w:rPr>
                <w:rFonts w:ascii="標楷體" w:eastAsia="標楷體" w:hAnsi="標楷體"/>
              </w:rPr>
            </w:pPr>
          </w:p>
        </w:tc>
        <w:tc>
          <w:tcPr>
            <w:tcW w:w="537" w:type="pct"/>
          </w:tcPr>
          <w:p w14:paraId="4D8F3E42" w14:textId="77777777" w:rsidR="00E24265" w:rsidRPr="00615D4B" w:rsidRDefault="00E24265" w:rsidP="005F76AD">
            <w:pPr>
              <w:rPr>
                <w:rFonts w:ascii="標楷體" w:eastAsia="標楷體" w:hAnsi="標楷體"/>
              </w:rPr>
            </w:pPr>
          </w:p>
        </w:tc>
        <w:tc>
          <w:tcPr>
            <w:tcW w:w="299" w:type="pct"/>
          </w:tcPr>
          <w:p w14:paraId="0B5443D2" w14:textId="77777777" w:rsidR="00E24265" w:rsidRPr="00615D4B" w:rsidRDefault="00E24265" w:rsidP="005F76AD">
            <w:pPr>
              <w:rPr>
                <w:rFonts w:ascii="標楷體" w:eastAsia="標楷體" w:hAnsi="標楷體"/>
              </w:rPr>
            </w:pPr>
          </w:p>
        </w:tc>
        <w:tc>
          <w:tcPr>
            <w:tcW w:w="299" w:type="pct"/>
          </w:tcPr>
          <w:p w14:paraId="3ABA7A99" w14:textId="77777777" w:rsidR="00E24265" w:rsidRPr="00615D4B" w:rsidRDefault="00E24265" w:rsidP="005F76AD">
            <w:pPr>
              <w:rPr>
                <w:rFonts w:ascii="標楷體" w:eastAsia="標楷體" w:hAnsi="標楷體"/>
              </w:rPr>
            </w:pPr>
          </w:p>
        </w:tc>
        <w:tc>
          <w:tcPr>
            <w:tcW w:w="1643" w:type="pct"/>
          </w:tcPr>
          <w:p w14:paraId="1EFE18F9" w14:textId="77777777" w:rsidR="00E24265" w:rsidRPr="00615D4B" w:rsidRDefault="00E24265" w:rsidP="005F76AD">
            <w:pPr>
              <w:rPr>
                <w:rFonts w:ascii="標楷體" w:eastAsia="標楷體" w:hAnsi="標楷體"/>
              </w:rPr>
            </w:pPr>
          </w:p>
        </w:tc>
      </w:tr>
      <w:tr w:rsidR="00E24265" w:rsidRPr="00615D4B" w14:paraId="25E92619" w14:textId="77777777" w:rsidTr="005F76AD">
        <w:trPr>
          <w:trHeight w:val="291"/>
          <w:jc w:val="center"/>
        </w:trPr>
        <w:tc>
          <w:tcPr>
            <w:tcW w:w="219" w:type="pct"/>
          </w:tcPr>
          <w:p w14:paraId="4208C354"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653A397E" w14:textId="77777777" w:rsidR="00E24265" w:rsidRPr="00615D4B" w:rsidRDefault="00E24265" w:rsidP="005F76AD">
            <w:pPr>
              <w:rPr>
                <w:rFonts w:ascii="標楷體" w:eastAsia="標楷體" w:hAnsi="標楷體"/>
              </w:rPr>
            </w:pPr>
            <w:r w:rsidRPr="00461CA9">
              <w:rPr>
                <w:rFonts w:ascii="標楷體" w:eastAsia="標楷體" w:hAnsi="標楷體" w:hint="eastAsia"/>
              </w:rPr>
              <w:t>第一階段最後一期應繳金額</w:t>
            </w:r>
          </w:p>
        </w:tc>
        <w:tc>
          <w:tcPr>
            <w:tcW w:w="624" w:type="pct"/>
          </w:tcPr>
          <w:p w14:paraId="05BC77A9" w14:textId="77777777" w:rsidR="00E24265" w:rsidRPr="00615D4B" w:rsidRDefault="00E24265" w:rsidP="005F76AD">
            <w:pPr>
              <w:rPr>
                <w:rFonts w:ascii="標楷體" w:eastAsia="標楷體" w:hAnsi="標楷體"/>
              </w:rPr>
            </w:pPr>
          </w:p>
        </w:tc>
        <w:tc>
          <w:tcPr>
            <w:tcW w:w="624" w:type="pct"/>
          </w:tcPr>
          <w:p w14:paraId="2A473C8D" w14:textId="77777777" w:rsidR="00E24265" w:rsidRPr="00615D4B" w:rsidRDefault="00E24265" w:rsidP="005F76AD">
            <w:pPr>
              <w:rPr>
                <w:rFonts w:ascii="標楷體" w:eastAsia="標楷體" w:hAnsi="標楷體"/>
              </w:rPr>
            </w:pPr>
          </w:p>
        </w:tc>
        <w:tc>
          <w:tcPr>
            <w:tcW w:w="537" w:type="pct"/>
          </w:tcPr>
          <w:p w14:paraId="09EAC2DF" w14:textId="77777777" w:rsidR="00E24265" w:rsidRPr="00615D4B" w:rsidRDefault="00E24265" w:rsidP="005F76AD">
            <w:pPr>
              <w:rPr>
                <w:rFonts w:ascii="標楷體" w:eastAsia="標楷體" w:hAnsi="標楷體"/>
              </w:rPr>
            </w:pPr>
          </w:p>
        </w:tc>
        <w:tc>
          <w:tcPr>
            <w:tcW w:w="299" w:type="pct"/>
          </w:tcPr>
          <w:p w14:paraId="0E4289BB" w14:textId="77777777" w:rsidR="00E24265" w:rsidRPr="00615D4B" w:rsidRDefault="00E24265" w:rsidP="005F76AD">
            <w:pPr>
              <w:rPr>
                <w:rFonts w:ascii="標楷體" w:eastAsia="標楷體" w:hAnsi="標楷體"/>
              </w:rPr>
            </w:pPr>
          </w:p>
        </w:tc>
        <w:tc>
          <w:tcPr>
            <w:tcW w:w="299" w:type="pct"/>
          </w:tcPr>
          <w:p w14:paraId="29AA7E90" w14:textId="77777777" w:rsidR="00E24265" w:rsidRPr="00615D4B" w:rsidRDefault="00E24265" w:rsidP="005F76AD">
            <w:pPr>
              <w:rPr>
                <w:rFonts w:ascii="標楷體" w:eastAsia="標楷體" w:hAnsi="標楷體"/>
              </w:rPr>
            </w:pPr>
          </w:p>
        </w:tc>
        <w:tc>
          <w:tcPr>
            <w:tcW w:w="1643" w:type="pct"/>
          </w:tcPr>
          <w:p w14:paraId="0CC61390" w14:textId="77777777" w:rsidR="00E24265" w:rsidRPr="00615D4B" w:rsidRDefault="00E24265" w:rsidP="005F76AD">
            <w:pPr>
              <w:rPr>
                <w:rFonts w:ascii="標楷體" w:eastAsia="標楷體" w:hAnsi="標楷體"/>
              </w:rPr>
            </w:pPr>
          </w:p>
        </w:tc>
      </w:tr>
      <w:tr w:rsidR="00E24265" w:rsidRPr="00615D4B" w14:paraId="50F90A19" w14:textId="77777777" w:rsidTr="005F76AD">
        <w:trPr>
          <w:trHeight w:val="291"/>
          <w:jc w:val="center"/>
        </w:trPr>
        <w:tc>
          <w:tcPr>
            <w:tcW w:w="219" w:type="pct"/>
          </w:tcPr>
          <w:p w14:paraId="7C675C0E"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24437029" w14:textId="77777777" w:rsidR="00E24265" w:rsidRPr="00615D4B" w:rsidRDefault="00E24265" w:rsidP="005F76AD">
            <w:pPr>
              <w:rPr>
                <w:rFonts w:ascii="標楷體" w:eastAsia="標楷體" w:hAnsi="標楷體"/>
              </w:rPr>
            </w:pPr>
            <w:r w:rsidRPr="00461CA9">
              <w:rPr>
                <w:rFonts w:ascii="標楷體" w:eastAsia="標楷體" w:hAnsi="標楷體" w:hint="eastAsia"/>
              </w:rPr>
              <w:t>第二階段期數</w:t>
            </w:r>
          </w:p>
        </w:tc>
        <w:tc>
          <w:tcPr>
            <w:tcW w:w="624" w:type="pct"/>
          </w:tcPr>
          <w:p w14:paraId="4A329E19" w14:textId="77777777" w:rsidR="00E24265" w:rsidRPr="00615D4B" w:rsidRDefault="00E24265" w:rsidP="005F76AD">
            <w:pPr>
              <w:rPr>
                <w:rFonts w:ascii="標楷體" w:eastAsia="標楷體" w:hAnsi="標楷體"/>
              </w:rPr>
            </w:pPr>
          </w:p>
        </w:tc>
        <w:tc>
          <w:tcPr>
            <w:tcW w:w="624" w:type="pct"/>
          </w:tcPr>
          <w:p w14:paraId="12E810AF" w14:textId="77777777" w:rsidR="00E24265" w:rsidRPr="00615D4B" w:rsidRDefault="00E24265" w:rsidP="005F76AD">
            <w:pPr>
              <w:rPr>
                <w:rFonts w:ascii="標楷體" w:eastAsia="標楷體" w:hAnsi="標楷體"/>
              </w:rPr>
            </w:pPr>
          </w:p>
        </w:tc>
        <w:tc>
          <w:tcPr>
            <w:tcW w:w="537" w:type="pct"/>
          </w:tcPr>
          <w:p w14:paraId="6BD4B6C1" w14:textId="77777777" w:rsidR="00E24265" w:rsidRPr="00615D4B" w:rsidRDefault="00E24265" w:rsidP="005F76AD">
            <w:pPr>
              <w:rPr>
                <w:rFonts w:ascii="標楷體" w:eastAsia="標楷體" w:hAnsi="標楷體"/>
              </w:rPr>
            </w:pPr>
          </w:p>
        </w:tc>
        <w:tc>
          <w:tcPr>
            <w:tcW w:w="299" w:type="pct"/>
          </w:tcPr>
          <w:p w14:paraId="5A73F842" w14:textId="77777777" w:rsidR="00E24265" w:rsidRPr="00615D4B" w:rsidRDefault="00E24265" w:rsidP="005F76AD">
            <w:pPr>
              <w:rPr>
                <w:rFonts w:ascii="標楷體" w:eastAsia="標楷體" w:hAnsi="標楷體"/>
              </w:rPr>
            </w:pPr>
          </w:p>
        </w:tc>
        <w:tc>
          <w:tcPr>
            <w:tcW w:w="299" w:type="pct"/>
          </w:tcPr>
          <w:p w14:paraId="2E07D66B" w14:textId="77777777" w:rsidR="00E24265" w:rsidRPr="00615D4B" w:rsidRDefault="00E24265" w:rsidP="005F76AD">
            <w:pPr>
              <w:rPr>
                <w:rFonts w:ascii="標楷體" w:eastAsia="標楷體" w:hAnsi="標楷體"/>
              </w:rPr>
            </w:pPr>
          </w:p>
        </w:tc>
        <w:tc>
          <w:tcPr>
            <w:tcW w:w="1643" w:type="pct"/>
          </w:tcPr>
          <w:p w14:paraId="7DB9838F" w14:textId="77777777" w:rsidR="00E24265" w:rsidRPr="00615D4B" w:rsidRDefault="00E24265" w:rsidP="005F76AD">
            <w:pPr>
              <w:rPr>
                <w:rFonts w:ascii="標楷體" w:eastAsia="標楷體" w:hAnsi="標楷體"/>
              </w:rPr>
            </w:pPr>
          </w:p>
        </w:tc>
      </w:tr>
      <w:tr w:rsidR="00E24265" w:rsidRPr="00615D4B" w14:paraId="2EB99E0C" w14:textId="77777777" w:rsidTr="005F76AD">
        <w:trPr>
          <w:trHeight w:val="291"/>
          <w:jc w:val="center"/>
        </w:trPr>
        <w:tc>
          <w:tcPr>
            <w:tcW w:w="219" w:type="pct"/>
          </w:tcPr>
          <w:p w14:paraId="7D053260"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4B6A9026" w14:textId="77777777" w:rsidR="00E24265" w:rsidRPr="00615D4B" w:rsidRDefault="00E24265" w:rsidP="005F76AD">
            <w:pPr>
              <w:rPr>
                <w:rFonts w:ascii="標楷體" w:eastAsia="標楷體" w:hAnsi="標楷體"/>
              </w:rPr>
            </w:pPr>
            <w:r w:rsidRPr="00461CA9">
              <w:rPr>
                <w:rFonts w:ascii="標楷體" w:eastAsia="標楷體" w:hAnsi="標楷體" w:hint="eastAsia"/>
              </w:rPr>
              <w:t>第二階段利率</w:t>
            </w:r>
          </w:p>
        </w:tc>
        <w:tc>
          <w:tcPr>
            <w:tcW w:w="624" w:type="pct"/>
          </w:tcPr>
          <w:p w14:paraId="5228E4A2" w14:textId="77777777" w:rsidR="00E24265" w:rsidRPr="00615D4B" w:rsidRDefault="00E24265" w:rsidP="005F76AD">
            <w:pPr>
              <w:rPr>
                <w:rFonts w:ascii="標楷體" w:eastAsia="標楷體" w:hAnsi="標楷體"/>
              </w:rPr>
            </w:pPr>
          </w:p>
        </w:tc>
        <w:tc>
          <w:tcPr>
            <w:tcW w:w="624" w:type="pct"/>
          </w:tcPr>
          <w:p w14:paraId="05D80B19" w14:textId="77777777" w:rsidR="00E24265" w:rsidRPr="00615D4B" w:rsidRDefault="00E24265" w:rsidP="005F76AD">
            <w:pPr>
              <w:rPr>
                <w:rFonts w:ascii="標楷體" w:eastAsia="標楷體" w:hAnsi="標楷體"/>
              </w:rPr>
            </w:pPr>
          </w:p>
        </w:tc>
        <w:tc>
          <w:tcPr>
            <w:tcW w:w="537" w:type="pct"/>
          </w:tcPr>
          <w:p w14:paraId="4C2E754E" w14:textId="77777777" w:rsidR="00E24265" w:rsidRPr="00615D4B" w:rsidRDefault="00E24265" w:rsidP="005F76AD">
            <w:pPr>
              <w:rPr>
                <w:rFonts w:ascii="標楷體" w:eastAsia="標楷體" w:hAnsi="標楷體"/>
              </w:rPr>
            </w:pPr>
          </w:p>
        </w:tc>
        <w:tc>
          <w:tcPr>
            <w:tcW w:w="299" w:type="pct"/>
          </w:tcPr>
          <w:p w14:paraId="2D570628" w14:textId="77777777" w:rsidR="00E24265" w:rsidRPr="00615D4B" w:rsidRDefault="00E24265" w:rsidP="005F76AD">
            <w:pPr>
              <w:rPr>
                <w:rFonts w:ascii="標楷體" w:eastAsia="標楷體" w:hAnsi="標楷體"/>
              </w:rPr>
            </w:pPr>
          </w:p>
        </w:tc>
        <w:tc>
          <w:tcPr>
            <w:tcW w:w="299" w:type="pct"/>
          </w:tcPr>
          <w:p w14:paraId="7E93F7AE" w14:textId="77777777" w:rsidR="00E24265" w:rsidRPr="00615D4B" w:rsidRDefault="00E24265" w:rsidP="005F76AD">
            <w:pPr>
              <w:rPr>
                <w:rFonts w:ascii="標楷體" w:eastAsia="標楷體" w:hAnsi="標楷體"/>
              </w:rPr>
            </w:pPr>
          </w:p>
        </w:tc>
        <w:tc>
          <w:tcPr>
            <w:tcW w:w="1643" w:type="pct"/>
          </w:tcPr>
          <w:p w14:paraId="0D91D589" w14:textId="77777777" w:rsidR="00E24265" w:rsidRPr="00615D4B" w:rsidRDefault="00E24265" w:rsidP="005F76AD">
            <w:pPr>
              <w:rPr>
                <w:rFonts w:ascii="標楷體" w:eastAsia="標楷體" w:hAnsi="標楷體"/>
              </w:rPr>
            </w:pPr>
          </w:p>
        </w:tc>
      </w:tr>
      <w:tr w:rsidR="00E24265" w:rsidRPr="00615D4B" w14:paraId="7D1532D8" w14:textId="77777777" w:rsidTr="005F76AD">
        <w:trPr>
          <w:trHeight w:val="291"/>
          <w:jc w:val="center"/>
        </w:trPr>
        <w:tc>
          <w:tcPr>
            <w:tcW w:w="219" w:type="pct"/>
          </w:tcPr>
          <w:p w14:paraId="21F0EB75"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3285AAB7" w14:textId="77777777" w:rsidR="00E24265" w:rsidRPr="00615D4B" w:rsidRDefault="00E24265" w:rsidP="005F76AD">
            <w:pPr>
              <w:rPr>
                <w:rFonts w:ascii="標楷體" w:eastAsia="標楷體" w:hAnsi="標楷體"/>
              </w:rPr>
            </w:pPr>
            <w:r w:rsidRPr="00461CA9">
              <w:rPr>
                <w:rFonts w:ascii="標楷體" w:eastAsia="標楷體" w:hAnsi="標楷體" w:hint="eastAsia"/>
              </w:rPr>
              <w:t>第二階段協商方案估計月付金</w:t>
            </w:r>
          </w:p>
        </w:tc>
        <w:tc>
          <w:tcPr>
            <w:tcW w:w="624" w:type="pct"/>
          </w:tcPr>
          <w:p w14:paraId="4CF305B2" w14:textId="77777777" w:rsidR="00E24265" w:rsidRPr="00615D4B" w:rsidRDefault="00E24265" w:rsidP="005F76AD">
            <w:pPr>
              <w:rPr>
                <w:rFonts w:ascii="標楷體" w:eastAsia="標楷體" w:hAnsi="標楷體"/>
              </w:rPr>
            </w:pPr>
          </w:p>
        </w:tc>
        <w:tc>
          <w:tcPr>
            <w:tcW w:w="624" w:type="pct"/>
          </w:tcPr>
          <w:p w14:paraId="222E67FD" w14:textId="77777777" w:rsidR="00E24265" w:rsidRPr="00615D4B" w:rsidRDefault="00E24265" w:rsidP="005F76AD">
            <w:pPr>
              <w:rPr>
                <w:rFonts w:ascii="標楷體" w:eastAsia="標楷體" w:hAnsi="標楷體"/>
              </w:rPr>
            </w:pPr>
          </w:p>
        </w:tc>
        <w:tc>
          <w:tcPr>
            <w:tcW w:w="537" w:type="pct"/>
          </w:tcPr>
          <w:p w14:paraId="69582515" w14:textId="77777777" w:rsidR="00E24265" w:rsidRPr="00615D4B" w:rsidRDefault="00E24265" w:rsidP="005F76AD">
            <w:pPr>
              <w:rPr>
                <w:rFonts w:ascii="標楷體" w:eastAsia="標楷體" w:hAnsi="標楷體"/>
              </w:rPr>
            </w:pPr>
          </w:p>
        </w:tc>
        <w:tc>
          <w:tcPr>
            <w:tcW w:w="299" w:type="pct"/>
          </w:tcPr>
          <w:p w14:paraId="75937E1A" w14:textId="77777777" w:rsidR="00E24265" w:rsidRPr="00615D4B" w:rsidRDefault="00E24265" w:rsidP="005F76AD">
            <w:pPr>
              <w:rPr>
                <w:rFonts w:ascii="標楷體" w:eastAsia="標楷體" w:hAnsi="標楷體"/>
              </w:rPr>
            </w:pPr>
          </w:p>
        </w:tc>
        <w:tc>
          <w:tcPr>
            <w:tcW w:w="299" w:type="pct"/>
          </w:tcPr>
          <w:p w14:paraId="3659A5BB" w14:textId="77777777" w:rsidR="00E24265" w:rsidRPr="00615D4B" w:rsidRDefault="00E24265" w:rsidP="005F76AD">
            <w:pPr>
              <w:rPr>
                <w:rFonts w:ascii="標楷體" w:eastAsia="標楷體" w:hAnsi="標楷體"/>
              </w:rPr>
            </w:pPr>
          </w:p>
        </w:tc>
        <w:tc>
          <w:tcPr>
            <w:tcW w:w="1643" w:type="pct"/>
          </w:tcPr>
          <w:p w14:paraId="2837BB32" w14:textId="77777777" w:rsidR="00E24265" w:rsidRPr="00615D4B" w:rsidRDefault="00E24265" w:rsidP="005F76AD">
            <w:pPr>
              <w:rPr>
                <w:rFonts w:ascii="標楷體" w:eastAsia="標楷體" w:hAnsi="標楷體"/>
              </w:rPr>
            </w:pPr>
          </w:p>
        </w:tc>
      </w:tr>
      <w:tr w:rsidR="00E24265" w:rsidRPr="00615D4B" w14:paraId="7C139773" w14:textId="77777777" w:rsidTr="005F76AD">
        <w:trPr>
          <w:trHeight w:val="291"/>
          <w:jc w:val="center"/>
        </w:trPr>
        <w:tc>
          <w:tcPr>
            <w:tcW w:w="219" w:type="pct"/>
          </w:tcPr>
          <w:p w14:paraId="314C85D3"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5FB6C525" w14:textId="77777777" w:rsidR="00E24265" w:rsidRPr="00615D4B" w:rsidRDefault="00E24265" w:rsidP="005F76AD">
            <w:pPr>
              <w:rPr>
                <w:rFonts w:ascii="標楷體" w:eastAsia="標楷體" w:hAnsi="標楷體"/>
              </w:rPr>
            </w:pPr>
            <w:r w:rsidRPr="00461CA9">
              <w:rPr>
                <w:rFonts w:ascii="標楷體" w:eastAsia="標楷體" w:hAnsi="標楷體" w:hint="eastAsia"/>
              </w:rPr>
              <w:t>第二階段最後一期應繳金額</w:t>
            </w:r>
          </w:p>
        </w:tc>
        <w:tc>
          <w:tcPr>
            <w:tcW w:w="624" w:type="pct"/>
          </w:tcPr>
          <w:p w14:paraId="01B5FFF3" w14:textId="77777777" w:rsidR="00E24265" w:rsidRPr="00615D4B" w:rsidRDefault="00E24265" w:rsidP="005F76AD">
            <w:pPr>
              <w:rPr>
                <w:rFonts w:ascii="標楷體" w:eastAsia="標楷體" w:hAnsi="標楷體"/>
              </w:rPr>
            </w:pPr>
          </w:p>
        </w:tc>
        <w:tc>
          <w:tcPr>
            <w:tcW w:w="624" w:type="pct"/>
          </w:tcPr>
          <w:p w14:paraId="3E28C925" w14:textId="77777777" w:rsidR="00E24265" w:rsidRPr="00615D4B" w:rsidRDefault="00E24265" w:rsidP="005F76AD">
            <w:pPr>
              <w:rPr>
                <w:rFonts w:ascii="標楷體" w:eastAsia="標楷體" w:hAnsi="標楷體"/>
              </w:rPr>
            </w:pPr>
          </w:p>
        </w:tc>
        <w:tc>
          <w:tcPr>
            <w:tcW w:w="537" w:type="pct"/>
          </w:tcPr>
          <w:p w14:paraId="3DB96F4E" w14:textId="77777777" w:rsidR="00E24265" w:rsidRPr="00615D4B" w:rsidRDefault="00E24265" w:rsidP="005F76AD">
            <w:pPr>
              <w:rPr>
                <w:rFonts w:ascii="標楷體" w:eastAsia="標楷體" w:hAnsi="標楷體"/>
              </w:rPr>
            </w:pPr>
          </w:p>
        </w:tc>
        <w:tc>
          <w:tcPr>
            <w:tcW w:w="299" w:type="pct"/>
          </w:tcPr>
          <w:p w14:paraId="0DEFCC2B" w14:textId="77777777" w:rsidR="00E24265" w:rsidRPr="00615D4B" w:rsidRDefault="00E24265" w:rsidP="005F76AD">
            <w:pPr>
              <w:rPr>
                <w:rFonts w:ascii="標楷體" w:eastAsia="標楷體" w:hAnsi="標楷體"/>
              </w:rPr>
            </w:pPr>
          </w:p>
        </w:tc>
        <w:tc>
          <w:tcPr>
            <w:tcW w:w="299" w:type="pct"/>
          </w:tcPr>
          <w:p w14:paraId="43785660" w14:textId="77777777" w:rsidR="00E24265" w:rsidRPr="00615D4B" w:rsidRDefault="00E24265" w:rsidP="005F76AD">
            <w:pPr>
              <w:rPr>
                <w:rFonts w:ascii="標楷體" w:eastAsia="標楷體" w:hAnsi="標楷體"/>
              </w:rPr>
            </w:pPr>
          </w:p>
        </w:tc>
        <w:tc>
          <w:tcPr>
            <w:tcW w:w="1643" w:type="pct"/>
          </w:tcPr>
          <w:p w14:paraId="7A968906" w14:textId="77777777" w:rsidR="00E24265" w:rsidRPr="00615D4B" w:rsidRDefault="00E24265" w:rsidP="005F76AD">
            <w:pPr>
              <w:rPr>
                <w:rFonts w:ascii="標楷體" w:eastAsia="標楷體" w:hAnsi="標楷體"/>
              </w:rPr>
            </w:pPr>
          </w:p>
        </w:tc>
      </w:tr>
      <w:tr w:rsidR="00E24265" w:rsidRPr="00615D4B" w14:paraId="51DC2728" w14:textId="77777777" w:rsidTr="005F76AD">
        <w:trPr>
          <w:trHeight w:val="291"/>
          <w:jc w:val="center"/>
        </w:trPr>
        <w:tc>
          <w:tcPr>
            <w:tcW w:w="219" w:type="pct"/>
          </w:tcPr>
          <w:p w14:paraId="16A602C0" w14:textId="77777777" w:rsidR="00E24265" w:rsidRPr="00D6003A" w:rsidRDefault="00E24265" w:rsidP="005F76AD">
            <w:pPr>
              <w:pStyle w:val="af9"/>
              <w:numPr>
                <w:ilvl w:val="0"/>
                <w:numId w:val="34"/>
              </w:numPr>
              <w:ind w:leftChars="0"/>
              <w:rPr>
                <w:rFonts w:ascii="標楷體" w:eastAsia="標楷體" w:hAnsi="標楷體"/>
              </w:rPr>
            </w:pPr>
          </w:p>
        </w:tc>
        <w:tc>
          <w:tcPr>
            <w:tcW w:w="756" w:type="pct"/>
          </w:tcPr>
          <w:p w14:paraId="79C44FD8" w14:textId="77777777" w:rsidR="00E24265" w:rsidRPr="00615D4B" w:rsidRDefault="00E24265" w:rsidP="005F76AD">
            <w:pPr>
              <w:rPr>
                <w:rFonts w:ascii="標楷體" w:eastAsia="標楷體" w:hAnsi="標楷體"/>
              </w:rPr>
            </w:pPr>
            <w:r w:rsidRPr="00461CA9">
              <w:rPr>
                <w:rFonts w:ascii="標楷體" w:eastAsia="標楷體" w:hAnsi="標楷體" w:hint="eastAsia"/>
              </w:rPr>
              <w:t>轉JCIC文字檔日期</w:t>
            </w:r>
          </w:p>
        </w:tc>
        <w:tc>
          <w:tcPr>
            <w:tcW w:w="624" w:type="pct"/>
          </w:tcPr>
          <w:p w14:paraId="7B381856" w14:textId="77777777" w:rsidR="00E24265" w:rsidRPr="00615D4B" w:rsidRDefault="00E24265" w:rsidP="005F76AD">
            <w:pPr>
              <w:rPr>
                <w:rFonts w:ascii="標楷體" w:eastAsia="標楷體" w:hAnsi="標楷體"/>
              </w:rPr>
            </w:pPr>
          </w:p>
        </w:tc>
        <w:tc>
          <w:tcPr>
            <w:tcW w:w="624" w:type="pct"/>
          </w:tcPr>
          <w:p w14:paraId="320A99A6" w14:textId="77777777" w:rsidR="00E24265" w:rsidRPr="00615D4B" w:rsidRDefault="00E24265" w:rsidP="005F76AD">
            <w:pPr>
              <w:rPr>
                <w:rFonts w:ascii="標楷體" w:eastAsia="標楷體" w:hAnsi="標楷體"/>
              </w:rPr>
            </w:pPr>
          </w:p>
        </w:tc>
        <w:tc>
          <w:tcPr>
            <w:tcW w:w="537" w:type="pct"/>
          </w:tcPr>
          <w:p w14:paraId="5BB53943" w14:textId="77777777" w:rsidR="00E24265" w:rsidRPr="00615D4B" w:rsidRDefault="00E24265" w:rsidP="005F76AD">
            <w:pPr>
              <w:rPr>
                <w:rFonts w:ascii="標楷體" w:eastAsia="標楷體" w:hAnsi="標楷體"/>
              </w:rPr>
            </w:pPr>
          </w:p>
        </w:tc>
        <w:tc>
          <w:tcPr>
            <w:tcW w:w="299" w:type="pct"/>
          </w:tcPr>
          <w:p w14:paraId="5262B5E0" w14:textId="77777777" w:rsidR="00E24265" w:rsidRPr="00615D4B" w:rsidRDefault="00E24265" w:rsidP="005F76AD">
            <w:pPr>
              <w:rPr>
                <w:rFonts w:ascii="標楷體" w:eastAsia="標楷體" w:hAnsi="標楷體"/>
              </w:rPr>
            </w:pPr>
          </w:p>
        </w:tc>
        <w:tc>
          <w:tcPr>
            <w:tcW w:w="299" w:type="pct"/>
          </w:tcPr>
          <w:p w14:paraId="2FE839DA" w14:textId="77777777" w:rsidR="00E24265" w:rsidRPr="00615D4B" w:rsidRDefault="00E24265" w:rsidP="005F76AD">
            <w:pPr>
              <w:rPr>
                <w:rFonts w:ascii="標楷體" w:eastAsia="標楷體" w:hAnsi="標楷體"/>
              </w:rPr>
            </w:pPr>
          </w:p>
        </w:tc>
        <w:tc>
          <w:tcPr>
            <w:tcW w:w="1643" w:type="pct"/>
          </w:tcPr>
          <w:p w14:paraId="7B00341D" w14:textId="77777777" w:rsidR="00E24265" w:rsidRPr="00615D4B" w:rsidRDefault="00E24265" w:rsidP="005F76AD">
            <w:pPr>
              <w:rPr>
                <w:rFonts w:ascii="標楷體" w:eastAsia="標楷體" w:hAnsi="標楷體"/>
              </w:rPr>
            </w:pPr>
          </w:p>
        </w:tc>
      </w:tr>
    </w:tbl>
    <w:p w14:paraId="05D715A8" w14:textId="77777777" w:rsidR="00E24265" w:rsidRDefault="00E24265" w:rsidP="00F62379">
      <w:pPr>
        <w:pStyle w:val="42"/>
        <w:spacing w:after="72"/>
        <w:ind w:leftChars="0" w:left="0"/>
        <w:rPr>
          <w:rFonts w:hAnsi="標楷體"/>
        </w:rPr>
      </w:pPr>
    </w:p>
    <w:p w14:paraId="276685A1" w14:textId="77777777" w:rsidR="00E24265" w:rsidRDefault="00E24265">
      <w:pPr>
        <w:widowControl/>
        <w:rPr>
          <w:rFonts w:ascii="Arial" w:eastAsia="標楷體" w:hAnsi="標楷體" w:cs="標楷體"/>
          <w:kern w:val="0"/>
          <w:szCs w:val="28"/>
        </w:rPr>
      </w:pPr>
      <w:r>
        <w:rPr>
          <w:rFonts w:hAnsi="標楷體"/>
        </w:rPr>
        <w:br w:type="page"/>
      </w:r>
    </w:p>
    <w:p w14:paraId="232142CA"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8306</w:t>
      </w:r>
      <w:r w:rsidRPr="00733495">
        <w:rPr>
          <w:rFonts w:ascii="標楷體" w:hAnsi="標楷體" w:hint="eastAsia"/>
        </w:rPr>
        <w:t>回報是否同意債務清償方案資料</w:t>
      </w:r>
    </w:p>
    <w:p w14:paraId="4E0BF5EE"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4B1B236"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BE68E4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6ED9D21" w14:textId="77777777" w:rsidR="00E24265" w:rsidRPr="00615D4B" w:rsidRDefault="00E24265" w:rsidP="005F76AD">
            <w:pPr>
              <w:rPr>
                <w:rFonts w:ascii="標楷體" w:eastAsia="標楷體" w:hAnsi="標楷體"/>
              </w:rPr>
            </w:pPr>
            <w:r w:rsidRPr="00733495">
              <w:rPr>
                <w:rFonts w:ascii="標楷體" w:eastAsia="標楷體" w:hAnsi="標楷體" w:hint="eastAsia"/>
              </w:rPr>
              <w:t>回報是否同意債務清償方案資料</w:t>
            </w:r>
          </w:p>
        </w:tc>
      </w:tr>
      <w:tr w:rsidR="00E24265" w:rsidRPr="00615D4B" w14:paraId="32EF4610"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00E9670"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AAE11D7" w14:textId="77777777" w:rsidR="00E24265" w:rsidRPr="00615D4B" w:rsidRDefault="00E24265" w:rsidP="005F76AD">
            <w:pPr>
              <w:rPr>
                <w:rFonts w:ascii="標楷體" w:eastAsia="標楷體" w:hAnsi="標楷體"/>
              </w:rPr>
            </w:pPr>
          </w:p>
        </w:tc>
      </w:tr>
      <w:tr w:rsidR="00E24265" w:rsidRPr="00615D4B" w14:paraId="30CE4997"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205FAF4D"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1D4EE7F" w14:textId="77777777" w:rsidR="00E24265" w:rsidRPr="00615D4B" w:rsidRDefault="00E24265" w:rsidP="005F76AD">
            <w:pPr>
              <w:rPr>
                <w:rFonts w:ascii="標楷體" w:eastAsia="標楷體" w:hAnsi="標楷體"/>
              </w:rPr>
            </w:pPr>
          </w:p>
        </w:tc>
      </w:tr>
      <w:tr w:rsidR="00E24265" w:rsidRPr="00615D4B" w14:paraId="40C21CA1"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74E9FC52"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F81C728" w14:textId="77777777" w:rsidR="00E24265" w:rsidRPr="00615D4B" w:rsidRDefault="00E24265" w:rsidP="005F76AD">
            <w:pPr>
              <w:rPr>
                <w:rFonts w:ascii="標楷體" w:eastAsia="標楷體" w:hAnsi="標楷體"/>
              </w:rPr>
            </w:pPr>
          </w:p>
        </w:tc>
      </w:tr>
      <w:tr w:rsidR="00E24265" w:rsidRPr="00615D4B" w14:paraId="3812F248"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1D110D2"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C7F3B4D" w14:textId="77777777" w:rsidR="00E24265" w:rsidRPr="00615D4B" w:rsidRDefault="00E24265" w:rsidP="005F76AD">
            <w:pPr>
              <w:rPr>
                <w:rFonts w:ascii="標楷體" w:eastAsia="標楷體" w:hAnsi="標楷體"/>
              </w:rPr>
            </w:pPr>
          </w:p>
        </w:tc>
      </w:tr>
      <w:tr w:rsidR="00E24265" w:rsidRPr="00615D4B" w14:paraId="7C27D8B6"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9E590FE"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F83C24" w14:textId="77777777" w:rsidR="00E24265" w:rsidRPr="00615D4B" w:rsidRDefault="00E24265" w:rsidP="005F76AD">
            <w:pPr>
              <w:rPr>
                <w:rFonts w:ascii="標楷體" w:eastAsia="標楷體" w:hAnsi="標楷體"/>
              </w:rPr>
            </w:pPr>
          </w:p>
        </w:tc>
      </w:tr>
      <w:tr w:rsidR="00E24265" w:rsidRPr="00615D4B" w14:paraId="6D742256"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1FB1C1B2"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607BA5" w14:textId="77777777" w:rsidR="00E24265" w:rsidRPr="00615D4B" w:rsidRDefault="00E24265" w:rsidP="005F76AD">
            <w:pPr>
              <w:rPr>
                <w:rFonts w:ascii="標楷體" w:eastAsia="標楷體" w:hAnsi="標楷體"/>
              </w:rPr>
            </w:pPr>
          </w:p>
        </w:tc>
      </w:tr>
      <w:tr w:rsidR="00E24265" w:rsidRPr="00615D4B" w14:paraId="2620ADAA"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B561C54"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18994DC" w14:textId="77777777" w:rsidR="00E24265" w:rsidRPr="00615D4B" w:rsidRDefault="00E24265" w:rsidP="005F76AD">
            <w:pPr>
              <w:rPr>
                <w:rFonts w:ascii="標楷體" w:eastAsia="標楷體" w:hAnsi="標楷體"/>
              </w:rPr>
            </w:pPr>
          </w:p>
        </w:tc>
      </w:tr>
    </w:tbl>
    <w:p w14:paraId="4EB32242" w14:textId="77777777" w:rsidR="00E24265" w:rsidRDefault="00E24265" w:rsidP="00E24265"/>
    <w:p w14:paraId="49360D1A" w14:textId="77777777" w:rsidR="00E24265" w:rsidRPr="00615D4B" w:rsidRDefault="00E24265">
      <w:pPr>
        <w:pStyle w:val="a"/>
      </w:pPr>
      <w:r w:rsidRPr="00615D4B">
        <w:t>UI</w:t>
      </w:r>
      <w:r w:rsidRPr="00615D4B">
        <w:t>畫面</w:t>
      </w:r>
    </w:p>
    <w:p w14:paraId="39A17118" w14:textId="77777777" w:rsidR="00E24265" w:rsidRDefault="00E24265" w:rsidP="00E24265">
      <w:pPr>
        <w:pStyle w:val="42"/>
        <w:spacing w:after="72"/>
        <w:ind w:left="1133"/>
        <w:rPr>
          <w:rFonts w:hAnsi="標楷體"/>
        </w:rPr>
      </w:pPr>
      <w:r w:rsidRPr="00743962">
        <w:rPr>
          <w:rFonts w:hAnsi="標楷體" w:hint="eastAsia"/>
        </w:rPr>
        <w:t>輸入畫面：</w:t>
      </w:r>
    </w:p>
    <w:p w14:paraId="017C669C" w14:textId="77777777" w:rsidR="00E24265" w:rsidRDefault="00E24265" w:rsidP="00E24265">
      <w:pPr>
        <w:pStyle w:val="42"/>
        <w:spacing w:after="72"/>
        <w:ind w:leftChars="0" w:left="0"/>
        <w:rPr>
          <w:rFonts w:hAnsi="標楷體"/>
        </w:rPr>
      </w:pPr>
    </w:p>
    <w:p w14:paraId="1C792DB0" w14:textId="77777777" w:rsidR="00E24265" w:rsidRPr="00F75903" w:rsidRDefault="00E24265" w:rsidP="00E24265">
      <w:pPr>
        <w:pStyle w:val="42"/>
        <w:spacing w:after="72"/>
        <w:ind w:leftChars="0" w:left="0"/>
        <w:rPr>
          <w:rFonts w:hAnsi="標楷體"/>
        </w:rPr>
      </w:pPr>
      <w:r w:rsidRPr="00F75903">
        <w:rPr>
          <w:rFonts w:hAnsi="標楷體"/>
          <w:noProof/>
        </w:rPr>
        <w:drawing>
          <wp:inline distT="0" distB="0" distL="0" distR="0" wp14:anchorId="06FA6B52" wp14:editId="4FF3D72B">
            <wp:extent cx="6760029" cy="22783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760029" cy="2278380"/>
                    </a:xfrm>
                    <a:prstGeom prst="rect">
                      <a:avLst/>
                    </a:prstGeom>
                  </pic:spPr>
                </pic:pic>
              </a:graphicData>
            </a:graphic>
          </wp:inline>
        </w:drawing>
      </w:r>
    </w:p>
    <w:p w14:paraId="6FDA898F" w14:textId="77777777" w:rsidR="00E24265" w:rsidRDefault="00E24265" w:rsidP="00E24265">
      <w:pPr>
        <w:pStyle w:val="1text"/>
        <w:rPr>
          <w:rFonts w:ascii="Times New Roman" w:hAnsi="Times New Roman"/>
        </w:rPr>
      </w:pPr>
    </w:p>
    <w:p w14:paraId="2DDC2960"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1A6EFCE" w14:textId="77777777" w:rsidTr="005F76AD">
        <w:trPr>
          <w:trHeight w:val="388"/>
          <w:jc w:val="center"/>
        </w:trPr>
        <w:tc>
          <w:tcPr>
            <w:tcW w:w="219" w:type="pct"/>
            <w:vMerge w:val="restart"/>
          </w:tcPr>
          <w:p w14:paraId="722C11D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1FB4D692"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77986FE2"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2E0930EE"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5611B56" w14:textId="77777777" w:rsidTr="005F76AD">
        <w:trPr>
          <w:trHeight w:val="244"/>
          <w:jc w:val="center"/>
        </w:trPr>
        <w:tc>
          <w:tcPr>
            <w:tcW w:w="219" w:type="pct"/>
            <w:vMerge/>
          </w:tcPr>
          <w:p w14:paraId="6C4A8767" w14:textId="77777777" w:rsidR="00E24265" w:rsidRPr="00615D4B" w:rsidRDefault="00E24265" w:rsidP="005F76AD">
            <w:pPr>
              <w:rPr>
                <w:rFonts w:ascii="標楷體" w:eastAsia="標楷體" w:hAnsi="標楷體"/>
              </w:rPr>
            </w:pPr>
          </w:p>
        </w:tc>
        <w:tc>
          <w:tcPr>
            <w:tcW w:w="756" w:type="pct"/>
            <w:vMerge/>
          </w:tcPr>
          <w:p w14:paraId="023964E5" w14:textId="77777777" w:rsidR="00E24265" w:rsidRPr="00615D4B" w:rsidRDefault="00E24265" w:rsidP="005F76AD">
            <w:pPr>
              <w:rPr>
                <w:rFonts w:ascii="標楷體" w:eastAsia="標楷體" w:hAnsi="標楷體"/>
              </w:rPr>
            </w:pPr>
          </w:p>
        </w:tc>
        <w:tc>
          <w:tcPr>
            <w:tcW w:w="624" w:type="pct"/>
          </w:tcPr>
          <w:p w14:paraId="6EE05D03"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05D224C"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FF97EDE"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18512DF"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0931B12F"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52670614" w14:textId="77777777" w:rsidR="00E24265" w:rsidRPr="00615D4B" w:rsidRDefault="00E24265" w:rsidP="005F76AD">
            <w:pPr>
              <w:rPr>
                <w:rFonts w:ascii="標楷體" w:eastAsia="標楷體" w:hAnsi="標楷體"/>
              </w:rPr>
            </w:pPr>
          </w:p>
        </w:tc>
      </w:tr>
      <w:tr w:rsidR="00E24265" w:rsidRPr="00615D4B" w14:paraId="585DB591" w14:textId="77777777" w:rsidTr="005F76AD">
        <w:trPr>
          <w:trHeight w:val="291"/>
          <w:jc w:val="center"/>
        </w:trPr>
        <w:tc>
          <w:tcPr>
            <w:tcW w:w="219" w:type="pct"/>
          </w:tcPr>
          <w:p w14:paraId="09628591"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23AABE8E" w14:textId="77777777" w:rsidR="00E24265" w:rsidRPr="00615D4B" w:rsidRDefault="00E24265" w:rsidP="005F76AD">
            <w:pPr>
              <w:rPr>
                <w:rFonts w:ascii="標楷體" w:eastAsia="標楷體" w:hAnsi="標楷體"/>
              </w:rPr>
            </w:pPr>
            <w:r w:rsidRPr="00F4452F">
              <w:rPr>
                <w:rFonts w:ascii="標楷體" w:eastAsia="標楷體" w:hAnsi="標楷體" w:hint="eastAsia"/>
              </w:rPr>
              <w:t>交易代碼</w:t>
            </w:r>
          </w:p>
        </w:tc>
        <w:tc>
          <w:tcPr>
            <w:tcW w:w="624" w:type="pct"/>
          </w:tcPr>
          <w:p w14:paraId="685D0DDF" w14:textId="77777777" w:rsidR="00E24265" w:rsidRPr="00615D4B" w:rsidRDefault="00E24265" w:rsidP="005F76AD">
            <w:pPr>
              <w:rPr>
                <w:rFonts w:ascii="標楷體" w:eastAsia="標楷體" w:hAnsi="標楷體"/>
              </w:rPr>
            </w:pPr>
          </w:p>
        </w:tc>
        <w:tc>
          <w:tcPr>
            <w:tcW w:w="624" w:type="pct"/>
          </w:tcPr>
          <w:p w14:paraId="54EA1E5E" w14:textId="77777777" w:rsidR="00E24265" w:rsidRPr="00615D4B" w:rsidRDefault="00E24265" w:rsidP="005F76AD">
            <w:pPr>
              <w:rPr>
                <w:rFonts w:ascii="標楷體" w:eastAsia="標楷體" w:hAnsi="標楷體"/>
              </w:rPr>
            </w:pPr>
          </w:p>
        </w:tc>
        <w:tc>
          <w:tcPr>
            <w:tcW w:w="537" w:type="pct"/>
          </w:tcPr>
          <w:p w14:paraId="349BEDBE"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5CFC5396" w14:textId="77777777" w:rsidR="00E24265" w:rsidRPr="00615D4B" w:rsidRDefault="00E24265" w:rsidP="005F76AD">
            <w:pPr>
              <w:rPr>
                <w:rFonts w:ascii="標楷體" w:eastAsia="標楷體" w:hAnsi="標楷體"/>
              </w:rPr>
            </w:pPr>
          </w:p>
        </w:tc>
        <w:tc>
          <w:tcPr>
            <w:tcW w:w="299" w:type="pct"/>
          </w:tcPr>
          <w:p w14:paraId="571F78DC" w14:textId="77777777" w:rsidR="00E24265" w:rsidRPr="00615D4B" w:rsidRDefault="00E24265" w:rsidP="005F76AD">
            <w:pPr>
              <w:rPr>
                <w:rFonts w:ascii="標楷體" w:eastAsia="標楷體" w:hAnsi="標楷體"/>
              </w:rPr>
            </w:pPr>
          </w:p>
        </w:tc>
        <w:tc>
          <w:tcPr>
            <w:tcW w:w="1643" w:type="pct"/>
          </w:tcPr>
          <w:p w14:paraId="6D6C61D1" w14:textId="77777777" w:rsidR="00E24265" w:rsidRDefault="00E24265" w:rsidP="005F76AD">
            <w:pPr>
              <w:rPr>
                <w:rFonts w:ascii="標楷體" w:eastAsia="標楷體" w:hAnsi="標楷體"/>
              </w:rPr>
            </w:pPr>
            <w:r>
              <w:rPr>
                <w:rFonts w:ascii="標楷體" w:eastAsia="標楷體" w:hAnsi="標楷體" w:hint="eastAsia"/>
              </w:rPr>
              <w:t>1</w:t>
            </w:r>
            <w:r w:rsidRPr="000D1F0F">
              <w:rPr>
                <w:rFonts w:ascii="標楷體" w:eastAsia="標楷體" w:hAnsi="標楷體" w:hint="eastAsia"/>
              </w:rPr>
              <w:t>:新增</w:t>
            </w:r>
          </w:p>
          <w:p w14:paraId="71F17D38" w14:textId="77777777" w:rsidR="00E24265" w:rsidRPr="00615D4B" w:rsidRDefault="00E24265" w:rsidP="005F76AD">
            <w:pPr>
              <w:rPr>
                <w:rFonts w:ascii="標楷體" w:eastAsia="標楷體" w:hAnsi="標楷體"/>
              </w:rPr>
            </w:pPr>
            <w:r w:rsidRPr="000D1F0F">
              <w:rPr>
                <w:rFonts w:ascii="標楷體" w:eastAsia="標楷體" w:hAnsi="標楷體" w:hint="eastAsia"/>
              </w:rPr>
              <w:t>2:異動</w:t>
            </w:r>
          </w:p>
        </w:tc>
      </w:tr>
      <w:tr w:rsidR="00E24265" w:rsidRPr="00615D4B" w14:paraId="75981FB3" w14:textId="77777777" w:rsidTr="005F76AD">
        <w:trPr>
          <w:trHeight w:val="291"/>
          <w:jc w:val="center"/>
        </w:trPr>
        <w:tc>
          <w:tcPr>
            <w:tcW w:w="219" w:type="pct"/>
          </w:tcPr>
          <w:p w14:paraId="1E0B6EFE"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37ADCEA8" w14:textId="77777777" w:rsidR="00E24265" w:rsidRPr="00615D4B" w:rsidRDefault="00E24265" w:rsidP="005F76AD">
            <w:pPr>
              <w:rPr>
                <w:rFonts w:ascii="標楷體" w:eastAsia="標楷體" w:hAnsi="標楷體"/>
              </w:rPr>
            </w:pPr>
            <w:r w:rsidRPr="00F4452F">
              <w:rPr>
                <w:rFonts w:ascii="標楷體" w:eastAsia="標楷體" w:hAnsi="標楷體" w:hint="eastAsia"/>
              </w:rPr>
              <w:t>債務人IDN</w:t>
            </w:r>
          </w:p>
        </w:tc>
        <w:tc>
          <w:tcPr>
            <w:tcW w:w="624" w:type="pct"/>
          </w:tcPr>
          <w:p w14:paraId="21DDC858" w14:textId="77777777" w:rsidR="00E24265" w:rsidRPr="00615D4B" w:rsidRDefault="00E24265" w:rsidP="005F76AD">
            <w:pPr>
              <w:rPr>
                <w:rFonts w:ascii="標楷體" w:eastAsia="標楷體" w:hAnsi="標楷體"/>
              </w:rPr>
            </w:pPr>
          </w:p>
        </w:tc>
        <w:tc>
          <w:tcPr>
            <w:tcW w:w="624" w:type="pct"/>
          </w:tcPr>
          <w:p w14:paraId="545B8C1E" w14:textId="77777777" w:rsidR="00E24265" w:rsidRPr="00615D4B" w:rsidRDefault="00E24265" w:rsidP="005F76AD">
            <w:pPr>
              <w:rPr>
                <w:rFonts w:ascii="標楷體" w:eastAsia="標楷體" w:hAnsi="標楷體"/>
              </w:rPr>
            </w:pPr>
          </w:p>
        </w:tc>
        <w:tc>
          <w:tcPr>
            <w:tcW w:w="537" w:type="pct"/>
          </w:tcPr>
          <w:p w14:paraId="571B44EC" w14:textId="77777777" w:rsidR="00E24265" w:rsidRPr="00615D4B" w:rsidRDefault="00E24265" w:rsidP="005F76AD">
            <w:pPr>
              <w:rPr>
                <w:rFonts w:ascii="標楷體" w:eastAsia="標楷體" w:hAnsi="標楷體"/>
              </w:rPr>
            </w:pPr>
          </w:p>
        </w:tc>
        <w:tc>
          <w:tcPr>
            <w:tcW w:w="299" w:type="pct"/>
          </w:tcPr>
          <w:p w14:paraId="4C2FEC66" w14:textId="77777777" w:rsidR="00E24265" w:rsidRPr="00615D4B" w:rsidRDefault="00E24265" w:rsidP="005F76AD">
            <w:pPr>
              <w:rPr>
                <w:rFonts w:ascii="標楷體" w:eastAsia="標楷體" w:hAnsi="標楷體"/>
              </w:rPr>
            </w:pPr>
          </w:p>
        </w:tc>
        <w:tc>
          <w:tcPr>
            <w:tcW w:w="299" w:type="pct"/>
          </w:tcPr>
          <w:p w14:paraId="658CD6A6" w14:textId="77777777" w:rsidR="00E24265" w:rsidRPr="00615D4B" w:rsidRDefault="00E24265" w:rsidP="005F76AD">
            <w:pPr>
              <w:rPr>
                <w:rFonts w:ascii="標楷體" w:eastAsia="標楷體" w:hAnsi="標楷體"/>
              </w:rPr>
            </w:pPr>
          </w:p>
        </w:tc>
        <w:tc>
          <w:tcPr>
            <w:tcW w:w="1643" w:type="pct"/>
          </w:tcPr>
          <w:p w14:paraId="67139716" w14:textId="77777777" w:rsidR="00E24265" w:rsidRPr="00615D4B" w:rsidRDefault="00E24265" w:rsidP="005F76AD">
            <w:pPr>
              <w:rPr>
                <w:rFonts w:ascii="標楷體" w:eastAsia="標楷體" w:hAnsi="標楷體"/>
              </w:rPr>
            </w:pPr>
          </w:p>
        </w:tc>
      </w:tr>
      <w:tr w:rsidR="00E24265" w:rsidRPr="00615D4B" w14:paraId="3B9E6223" w14:textId="77777777" w:rsidTr="005F76AD">
        <w:trPr>
          <w:trHeight w:val="291"/>
          <w:jc w:val="center"/>
        </w:trPr>
        <w:tc>
          <w:tcPr>
            <w:tcW w:w="219" w:type="pct"/>
          </w:tcPr>
          <w:p w14:paraId="680507C4"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2407E038" w14:textId="77777777" w:rsidR="00E24265" w:rsidRPr="00615D4B" w:rsidRDefault="00E24265" w:rsidP="005F76AD">
            <w:pPr>
              <w:rPr>
                <w:rFonts w:ascii="標楷體" w:eastAsia="標楷體" w:hAnsi="標楷體"/>
              </w:rPr>
            </w:pPr>
            <w:r w:rsidRPr="00F4452F">
              <w:rPr>
                <w:rFonts w:ascii="標楷體" w:eastAsia="標楷體" w:hAnsi="標楷體" w:hint="eastAsia"/>
              </w:rPr>
              <w:t>報送單位代</w:t>
            </w:r>
            <w:r w:rsidRPr="00F4452F">
              <w:rPr>
                <w:rFonts w:ascii="標楷體" w:eastAsia="標楷體" w:hAnsi="標楷體" w:hint="eastAsia"/>
              </w:rPr>
              <w:lastRenderedPageBreak/>
              <w:t>號</w:t>
            </w:r>
          </w:p>
        </w:tc>
        <w:tc>
          <w:tcPr>
            <w:tcW w:w="624" w:type="pct"/>
          </w:tcPr>
          <w:p w14:paraId="5D317B0A" w14:textId="77777777" w:rsidR="00E24265" w:rsidRPr="00615D4B" w:rsidRDefault="00E24265" w:rsidP="005F76AD">
            <w:pPr>
              <w:rPr>
                <w:rFonts w:ascii="標楷體" w:eastAsia="標楷體" w:hAnsi="標楷體"/>
              </w:rPr>
            </w:pPr>
          </w:p>
        </w:tc>
        <w:tc>
          <w:tcPr>
            <w:tcW w:w="624" w:type="pct"/>
          </w:tcPr>
          <w:p w14:paraId="4E4A1F66" w14:textId="77777777" w:rsidR="00E24265" w:rsidRPr="00615D4B" w:rsidRDefault="00E24265" w:rsidP="005F76AD">
            <w:pPr>
              <w:rPr>
                <w:rFonts w:ascii="標楷體" w:eastAsia="標楷體" w:hAnsi="標楷體"/>
              </w:rPr>
            </w:pPr>
          </w:p>
        </w:tc>
        <w:tc>
          <w:tcPr>
            <w:tcW w:w="537" w:type="pct"/>
          </w:tcPr>
          <w:p w14:paraId="0CA3740F" w14:textId="77777777" w:rsidR="00E24265" w:rsidRPr="00615D4B" w:rsidRDefault="00E24265" w:rsidP="005F76AD">
            <w:pPr>
              <w:rPr>
                <w:rFonts w:ascii="標楷體" w:eastAsia="標楷體" w:hAnsi="標楷體"/>
              </w:rPr>
            </w:pPr>
          </w:p>
        </w:tc>
        <w:tc>
          <w:tcPr>
            <w:tcW w:w="299" w:type="pct"/>
          </w:tcPr>
          <w:p w14:paraId="75A81B6B" w14:textId="77777777" w:rsidR="00E24265" w:rsidRPr="00615D4B" w:rsidRDefault="00E24265" w:rsidP="005F76AD">
            <w:pPr>
              <w:rPr>
                <w:rFonts w:ascii="標楷體" w:eastAsia="標楷體" w:hAnsi="標楷體"/>
              </w:rPr>
            </w:pPr>
          </w:p>
        </w:tc>
        <w:tc>
          <w:tcPr>
            <w:tcW w:w="299" w:type="pct"/>
          </w:tcPr>
          <w:p w14:paraId="4D30CC02" w14:textId="77777777" w:rsidR="00E24265" w:rsidRPr="00615D4B" w:rsidRDefault="00E24265" w:rsidP="005F76AD">
            <w:pPr>
              <w:rPr>
                <w:rFonts w:ascii="標楷體" w:eastAsia="標楷體" w:hAnsi="標楷體"/>
              </w:rPr>
            </w:pPr>
          </w:p>
        </w:tc>
        <w:tc>
          <w:tcPr>
            <w:tcW w:w="1643" w:type="pct"/>
          </w:tcPr>
          <w:p w14:paraId="640F578B" w14:textId="77777777" w:rsidR="00E24265" w:rsidRPr="00615D4B" w:rsidRDefault="00E24265" w:rsidP="005F76AD">
            <w:pPr>
              <w:rPr>
                <w:rFonts w:ascii="標楷體" w:eastAsia="標楷體" w:hAnsi="標楷體"/>
              </w:rPr>
            </w:pPr>
          </w:p>
        </w:tc>
      </w:tr>
      <w:tr w:rsidR="00E24265" w:rsidRPr="00615D4B" w14:paraId="3F557857" w14:textId="77777777" w:rsidTr="005F76AD">
        <w:trPr>
          <w:trHeight w:val="291"/>
          <w:jc w:val="center"/>
        </w:trPr>
        <w:tc>
          <w:tcPr>
            <w:tcW w:w="219" w:type="pct"/>
          </w:tcPr>
          <w:p w14:paraId="4627AF1B"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7B758934" w14:textId="77777777" w:rsidR="00E24265" w:rsidRPr="00615D4B" w:rsidRDefault="00E24265" w:rsidP="005F76AD">
            <w:pPr>
              <w:rPr>
                <w:rFonts w:ascii="標楷體" w:eastAsia="標楷體" w:hAnsi="標楷體"/>
              </w:rPr>
            </w:pPr>
            <w:r w:rsidRPr="00F4452F">
              <w:rPr>
                <w:rFonts w:ascii="標楷體" w:eastAsia="標楷體" w:hAnsi="標楷體" w:hint="eastAsia"/>
              </w:rPr>
              <w:t>協商申請日</w:t>
            </w:r>
          </w:p>
        </w:tc>
        <w:tc>
          <w:tcPr>
            <w:tcW w:w="624" w:type="pct"/>
          </w:tcPr>
          <w:p w14:paraId="671D8D65" w14:textId="77777777" w:rsidR="00E24265" w:rsidRPr="00615D4B" w:rsidRDefault="00E24265" w:rsidP="005F76AD">
            <w:pPr>
              <w:rPr>
                <w:rFonts w:ascii="標楷體" w:eastAsia="標楷體" w:hAnsi="標楷體"/>
              </w:rPr>
            </w:pPr>
          </w:p>
        </w:tc>
        <w:tc>
          <w:tcPr>
            <w:tcW w:w="624" w:type="pct"/>
          </w:tcPr>
          <w:p w14:paraId="73C63F1E" w14:textId="77777777" w:rsidR="00E24265" w:rsidRPr="00615D4B" w:rsidRDefault="00E24265" w:rsidP="005F76AD">
            <w:pPr>
              <w:rPr>
                <w:rFonts w:ascii="標楷體" w:eastAsia="標楷體" w:hAnsi="標楷體"/>
              </w:rPr>
            </w:pPr>
          </w:p>
        </w:tc>
        <w:tc>
          <w:tcPr>
            <w:tcW w:w="537" w:type="pct"/>
          </w:tcPr>
          <w:p w14:paraId="17706387" w14:textId="77777777" w:rsidR="00E24265" w:rsidRPr="00615D4B" w:rsidRDefault="00E24265" w:rsidP="005F76AD">
            <w:pPr>
              <w:rPr>
                <w:rFonts w:ascii="標楷體" w:eastAsia="標楷體" w:hAnsi="標楷體"/>
              </w:rPr>
            </w:pPr>
          </w:p>
        </w:tc>
        <w:tc>
          <w:tcPr>
            <w:tcW w:w="299" w:type="pct"/>
          </w:tcPr>
          <w:p w14:paraId="4DA6EECF" w14:textId="77777777" w:rsidR="00E24265" w:rsidRPr="00615D4B" w:rsidRDefault="00E24265" w:rsidP="005F76AD">
            <w:pPr>
              <w:rPr>
                <w:rFonts w:ascii="標楷體" w:eastAsia="標楷體" w:hAnsi="標楷體"/>
              </w:rPr>
            </w:pPr>
          </w:p>
        </w:tc>
        <w:tc>
          <w:tcPr>
            <w:tcW w:w="299" w:type="pct"/>
          </w:tcPr>
          <w:p w14:paraId="182460F4" w14:textId="77777777" w:rsidR="00E24265" w:rsidRPr="00615D4B" w:rsidRDefault="00E24265" w:rsidP="005F76AD">
            <w:pPr>
              <w:rPr>
                <w:rFonts w:ascii="標楷體" w:eastAsia="標楷體" w:hAnsi="標楷體"/>
              </w:rPr>
            </w:pPr>
          </w:p>
        </w:tc>
        <w:tc>
          <w:tcPr>
            <w:tcW w:w="1643" w:type="pct"/>
          </w:tcPr>
          <w:p w14:paraId="46A83DBE" w14:textId="77777777" w:rsidR="00E24265" w:rsidRPr="00615D4B" w:rsidRDefault="00E24265" w:rsidP="005F76AD">
            <w:pPr>
              <w:rPr>
                <w:rFonts w:ascii="標楷體" w:eastAsia="標楷體" w:hAnsi="標楷體"/>
              </w:rPr>
            </w:pPr>
          </w:p>
        </w:tc>
      </w:tr>
      <w:tr w:rsidR="00E24265" w:rsidRPr="00615D4B" w14:paraId="344B7D3E" w14:textId="77777777" w:rsidTr="005F76AD">
        <w:trPr>
          <w:trHeight w:val="291"/>
          <w:jc w:val="center"/>
        </w:trPr>
        <w:tc>
          <w:tcPr>
            <w:tcW w:w="219" w:type="pct"/>
          </w:tcPr>
          <w:p w14:paraId="4CF68509"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285A8589" w14:textId="77777777" w:rsidR="00E24265" w:rsidRPr="00615D4B" w:rsidRDefault="00E24265" w:rsidP="005F76AD">
            <w:pPr>
              <w:rPr>
                <w:rFonts w:ascii="標楷體" w:eastAsia="標楷體" w:hAnsi="標楷體"/>
              </w:rPr>
            </w:pPr>
            <w:r w:rsidRPr="00F4452F">
              <w:rPr>
                <w:rFonts w:ascii="標楷體" w:eastAsia="標楷體" w:hAnsi="標楷體" w:hint="eastAsia"/>
              </w:rPr>
              <w:t>最大債權金融機構代號</w:t>
            </w:r>
          </w:p>
        </w:tc>
        <w:tc>
          <w:tcPr>
            <w:tcW w:w="624" w:type="pct"/>
          </w:tcPr>
          <w:p w14:paraId="33C19563" w14:textId="77777777" w:rsidR="00E24265" w:rsidRPr="00615D4B" w:rsidRDefault="00E24265" w:rsidP="005F76AD">
            <w:pPr>
              <w:rPr>
                <w:rFonts w:ascii="標楷體" w:eastAsia="標楷體" w:hAnsi="標楷體"/>
              </w:rPr>
            </w:pPr>
          </w:p>
        </w:tc>
        <w:tc>
          <w:tcPr>
            <w:tcW w:w="624" w:type="pct"/>
          </w:tcPr>
          <w:p w14:paraId="248CCEC8" w14:textId="77777777" w:rsidR="00E24265" w:rsidRPr="00615D4B" w:rsidRDefault="00E24265" w:rsidP="005F76AD">
            <w:pPr>
              <w:rPr>
                <w:rFonts w:ascii="標楷體" w:eastAsia="標楷體" w:hAnsi="標楷體"/>
              </w:rPr>
            </w:pPr>
          </w:p>
        </w:tc>
        <w:tc>
          <w:tcPr>
            <w:tcW w:w="537" w:type="pct"/>
          </w:tcPr>
          <w:p w14:paraId="48E5A400" w14:textId="77777777" w:rsidR="00E24265" w:rsidRPr="00615D4B" w:rsidRDefault="00E24265" w:rsidP="005F76AD">
            <w:pPr>
              <w:rPr>
                <w:rFonts w:ascii="標楷體" w:eastAsia="標楷體" w:hAnsi="標楷體"/>
              </w:rPr>
            </w:pPr>
          </w:p>
        </w:tc>
        <w:tc>
          <w:tcPr>
            <w:tcW w:w="299" w:type="pct"/>
          </w:tcPr>
          <w:p w14:paraId="2CD16992" w14:textId="77777777" w:rsidR="00E24265" w:rsidRPr="00615D4B" w:rsidRDefault="00E24265" w:rsidP="005F76AD">
            <w:pPr>
              <w:rPr>
                <w:rFonts w:ascii="標楷體" w:eastAsia="標楷體" w:hAnsi="標楷體"/>
              </w:rPr>
            </w:pPr>
          </w:p>
        </w:tc>
        <w:tc>
          <w:tcPr>
            <w:tcW w:w="299" w:type="pct"/>
          </w:tcPr>
          <w:p w14:paraId="78CBCA25" w14:textId="77777777" w:rsidR="00E24265" w:rsidRPr="00615D4B" w:rsidRDefault="00E24265" w:rsidP="005F76AD">
            <w:pPr>
              <w:rPr>
                <w:rFonts w:ascii="標楷體" w:eastAsia="標楷體" w:hAnsi="標楷體"/>
              </w:rPr>
            </w:pPr>
          </w:p>
        </w:tc>
        <w:tc>
          <w:tcPr>
            <w:tcW w:w="1643" w:type="pct"/>
          </w:tcPr>
          <w:p w14:paraId="3D16F1EA" w14:textId="77777777" w:rsidR="00E24265" w:rsidRPr="00615D4B" w:rsidRDefault="00E24265" w:rsidP="005F76AD">
            <w:pPr>
              <w:rPr>
                <w:rFonts w:ascii="標楷體" w:eastAsia="標楷體" w:hAnsi="標楷體"/>
              </w:rPr>
            </w:pPr>
          </w:p>
        </w:tc>
      </w:tr>
      <w:tr w:rsidR="00E24265" w:rsidRPr="00615D4B" w14:paraId="760533DC" w14:textId="77777777" w:rsidTr="005F76AD">
        <w:trPr>
          <w:trHeight w:val="291"/>
          <w:jc w:val="center"/>
        </w:trPr>
        <w:tc>
          <w:tcPr>
            <w:tcW w:w="219" w:type="pct"/>
          </w:tcPr>
          <w:p w14:paraId="4F108831"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4845A361" w14:textId="77777777" w:rsidR="00E24265" w:rsidRPr="00615D4B" w:rsidRDefault="00E24265" w:rsidP="005F76AD">
            <w:pPr>
              <w:rPr>
                <w:rFonts w:ascii="標楷體" w:eastAsia="標楷體" w:hAnsi="標楷體"/>
              </w:rPr>
            </w:pPr>
            <w:r w:rsidRPr="00F4452F">
              <w:rPr>
                <w:rFonts w:ascii="標楷體" w:eastAsia="標楷體" w:hAnsi="標楷體" w:hint="eastAsia"/>
              </w:rPr>
              <w:t>是否同意債務清償方案</w:t>
            </w:r>
          </w:p>
        </w:tc>
        <w:tc>
          <w:tcPr>
            <w:tcW w:w="624" w:type="pct"/>
          </w:tcPr>
          <w:p w14:paraId="3299A970" w14:textId="77777777" w:rsidR="00E24265" w:rsidRPr="00615D4B" w:rsidRDefault="00E24265" w:rsidP="005F76AD">
            <w:pPr>
              <w:rPr>
                <w:rFonts w:ascii="標楷體" w:eastAsia="標楷體" w:hAnsi="標楷體"/>
              </w:rPr>
            </w:pPr>
          </w:p>
        </w:tc>
        <w:tc>
          <w:tcPr>
            <w:tcW w:w="624" w:type="pct"/>
          </w:tcPr>
          <w:p w14:paraId="4C06086D" w14:textId="77777777" w:rsidR="00E24265" w:rsidRPr="00615D4B" w:rsidRDefault="00E24265" w:rsidP="005F76AD">
            <w:pPr>
              <w:rPr>
                <w:rFonts w:ascii="標楷體" w:eastAsia="標楷體" w:hAnsi="標楷體"/>
              </w:rPr>
            </w:pPr>
          </w:p>
        </w:tc>
        <w:tc>
          <w:tcPr>
            <w:tcW w:w="537" w:type="pct"/>
          </w:tcPr>
          <w:p w14:paraId="1E7E162A" w14:textId="77777777" w:rsidR="00E24265" w:rsidRPr="00615D4B" w:rsidRDefault="00E24265" w:rsidP="005F76AD">
            <w:pPr>
              <w:rPr>
                <w:rFonts w:ascii="標楷體" w:eastAsia="標楷體" w:hAnsi="標楷體"/>
              </w:rPr>
            </w:pPr>
          </w:p>
        </w:tc>
        <w:tc>
          <w:tcPr>
            <w:tcW w:w="299" w:type="pct"/>
          </w:tcPr>
          <w:p w14:paraId="6625178E" w14:textId="77777777" w:rsidR="00E24265" w:rsidRPr="00615D4B" w:rsidRDefault="00E24265" w:rsidP="005F76AD">
            <w:pPr>
              <w:rPr>
                <w:rFonts w:ascii="標楷體" w:eastAsia="標楷體" w:hAnsi="標楷體"/>
              </w:rPr>
            </w:pPr>
          </w:p>
        </w:tc>
        <w:tc>
          <w:tcPr>
            <w:tcW w:w="299" w:type="pct"/>
          </w:tcPr>
          <w:p w14:paraId="38059BAC" w14:textId="77777777" w:rsidR="00E24265" w:rsidRPr="00615D4B" w:rsidRDefault="00E24265" w:rsidP="005F76AD">
            <w:pPr>
              <w:rPr>
                <w:rFonts w:ascii="標楷體" w:eastAsia="標楷體" w:hAnsi="標楷體"/>
              </w:rPr>
            </w:pPr>
          </w:p>
        </w:tc>
        <w:tc>
          <w:tcPr>
            <w:tcW w:w="1643" w:type="pct"/>
          </w:tcPr>
          <w:p w14:paraId="4A31DD57" w14:textId="77777777" w:rsidR="00E24265" w:rsidRPr="00615D4B" w:rsidRDefault="00E24265" w:rsidP="005F76AD">
            <w:pPr>
              <w:rPr>
                <w:rFonts w:ascii="標楷體" w:eastAsia="標楷體" w:hAnsi="標楷體"/>
              </w:rPr>
            </w:pPr>
            <w:r w:rsidRPr="00676AFE">
              <w:rPr>
                <w:rFonts w:ascii="標楷體" w:eastAsia="標楷體" w:hAnsi="標楷體" w:hint="eastAsia"/>
              </w:rPr>
              <w:t>輸入Y或N</w:t>
            </w:r>
          </w:p>
        </w:tc>
      </w:tr>
      <w:tr w:rsidR="00E24265" w:rsidRPr="00615D4B" w14:paraId="31222F92" w14:textId="77777777" w:rsidTr="005F76AD">
        <w:trPr>
          <w:trHeight w:val="291"/>
          <w:jc w:val="center"/>
        </w:trPr>
        <w:tc>
          <w:tcPr>
            <w:tcW w:w="219" w:type="pct"/>
          </w:tcPr>
          <w:p w14:paraId="40A37648" w14:textId="77777777" w:rsidR="00E24265" w:rsidRPr="00D6003A" w:rsidRDefault="00E24265" w:rsidP="005F76AD">
            <w:pPr>
              <w:pStyle w:val="af9"/>
              <w:numPr>
                <w:ilvl w:val="0"/>
                <w:numId w:val="35"/>
              </w:numPr>
              <w:ind w:leftChars="0"/>
              <w:rPr>
                <w:rFonts w:ascii="標楷體" w:eastAsia="標楷體" w:hAnsi="標楷體"/>
              </w:rPr>
            </w:pPr>
          </w:p>
        </w:tc>
        <w:tc>
          <w:tcPr>
            <w:tcW w:w="756" w:type="pct"/>
          </w:tcPr>
          <w:p w14:paraId="59FD8FA2" w14:textId="77777777" w:rsidR="00E24265" w:rsidRPr="00615D4B" w:rsidRDefault="00E24265" w:rsidP="005F76AD">
            <w:pPr>
              <w:rPr>
                <w:rFonts w:ascii="標楷體" w:eastAsia="標楷體" w:hAnsi="標楷體"/>
              </w:rPr>
            </w:pPr>
            <w:r w:rsidRPr="00F4452F">
              <w:rPr>
                <w:rFonts w:ascii="標楷體" w:eastAsia="標楷體" w:hAnsi="標楷體" w:hint="eastAsia"/>
              </w:rPr>
              <w:t>轉JCIC文字檔日期</w:t>
            </w:r>
          </w:p>
        </w:tc>
        <w:tc>
          <w:tcPr>
            <w:tcW w:w="624" w:type="pct"/>
          </w:tcPr>
          <w:p w14:paraId="6F7C0DC5" w14:textId="77777777" w:rsidR="00E24265" w:rsidRPr="00615D4B" w:rsidRDefault="00E24265" w:rsidP="005F76AD">
            <w:pPr>
              <w:rPr>
                <w:rFonts w:ascii="標楷體" w:eastAsia="標楷體" w:hAnsi="標楷體"/>
              </w:rPr>
            </w:pPr>
          </w:p>
        </w:tc>
        <w:tc>
          <w:tcPr>
            <w:tcW w:w="624" w:type="pct"/>
          </w:tcPr>
          <w:p w14:paraId="05292931" w14:textId="77777777" w:rsidR="00E24265" w:rsidRPr="00615D4B" w:rsidRDefault="00E24265" w:rsidP="005F76AD">
            <w:pPr>
              <w:rPr>
                <w:rFonts w:ascii="標楷體" w:eastAsia="標楷體" w:hAnsi="標楷體"/>
              </w:rPr>
            </w:pPr>
          </w:p>
        </w:tc>
        <w:tc>
          <w:tcPr>
            <w:tcW w:w="537" w:type="pct"/>
          </w:tcPr>
          <w:p w14:paraId="171E0290" w14:textId="77777777" w:rsidR="00E24265" w:rsidRPr="00615D4B" w:rsidRDefault="00E24265" w:rsidP="005F76AD">
            <w:pPr>
              <w:rPr>
                <w:rFonts w:ascii="標楷體" w:eastAsia="標楷體" w:hAnsi="標楷體"/>
              </w:rPr>
            </w:pPr>
          </w:p>
        </w:tc>
        <w:tc>
          <w:tcPr>
            <w:tcW w:w="299" w:type="pct"/>
          </w:tcPr>
          <w:p w14:paraId="755505E8" w14:textId="77777777" w:rsidR="00E24265" w:rsidRPr="00615D4B" w:rsidRDefault="00E24265" w:rsidP="005F76AD">
            <w:pPr>
              <w:rPr>
                <w:rFonts w:ascii="標楷體" w:eastAsia="標楷體" w:hAnsi="標楷體"/>
              </w:rPr>
            </w:pPr>
          </w:p>
        </w:tc>
        <w:tc>
          <w:tcPr>
            <w:tcW w:w="299" w:type="pct"/>
          </w:tcPr>
          <w:p w14:paraId="59D08CF1" w14:textId="77777777" w:rsidR="00E24265" w:rsidRPr="00615D4B" w:rsidRDefault="00E24265" w:rsidP="005F76AD">
            <w:pPr>
              <w:rPr>
                <w:rFonts w:ascii="標楷體" w:eastAsia="標楷體" w:hAnsi="標楷體"/>
              </w:rPr>
            </w:pPr>
          </w:p>
        </w:tc>
        <w:tc>
          <w:tcPr>
            <w:tcW w:w="1643" w:type="pct"/>
          </w:tcPr>
          <w:p w14:paraId="30BBD68A" w14:textId="77777777" w:rsidR="00E24265" w:rsidRPr="00615D4B" w:rsidRDefault="00E24265" w:rsidP="005F76AD">
            <w:pPr>
              <w:rPr>
                <w:rFonts w:ascii="標楷體" w:eastAsia="標楷體" w:hAnsi="標楷體"/>
              </w:rPr>
            </w:pPr>
          </w:p>
        </w:tc>
      </w:tr>
    </w:tbl>
    <w:p w14:paraId="0787B9CD" w14:textId="77777777" w:rsidR="00E24265" w:rsidRDefault="00E24265" w:rsidP="00E24265">
      <w:pPr>
        <w:widowControl/>
      </w:pPr>
    </w:p>
    <w:p w14:paraId="7CEFA511" w14:textId="77777777" w:rsidR="00E24265" w:rsidRPr="00A03472" w:rsidRDefault="00E24265" w:rsidP="00E24265">
      <w:pPr>
        <w:pStyle w:val="3"/>
        <w:numPr>
          <w:ilvl w:val="2"/>
          <w:numId w:val="1"/>
        </w:numPr>
        <w:rPr>
          <w:rFonts w:ascii="標楷體" w:hAnsi="標楷體"/>
        </w:rPr>
      </w:pPr>
      <w:r>
        <w:rPr>
          <w:rFonts w:ascii="標楷體" w:hAnsi="標楷體"/>
        </w:rPr>
        <w:t>L</w:t>
      </w:r>
      <w:r>
        <w:rPr>
          <w:rFonts w:ascii="標楷體" w:hAnsi="標楷體" w:hint="eastAsia"/>
        </w:rPr>
        <w:t>8307</w:t>
      </w:r>
      <w:r w:rsidRPr="00733495">
        <w:rPr>
          <w:rFonts w:ascii="標楷體" w:hAnsi="標楷體" w:hint="eastAsia"/>
        </w:rPr>
        <w:t>結案通知資料檔案格式</w:t>
      </w:r>
    </w:p>
    <w:p w14:paraId="109C74D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46D294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D3B12BA"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E4A535F" w14:textId="77777777" w:rsidR="00E24265" w:rsidRPr="00615D4B" w:rsidRDefault="00E24265" w:rsidP="005F76AD">
            <w:pPr>
              <w:rPr>
                <w:rFonts w:ascii="標楷體" w:eastAsia="標楷體" w:hAnsi="標楷體"/>
              </w:rPr>
            </w:pPr>
            <w:r w:rsidRPr="00733495">
              <w:rPr>
                <w:rFonts w:ascii="標楷體" w:eastAsia="標楷體" w:hAnsi="標楷體" w:hint="eastAsia"/>
              </w:rPr>
              <w:t>結案通知資料檔案格式</w:t>
            </w:r>
          </w:p>
        </w:tc>
      </w:tr>
      <w:tr w:rsidR="00E24265" w:rsidRPr="00615D4B" w14:paraId="5987C80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AD51A07"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C544FD7" w14:textId="77777777" w:rsidR="00E24265" w:rsidRPr="00615D4B" w:rsidRDefault="00E24265" w:rsidP="005F76AD">
            <w:pPr>
              <w:rPr>
                <w:rFonts w:ascii="標楷體" w:eastAsia="標楷體" w:hAnsi="標楷體"/>
              </w:rPr>
            </w:pPr>
          </w:p>
        </w:tc>
      </w:tr>
      <w:tr w:rsidR="00E24265" w:rsidRPr="00615D4B" w14:paraId="5A5FFCA4"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9112449"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A9CE66" w14:textId="77777777" w:rsidR="00E24265" w:rsidRPr="00615D4B" w:rsidRDefault="00E24265" w:rsidP="005F76AD">
            <w:pPr>
              <w:rPr>
                <w:rFonts w:ascii="標楷體" w:eastAsia="標楷體" w:hAnsi="標楷體"/>
              </w:rPr>
            </w:pPr>
          </w:p>
        </w:tc>
      </w:tr>
      <w:tr w:rsidR="00E24265" w:rsidRPr="00615D4B" w14:paraId="1A26AA3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2F6BF466"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B8BB835" w14:textId="77777777" w:rsidR="00E24265" w:rsidRPr="00615D4B" w:rsidRDefault="00E24265" w:rsidP="005F76AD">
            <w:pPr>
              <w:rPr>
                <w:rFonts w:ascii="標楷體" w:eastAsia="標楷體" w:hAnsi="標楷體"/>
              </w:rPr>
            </w:pPr>
          </w:p>
        </w:tc>
      </w:tr>
      <w:tr w:rsidR="00E24265" w:rsidRPr="00615D4B" w14:paraId="4E72EE55"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585CB51A"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79C9E54" w14:textId="77777777" w:rsidR="00E24265" w:rsidRPr="00615D4B" w:rsidRDefault="00E24265" w:rsidP="005F76AD">
            <w:pPr>
              <w:rPr>
                <w:rFonts w:ascii="標楷體" w:eastAsia="標楷體" w:hAnsi="標楷體"/>
              </w:rPr>
            </w:pPr>
          </w:p>
        </w:tc>
      </w:tr>
      <w:tr w:rsidR="00E24265" w:rsidRPr="00615D4B" w14:paraId="148E2E28"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A2E096C"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32C4635" w14:textId="77777777" w:rsidR="00E24265" w:rsidRPr="00615D4B" w:rsidRDefault="00E24265" w:rsidP="005F76AD">
            <w:pPr>
              <w:rPr>
                <w:rFonts w:ascii="標楷體" w:eastAsia="標楷體" w:hAnsi="標楷體"/>
              </w:rPr>
            </w:pPr>
          </w:p>
        </w:tc>
      </w:tr>
      <w:tr w:rsidR="00E24265" w:rsidRPr="00615D4B" w14:paraId="26D15B78"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D8D7246"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65B4AF" w14:textId="77777777" w:rsidR="00E24265" w:rsidRPr="00615D4B" w:rsidRDefault="00E24265" w:rsidP="005F76AD">
            <w:pPr>
              <w:rPr>
                <w:rFonts w:ascii="標楷體" w:eastAsia="標楷體" w:hAnsi="標楷體"/>
              </w:rPr>
            </w:pPr>
          </w:p>
        </w:tc>
      </w:tr>
      <w:tr w:rsidR="00E24265" w:rsidRPr="00615D4B" w14:paraId="53BC850A"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8AEBF6B"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F247E1" w14:textId="77777777" w:rsidR="00E24265" w:rsidRPr="00615D4B" w:rsidRDefault="00E24265" w:rsidP="005F76AD">
            <w:pPr>
              <w:rPr>
                <w:rFonts w:ascii="標楷體" w:eastAsia="標楷體" w:hAnsi="標楷體"/>
              </w:rPr>
            </w:pPr>
          </w:p>
        </w:tc>
      </w:tr>
    </w:tbl>
    <w:p w14:paraId="0248A5AE" w14:textId="77777777" w:rsidR="00E24265" w:rsidRDefault="00E24265" w:rsidP="00E24265"/>
    <w:p w14:paraId="3808BDE8" w14:textId="77777777" w:rsidR="00E24265" w:rsidRPr="00615D4B" w:rsidRDefault="00E24265">
      <w:pPr>
        <w:pStyle w:val="a"/>
      </w:pPr>
      <w:r w:rsidRPr="00615D4B">
        <w:t>UI</w:t>
      </w:r>
      <w:r w:rsidRPr="00615D4B">
        <w:t>畫面</w:t>
      </w:r>
    </w:p>
    <w:p w14:paraId="426A41E1" w14:textId="77777777" w:rsidR="00E24265" w:rsidRDefault="00E24265" w:rsidP="00E24265">
      <w:pPr>
        <w:pStyle w:val="42"/>
        <w:spacing w:after="72"/>
        <w:ind w:left="1133"/>
        <w:rPr>
          <w:rFonts w:hAnsi="標楷體"/>
        </w:rPr>
      </w:pPr>
      <w:r w:rsidRPr="00743962">
        <w:rPr>
          <w:rFonts w:hAnsi="標楷體" w:hint="eastAsia"/>
        </w:rPr>
        <w:t>輸入畫面：</w:t>
      </w:r>
    </w:p>
    <w:p w14:paraId="016E21FE" w14:textId="77777777" w:rsidR="00E24265" w:rsidRPr="00F75903" w:rsidRDefault="00E24265" w:rsidP="00E24265">
      <w:pPr>
        <w:pStyle w:val="42"/>
        <w:spacing w:after="72"/>
        <w:ind w:leftChars="0" w:left="0"/>
        <w:rPr>
          <w:rFonts w:hAnsi="標楷體"/>
        </w:rPr>
      </w:pPr>
      <w:r w:rsidRPr="00F75903">
        <w:rPr>
          <w:rFonts w:hAnsi="標楷體"/>
          <w:noProof/>
        </w:rPr>
        <w:drawing>
          <wp:inline distT="0" distB="0" distL="0" distR="0" wp14:anchorId="5892772B" wp14:editId="05F291B4">
            <wp:extent cx="6558278" cy="216408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558278" cy="2164080"/>
                    </a:xfrm>
                    <a:prstGeom prst="rect">
                      <a:avLst/>
                    </a:prstGeom>
                  </pic:spPr>
                </pic:pic>
              </a:graphicData>
            </a:graphic>
          </wp:inline>
        </w:drawing>
      </w:r>
    </w:p>
    <w:p w14:paraId="791ACB29" w14:textId="77777777" w:rsidR="00E24265" w:rsidRDefault="00E24265" w:rsidP="00E24265">
      <w:pPr>
        <w:pStyle w:val="1text"/>
        <w:rPr>
          <w:rFonts w:ascii="Times New Roman" w:hAnsi="Times New Roman"/>
        </w:rPr>
      </w:pPr>
    </w:p>
    <w:p w14:paraId="13F0E57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77296A9" w14:textId="77777777" w:rsidTr="005F76AD">
        <w:trPr>
          <w:trHeight w:val="388"/>
          <w:jc w:val="center"/>
        </w:trPr>
        <w:tc>
          <w:tcPr>
            <w:tcW w:w="219" w:type="pct"/>
            <w:vMerge w:val="restart"/>
          </w:tcPr>
          <w:p w14:paraId="1B9F2E0B"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44B6177D"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8AFF8CB"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31E84A2E"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762A6CA8" w14:textId="77777777" w:rsidTr="005F76AD">
        <w:trPr>
          <w:trHeight w:val="244"/>
          <w:jc w:val="center"/>
        </w:trPr>
        <w:tc>
          <w:tcPr>
            <w:tcW w:w="219" w:type="pct"/>
            <w:vMerge/>
          </w:tcPr>
          <w:p w14:paraId="420AA3F7" w14:textId="77777777" w:rsidR="00E24265" w:rsidRPr="00615D4B" w:rsidRDefault="00E24265" w:rsidP="005F76AD">
            <w:pPr>
              <w:rPr>
                <w:rFonts w:ascii="標楷體" w:eastAsia="標楷體" w:hAnsi="標楷體"/>
              </w:rPr>
            </w:pPr>
          </w:p>
        </w:tc>
        <w:tc>
          <w:tcPr>
            <w:tcW w:w="756" w:type="pct"/>
            <w:vMerge/>
          </w:tcPr>
          <w:p w14:paraId="2D411B04" w14:textId="77777777" w:rsidR="00E24265" w:rsidRPr="00615D4B" w:rsidRDefault="00E24265" w:rsidP="005F76AD">
            <w:pPr>
              <w:rPr>
                <w:rFonts w:ascii="標楷體" w:eastAsia="標楷體" w:hAnsi="標楷體"/>
              </w:rPr>
            </w:pPr>
          </w:p>
        </w:tc>
        <w:tc>
          <w:tcPr>
            <w:tcW w:w="624" w:type="pct"/>
          </w:tcPr>
          <w:p w14:paraId="35B62B97"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8B3101B"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87DA3E3"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070531A1"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6D4DB232"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58BA17A8" w14:textId="77777777" w:rsidR="00E24265" w:rsidRPr="00615D4B" w:rsidRDefault="00E24265" w:rsidP="005F76AD">
            <w:pPr>
              <w:rPr>
                <w:rFonts w:ascii="標楷體" w:eastAsia="標楷體" w:hAnsi="標楷體"/>
              </w:rPr>
            </w:pPr>
          </w:p>
        </w:tc>
      </w:tr>
      <w:tr w:rsidR="00E24265" w:rsidRPr="00615D4B" w14:paraId="04C08CA1" w14:textId="77777777" w:rsidTr="005F76AD">
        <w:trPr>
          <w:trHeight w:val="291"/>
          <w:jc w:val="center"/>
        </w:trPr>
        <w:tc>
          <w:tcPr>
            <w:tcW w:w="219" w:type="pct"/>
          </w:tcPr>
          <w:p w14:paraId="5497670F"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4F59985E" w14:textId="77777777" w:rsidR="00E24265" w:rsidRPr="00615D4B" w:rsidRDefault="00E24265" w:rsidP="005F76AD">
            <w:pPr>
              <w:rPr>
                <w:rFonts w:ascii="標楷體" w:eastAsia="標楷體" w:hAnsi="標楷體"/>
              </w:rPr>
            </w:pPr>
            <w:r w:rsidRPr="00F4452F">
              <w:rPr>
                <w:rFonts w:ascii="標楷體" w:eastAsia="標楷體" w:hAnsi="標楷體" w:hint="eastAsia"/>
              </w:rPr>
              <w:t>交易代碼</w:t>
            </w:r>
          </w:p>
        </w:tc>
        <w:tc>
          <w:tcPr>
            <w:tcW w:w="624" w:type="pct"/>
          </w:tcPr>
          <w:p w14:paraId="3B3739E5" w14:textId="77777777" w:rsidR="00E24265" w:rsidRPr="00615D4B" w:rsidRDefault="00E24265" w:rsidP="005F76AD">
            <w:pPr>
              <w:rPr>
                <w:rFonts w:ascii="標楷體" w:eastAsia="標楷體" w:hAnsi="標楷體"/>
              </w:rPr>
            </w:pPr>
          </w:p>
        </w:tc>
        <w:tc>
          <w:tcPr>
            <w:tcW w:w="624" w:type="pct"/>
          </w:tcPr>
          <w:p w14:paraId="50B4E7AC" w14:textId="77777777" w:rsidR="00E24265" w:rsidRPr="00615D4B" w:rsidRDefault="00E24265" w:rsidP="005F76AD">
            <w:pPr>
              <w:rPr>
                <w:rFonts w:ascii="標楷體" w:eastAsia="標楷體" w:hAnsi="標楷體"/>
              </w:rPr>
            </w:pPr>
          </w:p>
        </w:tc>
        <w:tc>
          <w:tcPr>
            <w:tcW w:w="537" w:type="pct"/>
          </w:tcPr>
          <w:p w14:paraId="47289763"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B448C00" w14:textId="77777777" w:rsidR="00E24265" w:rsidRPr="00615D4B" w:rsidRDefault="00E24265" w:rsidP="005F76AD">
            <w:pPr>
              <w:rPr>
                <w:rFonts w:ascii="標楷體" w:eastAsia="標楷體" w:hAnsi="標楷體"/>
              </w:rPr>
            </w:pPr>
          </w:p>
        </w:tc>
        <w:tc>
          <w:tcPr>
            <w:tcW w:w="299" w:type="pct"/>
          </w:tcPr>
          <w:p w14:paraId="0FBBD071" w14:textId="77777777" w:rsidR="00E24265" w:rsidRPr="00615D4B" w:rsidRDefault="00E24265" w:rsidP="005F76AD">
            <w:pPr>
              <w:rPr>
                <w:rFonts w:ascii="標楷體" w:eastAsia="標楷體" w:hAnsi="標楷體"/>
              </w:rPr>
            </w:pPr>
          </w:p>
        </w:tc>
        <w:tc>
          <w:tcPr>
            <w:tcW w:w="1643" w:type="pct"/>
          </w:tcPr>
          <w:p w14:paraId="33383D05" w14:textId="77777777" w:rsidR="00E24265" w:rsidRDefault="00E24265" w:rsidP="005F76AD">
            <w:pPr>
              <w:rPr>
                <w:rFonts w:ascii="標楷體" w:eastAsia="標楷體" w:hAnsi="標楷體"/>
              </w:rPr>
            </w:pPr>
            <w:r w:rsidRPr="00142550">
              <w:rPr>
                <w:rFonts w:ascii="標楷體" w:eastAsia="標楷體" w:hAnsi="標楷體" w:hint="eastAsia"/>
              </w:rPr>
              <w:t>1:新增</w:t>
            </w:r>
          </w:p>
          <w:p w14:paraId="0F89A49D" w14:textId="77777777" w:rsidR="00E24265" w:rsidRDefault="00E24265" w:rsidP="005F76AD">
            <w:pPr>
              <w:rPr>
                <w:rFonts w:ascii="標楷體" w:eastAsia="標楷體" w:hAnsi="標楷體"/>
              </w:rPr>
            </w:pPr>
            <w:r w:rsidRPr="00142550">
              <w:rPr>
                <w:rFonts w:ascii="標楷體" w:eastAsia="標楷體" w:hAnsi="標楷體" w:hint="eastAsia"/>
              </w:rPr>
              <w:t>2:異動</w:t>
            </w:r>
          </w:p>
          <w:p w14:paraId="2E7CCC90" w14:textId="77777777" w:rsidR="00E24265" w:rsidRPr="00615D4B" w:rsidRDefault="00E24265" w:rsidP="005F76AD">
            <w:pPr>
              <w:rPr>
                <w:rFonts w:ascii="標楷體" w:eastAsia="標楷體" w:hAnsi="標楷體"/>
              </w:rPr>
            </w:pPr>
            <w:r w:rsidRPr="00142550">
              <w:rPr>
                <w:rFonts w:ascii="標楷體" w:eastAsia="標楷體" w:hAnsi="標楷體" w:hint="eastAsia"/>
              </w:rPr>
              <w:t>4:刪除</w:t>
            </w:r>
          </w:p>
        </w:tc>
      </w:tr>
      <w:tr w:rsidR="00E24265" w:rsidRPr="00615D4B" w14:paraId="2D6B4D69" w14:textId="77777777" w:rsidTr="005F76AD">
        <w:trPr>
          <w:trHeight w:val="291"/>
          <w:jc w:val="center"/>
        </w:trPr>
        <w:tc>
          <w:tcPr>
            <w:tcW w:w="219" w:type="pct"/>
          </w:tcPr>
          <w:p w14:paraId="69DFA792"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442C76E3" w14:textId="77777777" w:rsidR="00E24265" w:rsidRPr="00615D4B" w:rsidRDefault="00E24265" w:rsidP="005F76AD">
            <w:pPr>
              <w:rPr>
                <w:rFonts w:ascii="標楷體" w:eastAsia="標楷體" w:hAnsi="標楷體"/>
              </w:rPr>
            </w:pPr>
            <w:r w:rsidRPr="00F4452F">
              <w:rPr>
                <w:rFonts w:ascii="標楷體" w:eastAsia="標楷體" w:hAnsi="標楷體" w:hint="eastAsia"/>
              </w:rPr>
              <w:t>債務人IDN</w:t>
            </w:r>
          </w:p>
        </w:tc>
        <w:tc>
          <w:tcPr>
            <w:tcW w:w="624" w:type="pct"/>
          </w:tcPr>
          <w:p w14:paraId="78D9BD0D" w14:textId="77777777" w:rsidR="00E24265" w:rsidRPr="00615D4B" w:rsidRDefault="00E24265" w:rsidP="005F76AD">
            <w:pPr>
              <w:rPr>
                <w:rFonts w:ascii="標楷體" w:eastAsia="標楷體" w:hAnsi="標楷體"/>
              </w:rPr>
            </w:pPr>
          </w:p>
        </w:tc>
        <w:tc>
          <w:tcPr>
            <w:tcW w:w="624" w:type="pct"/>
          </w:tcPr>
          <w:p w14:paraId="54368CB7" w14:textId="77777777" w:rsidR="00E24265" w:rsidRPr="00615D4B" w:rsidRDefault="00E24265" w:rsidP="005F76AD">
            <w:pPr>
              <w:rPr>
                <w:rFonts w:ascii="標楷體" w:eastAsia="標楷體" w:hAnsi="標楷體"/>
              </w:rPr>
            </w:pPr>
          </w:p>
        </w:tc>
        <w:tc>
          <w:tcPr>
            <w:tcW w:w="537" w:type="pct"/>
          </w:tcPr>
          <w:p w14:paraId="4BC11F06" w14:textId="77777777" w:rsidR="00E24265" w:rsidRPr="00615D4B" w:rsidRDefault="00E24265" w:rsidP="005F76AD">
            <w:pPr>
              <w:rPr>
                <w:rFonts w:ascii="標楷體" w:eastAsia="標楷體" w:hAnsi="標楷體"/>
              </w:rPr>
            </w:pPr>
          </w:p>
        </w:tc>
        <w:tc>
          <w:tcPr>
            <w:tcW w:w="299" w:type="pct"/>
          </w:tcPr>
          <w:p w14:paraId="4ACFFB27" w14:textId="77777777" w:rsidR="00E24265" w:rsidRPr="00615D4B" w:rsidRDefault="00E24265" w:rsidP="005F76AD">
            <w:pPr>
              <w:rPr>
                <w:rFonts w:ascii="標楷體" w:eastAsia="標楷體" w:hAnsi="標楷體"/>
              </w:rPr>
            </w:pPr>
          </w:p>
        </w:tc>
        <w:tc>
          <w:tcPr>
            <w:tcW w:w="299" w:type="pct"/>
          </w:tcPr>
          <w:p w14:paraId="27E2D612" w14:textId="77777777" w:rsidR="00E24265" w:rsidRPr="00615D4B" w:rsidRDefault="00E24265" w:rsidP="005F76AD">
            <w:pPr>
              <w:rPr>
                <w:rFonts w:ascii="標楷體" w:eastAsia="標楷體" w:hAnsi="標楷體"/>
              </w:rPr>
            </w:pPr>
          </w:p>
        </w:tc>
        <w:tc>
          <w:tcPr>
            <w:tcW w:w="1643" w:type="pct"/>
          </w:tcPr>
          <w:p w14:paraId="443B2E48" w14:textId="77777777" w:rsidR="00E24265" w:rsidRPr="00615D4B" w:rsidRDefault="00E24265" w:rsidP="005F76AD">
            <w:pPr>
              <w:rPr>
                <w:rFonts w:ascii="標楷體" w:eastAsia="標楷體" w:hAnsi="標楷體"/>
              </w:rPr>
            </w:pPr>
          </w:p>
        </w:tc>
      </w:tr>
      <w:tr w:rsidR="00E24265" w:rsidRPr="00615D4B" w14:paraId="27D1C49A" w14:textId="77777777" w:rsidTr="005F76AD">
        <w:trPr>
          <w:trHeight w:val="291"/>
          <w:jc w:val="center"/>
        </w:trPr>
        <w:tc>
          <w:tcPr>
            <w:tcW w:w="219" w:type="pct"/>
          </w:tcPr>
          <w:p w14:paraId="0885730A"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029AFB76" w14:textId="77777777" w:rsidR="00E24265" w:rsidRPr="00615D4B" w:rsidRDefault="00E24265" w:rsidP="005F76AD">
            <w:pPr>
              <w:rPr>
                <w:rFonts w:ascii="標楷體" w:eastAsia="標楷體" w:hAnsi="標楷體"/>
              </w:rPr>
            </w:pPr>
            <w:r w:rsidRPr="00F4452F">
              <w:rPr>
                <w:rFonts w:ascii="標楷體" w:eastAsia="標楷體" w:hAnsi="標楷體" w:hint="eastAsia"/>
              </w:rPr>
              <w:t>報送單位代號</w:t>
            </w:r>
          </w:p>
        </w:tc>
        <w:tc>
          <w:tcPr>
            <w:tcW w:w="624" w:type="pct"/>
          </w:tcPr>
          <w:p w14:paraId="0EAD9385" w14:textId="77777777" w:rsidR="00E24265" w:rsidRPr="00615D4B" w:rsidRDefault="00E24265" w:rsidP="005F76AD">
            <w:pPr>
              <w:rPr>
                <w:rFonts w:ascii="標楷體" w:eastAsia="標楷體" w:hAnsi="標楷體"/>
              </w:rPr>
            </w:pPr>
          </w:p>
        </w:tc>
        <w:tc>
          <w:tcPr>
            <w:tcW w:w="624" w:type="pct"/>
          </w:tcPr>
          <w:p w14:paraId="34010AE5" w14:textId="77777777" w:rsidR="00E24265" w:rsidRPr="00615D4B" w:rsidRDefault="00E24265" w:rsidP="005F76AD">
            <w:pPr>
              <w:rPr>
                <w:rFonts w:ascii="標楷體" w:eastAsia="標楷體" w:hAnsi="標楷體"/>
              </w:rPr>
            </w:pPr>
          </w:p>
        </w:tc>
        <w:tc>
          <w:tcPr>
            <w:tcW w:w="537" w:type="pct"/>
          </w:tcPr>
          <w:p w14:paraId="270BB8CD" w14:textId="77777777" w:rsidR="00E24265" w:rsidRPr="00615D4B" w:rsidRDefault="00E24265" w:rsidP="005F76AD">
            <w:pPr>
              <w:rPr>
                <w:rFonts w:ascii="標楷體" w:eastAsia="標楷體" w:hAnsi="標楷體"/>
              </w:rPr>
            </w:pPr>
          </w:p>
        </w:tc>
        <w:tc>
          <w:tcPr>
            <w:tcW w:w="299" w:type="pct"/>
          </w:tcPr>
          <w:p w14:paraId="07BD6080" w14:textId="77777777" w:rsidR="00E24265" w:rsidRPr="00615D4B" w:rsidRDefault="00E24265" w:rsidP="005F76AD">
            <w:pPr>
              <w:rPr>
                <w:rFonts w:ascii="標楷體" w:eastAsia="標楷體" w:hAnsi="標楷體"/>
              </w:rPr>
            </w:pPr>
          </w:p>
        </w:tc>
        <w:tc>
          <w:tcPr>
            <w:tcW w:w="299" w:type="pct"/>
          </w:tcPr>
          <w:p w14:paraId="072BC1AE" w14:textId="77777777" w:rsidR="00E24265" w:rsidRPr="00615D4B" w:rsidRDefault="00E24265" w:rsidP="005F76AD">
            <w:pPr>
              <w:rPr>
                <w:rFonts w:ascii="標楷體" w:eastAsia="標楷體" w:hAnsi="標楷體"/>
              </w:rPr>
            </w:pPr>
          </w:p>
        </w:tc>
        <w:tc>
          <w:tcPr>
            <w:tcW w:w="1643" w:type="pct"/>
          </w:tcPr>
          <w:p w14:paraId="34B1E603" w14:textId="77777777" w:rsidR="00E24265" w:rsidRPr="00615D4B" w:rsidRDefault="00E24265" w:rsidP="005F76AD">
            <w:pPr>
              <w:rPr>
                <w:rFonts w:ascii="標楷體" w:eastAsia="標楷體" w:hAnsi="標楷體"/>
              </w:rPr>
            </w:pPr>
          </w:p>
        </w:tc>
      </w:tr>
      <w:tr w:rsidR="00E24265" w:rsidRPr="00615D4B" w14:paraId="14718538" w14:textId="77777777" w:rsidTr="005F76AD">
        <w:trPr>
          <w:trHeight w:val="291"/>
          <w:jc w:val="center"/>
        </w:trPr>
        <w:tc>
          <w:tcPr>
            <w:tcW w:w="219" w:type="pct"/>
          </w:tcPr>
          <w:p w14:paraId="357014AC"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27D5E453" w14:textId="77777777" w:rsidR="00E24265" w:rsidRPr="00615D4B" w:rsidRDefault="00E24265" w:rsidP="005F76AD">
            <w:pPr>
              <w:rPr>
                <w:rFonts w:ascii="標楷體" w:eastAsia="標楷體" w:hAnsi="標楷體"/>
              </w:rPr>
            </w:pPr>
            <w:r w:rsidRPr="00F4452F">
              <w:rPr>
                <w:rFonts w:ascii="標楷體" w:eastAsia="標楷體" w:hAnsi="標楷體" w:hint="eastAsia"/>
              </w:rPr>
              <w:t>協商申請日</w:t>
            </w:r>
          </w:p>
        </w:tc>
        <w:tc>
          <w:tcPr>
            <w:tcW w:w="624" w:type="pct"/>
          </w:tcPr>
          <w:p w14:paraId="53A515D3" w14:textId="77777777" w:rsidR="00E24265" w:rsidRPr="00615D4B" w:rsidRDefault="00E24265" w:rsidP="005F76AD">
            <w:pPr>
              <w:rPr>
                <w:rFonts w:ascii="標楷體" w:eastAsia="標楷體" w:hAnsi="標楷體"/>
              </w:rPr>
            </w:pPr>
          </w:p>
        </w:tc>
        <w:tc>
          <w:tcPr>
            <w:tcW w:w="624" w:type="pct"/>
          </w:tcPr>
          <w:p w14:paraId="7F43190A" w14:textId="77777777" w:rsidR="00E24265" w:rsidRPr="00615D4B" w:rsidRDefault="00E24265" w:rsidP="005F76AD">
            <w:pPr>
              <w:rPr>
                <w:rFonts w:ascii="標楷體" w:eastAsia="標楷體" w:hAnsi="標楷體"/>
              </w:rPr>
            </w:pPr>
          </w:p>
        </w:tc>
        <w:tc>
          <w:tcPr>
            <w:tcW w:w="537" w:type="pct"/>
          </w:tcPr>
          <w:p w14:paraId="4C248939" w14:textId="77777777" w:rsidR="00E24265" w:rsidRPr="00615D4B" w:rsidRDefault="00E24265" w:rsidP="005F76AD">
            <w:pPr>
              <w:rPr>
                <w:rFonts w:ascii="標楷體" w:eastAsia="標楷體" w:hAnsi="標楷體"/>
              </w:rPr>
            </w:pPr>
          </w:p>
        </w:tc>
        <w:tc>
          <w:tcPr>
            <w:tcW w:w="299" w:type="pct"/>
          </w:tcPr>
          <w:p w14:paraId="30B11B76" w14:textId="77777777" w:rsidR="00E24265" w:rsidRPr="00615D4B" w:rsidRDefault="00E24265" w:rsidP="005F76AD">
            <w:pPr>
              <w:rPr>
                <w:rFonts w:ascii="標楷體" w:eastAsia="標楷體" w:hAnsi="標楷體"/>
              </w:rPr>
            </w:pPr>
          </w:p>
        </w:tc>
        <w:tc>
          <w:tcPr>
            <w:tcW w:w="299" w:type="pct"/>
          </w:tcPr>
          <w:p w14:paraId="157749D9" w14:textId="77777777" w:rsidR="00E24265" w:rsidRPr="00615D4B" w:rsidRDefault="00E24265" w:rsidP="005F76AD">
            <w:pPr>
              <w:rPr>
                <w:rFonts w:ascii="標楷體" w:eastAsia="標楷體" w:hAnsi="標楷體"/>
              </w:rPr>
            </w:pPr>
          </w:p>
        </w:tc>
        <w:tc>
          <w:tcPr>
            <w:tcW w:w="1643" w:type="pct"/>
          </w:tcPr>
          <w:p w14:paraId="1C58C45B" w14:textId="77777777" w:rsidR="00E24265" w:rsidRPr="00615D4B" w:rsidRDefault="00E24265" w:rsidP="005F76AD">
            <w:pPr>
              <w:rPr>
                <w:rFonts w:ascii="標楷體" w:eastAsia="標楷體" w:hAnsi="標楷體"/>
              </w:rPr>
            </w:pPr>
          </w:p>
        </w:tc>
      </w:tr>
      <w:tr w:rsidR="00E24265" w:rsidRPr="00615D4B" w14:paraId="4393CA14" w14:textId="77777777" w:rsidTr="005F76AD">
        <w:trPr>
          <w:trHeight w:val="291"/>
          <w:jc w:val="center"/>
        </w:trPr>
        <w:tc>
          <w:tcPr>
            <w:tcW w:w="219" w:type="pct"/>
          </w:tcPr>
          <w:p w14:paraId="6210649F"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29F11934" w14:textId="77777777" w:rsidR="00E24265" w:rsidRPr="00615D4B" w:rsidRDefault="00E24265" w:rsidP="005F76AD">
            <w:pPr>
              <w:rPr>
                <w:rFonts w:ascii="標楷體" w:eastAsia="標楷體" w:hAnsi="標楷體"/>
              </w:rPr>
            </w:pPr>
            <w:r w:rsidRPr="00F4452F">
              <w:rPr>
                <w:rFonts w:ascii="標楷體" w:eastAsia="標楷體" w:hAnsi="標楷體" w:hint="eastAsia"/>
              </w:rPr>
              <w:t>結案原因代號</w:t>
            </w:r>
          </w:p>
        </w:tc>
        <w:tc>
          <w:tcPr>
            <w:tcW w:w="624" w:type="pct"/>
          </w:tcPr>
          <w:p w14:paraId="2160B9E2" w14:textId="77777777" w:rsidR="00E24265" w:rsidRPr="00615D4B" w:rsidRDefault="00E24265" w:rsidP="005F76AD">
            <w:pPr>
              <w:rPr>
                <w:rFonts w:ascii="標楷體" w:eastAsia="標楷體" w:hAnsi="標楷體"/>
              </w:rPr>
            </w:pPr>
          </w:p>
        </w:tc>
        <w:tc>
          <w:tcPr>
            <w:tcW w:w="624" w:type="pct"/>
          </w:tcPr>
          <w:p w14:paraId="16C7CC5A" w14:textId="77777777" w:rsidR="00E24265" w:rsidRPr="00615D4B" w:rsidRDefault="00E24265" w:rsidP="005F76AD">
            <w:pPr>
              <w:rPr>
                <w:rFonts w:ascii="標楷體" w:eastAsia="標楷體" w:hAnsi="標楷體"/>
              </w:rPr>
            </w:pPr>
          </w:p>
        </w:tc>
        <w:tc>
          <w:tcPr>
            <w:tcW w:w="537" w:type="pct"/>
          </w:tcPr>
          <w:p w14:paraId="09F7437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DE494A8" w14:textId="77777777" w:rsidR="00E24265" w:rsidRPr="00615D4B" w:rsidRDefault="00E24265" w:rsidP="005F76AD">
            <w:pPr>
              <w:rPr>
                <w:rFonts w:ascii="標楷體" w:eastAsia="標楷體" w:hAnsi="標楷體"/>
              </w:rPr>
            </w:pPr>
          </w:p>
        </w:tc>
        <w:tc>
          <w:tcPr>
            <w:tcW w:w="299" w:type="pct"/>
          </w:tcPr>
          <w:p w14:paraId="7527DC1A" w14:textId="77777777" w:rsidR="00E24265" w:rsidRPr="00615D4B" w:rsidRDefault="00E24265" w:rsidP="005F76AD">
            <w:pPr>
              <w:rPr>
                <w:rFonts w:ascii="標楷體" w:eastAsia="標楷體" w:hAnsi="標楷體"/>
              </w:rPr>
            </w:pPr>
          </w:p>
        </w:tc>
        <w:tc>
          <w:tcPr>
            <w:tcW w:w="1643" w:type="pct"/>
          </w:tcPr>
          <w:p w14:paraId="1533C104" w14:textId="77777777" w:rsidR="00E24265" w:rsidRPr="00142550" w:rsidRDefault="00E24265" w:rsidP="005F76AD">
            <w:pPr>
              <w:rPr>
                <w:rFonts w:ascii="標楷體" w:eastAsia="標楷體" w:hAnsi="標楷體"/>
              </w:rPr>
            </w:pPr>
            <w:r w:rsidRPr="00142550">
              <w:rPr>
                <w:rFonts w:ascii="標楷體" w:eastAsia="標楷體" w:hAnsi="標楷體" w:hint="eastAsia"/>
              </w:rPr>
              <w:t>1:毀諾</w:t>
            </w:r>
          </w:p>
          <w:p w14:paraId="7D807BC2" w14:textId="77777777" w:rsidR="00E24265" w:rsidRPr="00142550" w:rsidRDefault="00E24265" w:rsidP="005F76AD">
            <w:pPr>
              <w:rPr>
                <w:rFonts w:ascii="標楷體" w:eastAsia="標楷體" w:hAnsi="標楷體"/>
              </w:rPr>
            </w:pPr>
            <w:r w:rsidRPr="00142550">
              <w:rPr>
                <w:rFonts w:ascii="標楷體" w:eastAsia="標楷體" w:hAnsi="標楷體" w:hint="eastAsia"/>
              </w:rPr>
              <w:t>2:協商終止</w:t>
            </w:r>
          </w:p>
          <w:p w14:paraId="4518C25A" w14:textId="77777777" w:rsidR="00E24265" w:rsidRPr="00142550" w:rsidRDefault="00E24265" w:rsidP="005F76AD">
            <w:pPr>
              <w:rPr>
                <w:rFonts w:ascii="標楷體" w:eastAsia="標楷體" w:hAnsi="標楷體"/>
              </w:rPr>
            </w:pPr>
            <w:r w:rsidRPr="00142550">
              <w:rPr>
                <w:rFonts w:ascii="標楷體" w:eastAsia="標楷體" w:hAnsi="標楷體" w:hint="eastAsia"/>
              </w:rPr>
              <w:t>3:未能接受足以負擔之還款方案</w:t>
            </w:r>
          </w:p>
          <w:p w14:paraId="61E4E0B8" w14:textId="77777777" w:rsidR="00E24265" w:rsidRPr="00142550" w:rsidRDefault="00E24265" w:rsidP="005F76AD">
            <w:pPr>
              <w:rPr>
                <w:rFonts w:ascii="標楷體" w:eastAsia="標楷體" w:hAnsi="標楷體"/>
              </w:rPr>
            </w:pPr>
            <w:r w:rsidRPr="00142550">
              <w:rPr>
                <w:rFonts w:ascii="標楷體" w:eastAsia="標楷體" w:hAnsi="標楷體" w:hint="eastAsia"/>
              </w:rPr>
              <w:t>4:要求折讓本金未為金融機構所接受</w:t>
            </w:r>
          </w:p>
          <w:p w14:paraId="248DCD82" w14:textId="77777777" w:rsidR="00E24265" w:rsidRPr="00142550" w:rsidRDefault="00E24265" w:rsidP="005F76AD">
            <w:pPr>
              <w:rPr>
                <w:rFonts w:ascii="標楷體" w:eastAsia="標楷體" w:hAnsi="標楷體"/>
              </w:rPr>
            </w:pPr>
            <w:r w:rsidRPr="00142550">
              <w:rPr>
                <w:rFonts w:ascii="標楷體" w:eastAsia="標楷體" w:hAnsi="標楷體" w:hint="eastAsia"/>
              </w:rPr>
              <w:t>5:要求撤銷原已協商通過之還款方案並要求更優惠還款方案</w:t>
            </w:r>
          </w:p>
          <w:p w14:paraId="6F11C5D2" w14:textId="77777777" w:rsidR="00E24265" w:rsidRPr="00142550" w:rsidRDefault="00E24265" w:rsidP="005F76AD">
            <w:pPr>
              <w:rPr>
                <w:rFonts w:ascii="標楷體" w:eastAsia="標楷體" w:hAnsi="標楷體"/>
              </w:rPr>
            </w:pPr>
            <w:r w:rsidRPr="00142550">
              <w:rPr>
                <w:rFonts w:ascii="標楷體" w:eastAsia="標楷體" w:hAnsi="標楷體" w:hint="eastAsia"/>
              </w:rPr>
              <w:t>6:無法負擔任何還款條件</w:t>
            </w:r>
          </w:p>
          <w:p w14:paraId="17DF0214" w14:textId="77777777" w:rsidR="00E24265" w:rsidRPr="00142550" w:rsidRDefault="00E24265" w:rsidP="005F76AD">
            <w:pPr>
              <w:rPr>
                <w:rFonts w:ascii="標楷體" w:eastAsia="標楷體" w:hAnsi="標楷體"/>
              </w:rPr>
            </w:pPr>
            <w:r w:rsidRPr="00142550">
              <w:rPr>
                <w:rFonts w:ascii="標楷體" w:eastAsia="標楷體" w:hAnsi="標楷體" w:hint="eastAsia"/>
              </w:rPr>
              <w:t>7:本行/本公司未能於文件齊全後30日內開始協商</w:t>
            </w:r>
          </w:p>
          <w:p w14:paraId="615F653F" w14:textId="77777777" w:rsidR="00E24265" w:rsidRPr="00142550" w:rsidRDefault="00E24265" w:rsidP="005F76AD">
            <w:pPr>
              <w:rPr>
                <w:rFonts w:ascii="標楷體" w:eastAsia="標楷體" w:hAnsi="標楷體"/>
              </w:rPr>
            </w:pPr>
            <w:r w:rsidRPr="00142550">
              <w:rPr>
                <w:rFonts w:ascii="標楷體" w:eastAsia="標楷體" w:hAnsi="標楷體" w:hint="eastAsia"/>
              </w:rPr>
              <w:t>8:協商意願低落</w:t>
            </w:r>
          </w:p>
          <w:p w14:paraId="23BC13A1" w14:textId="77777777" w:rsidR="00E24265" w:rsidRPr="00142550" w:rsidRDefault="00E24265" w:rsidP="005F76AD">
            <w:pPr>
              <w:rPr>
                <w:rFonts w:ascii="標楷體" w:eastAsia="標楷體" w:hAnsi="標楷體"/>
              </w:rPr>
            </w:pPr>
            <w:r w:rsidRPr="00142550">
              <w:rPr>
                <w:rFonts w:ascii="標楷體" w:eastAsia="標楷體" w:hAnsi="標楷體" w:hint="eastAsia"/>
              </w:rPr>
              <w:t>9:債務人於協商前大量借款或密集消費</w:t>
            </w:r>
          </w:p>
          <w:p w14:paraId="0149D6FE" w14:textId="77777777" w:rsidR="00E24265" w:rsidRPr="00142550" w:rsidRDefault="00E24265" w:rsidP="005F76AD">
            <w:pPr>
              <w:rPr>
                <w:rFonts w:ascii="標楷體" w:eastAsia="標楷體" w:hAnsi="標楷體"/>
              </w:rPr>
            </w:pPr>
            <w:r w:rsidRPr="00142550">
              <w:rPr>
                <w:rFonts w:ascii="標楷體" w:eastAsia="標楷體" w:hAnsi="標楷體" w:hint="eastAsia"/>
              </w:rPr>
              <w:t>10:債務人於最大債權金融機構通知簽署協議書10日曆天內未完成簽約手續</w:t>
            </w:r>
          </w:p>
          <w:p w14:paraId="08C9770A" w14:textId="77777777" w:rsidR="00E24265" w:rsidRPr="00142550" w:rsidRDefault="00E24265" w:rsidP="005F76AD">
            <w:pPr>
              <w:rPr>
                <w:rFonts w:ascii="標楷體" w:eastAsia="標楷體" w:hAnsi="標楷體"/>
              </w:rPr>
            </w:pPr>
            <w:r w:rsidRPr="00142550">
              <w:rPr>
                <w:rFonts w:ascii="標楷體" w:eastAsia="標楷體" w:hAnsi="標楷體" w:hint="eastAsia"/>
              </w:rPr>
              <w:t>11:資產大於負債</w:t>
            </w:r>
          </w:p>
          <w:p w14:paraId="33E866EB" w14:textId="77777777" w:rsidR="00E24265" w:rsidRPr="00142550" w:rsidRDefault="00E24265" w:rsidP="005F76AD">
            <w:pPr>
              <w:rPr>
                <w:rFonts w:ascii="標楷體" w:eastAsia="標楷體" w:hAnsi="標楷體"/>
              </w:rPr>
            </w:pPr>
            <w:r w:rsidRPr="00142550">
              <w:rPr>
                <w:rFonts w:ascii="標楷體" w:eastAsia="標楷體" w:hAnsi="標楷體" w:hint="eastAsia"/>
              </w:rPr>
              <w:t>12:其他(協商不成立)</w:t>
            </w:r>
          </w:p>
          <w:p w14:paraId="75C111C2" w14:textId="77777777" w:rsidR="00E24265" w:rsidRPr="00142550" w:rsidRDefault="00E24265" w:rsidP="005F76AD">
            <w:pPr>
              <w:rPr>
                <w:rFonts w:ascii="標楷體" w:eastAsia="標楷體" w:hAnsi="標楷體"/>
              </w:rPr>
            </w:pPr>
            <w:r w:rsidRPr="00142550">
              <w:rPr>
                <w:rFonts w:ascii="標楷體" w:eastAsia="標楷體" w:hAnsi="標楷體" w:hint="eastAsia"/>
              </w:rPr>
              <w:t>13:經最大債權金融機構通知面談後兩次無故不到場面談</w:t>
            </w:r>
          </w:p>
          <w:p w14:paraId="0AD33382" w14:textId="77777777" w:rsidR="00E24265" w:rsidRPr="00142550" w:rsidRDefault="00E24265" w:rsidP="005F76AD">
            <w:pPr>
              <w:rPr>
                <w:rFonts w:ascii="標楷體" w:eastAsia="標楷體" w:hAnsi="標楷體"/>
              </w:rPr>
            </w:pPr>
            <w:r w:rsidRPr="00142550">
              <w:rPr>
                <w:rFonts w:ascii="標楷體" w:eastAsia="標楷體" w:hAnsi="標楷體" w:hint="eastAsia"/>
              </w:rPr>
              <w:t>14:債務人主動撤案，終止協商</w:t>
            </w:r>
          </w:p>
          <w:p w14:paraId="636BAD02" w14:textId="77777777" w:rsidR="00E24265" w:rsidRPr="00142550" w:rsidRDefault="00E24265" w:rsidP="005F76AD">
            <w:pPr>
              <w:rPr>
                <w:rFonts w:ascii="標楷體" w:eastAsia="標楷體" w:hAnsi="標楷體"/>
              </w:rPr>
            </w:pPr>
            <w:r w:rsidRPr="00142550">
              <w:rPr>
                <w:rFonts w:ascii="標楷體" w:eastAsia="標楷體" w:hAnsi="標楷體" w:hint="eastAsia"/>
              </w:rPr>
              <w:t>15:與債務人聯絡多日（多次），仍無法聯繫上</w:t>
            </w:r>
          </w:p>
          <w:p w14:paraId="34D91B11" w14:textId="77777777" w:rsidR="00E24265" w:rsidRPr="00142550" w:rsidRDefault="00E24265" w:rsidP="005F76AD">
            <w:pPr>
              <w:rPr>
                <w:rFonts w:ascii="標楷體" w:eastAsia="標楷體" w:hAnsi="標楷體"/>
              </w:rPr>
            </w:pPr>
            <w:r w:rsidRPr="00142550">
              <w:rPr>
                <w:rFonts w:ascii="標楷體" w:eastAsia="標楷體" w:hAnsi="標楷體" w:hint="eastAsia"/>
              </w:rPr>
              <w:t>16:其他(協商自始未開始)</w:t>
            </w:r>
          </w:p>
          <w:p w14:paraId="07F01FE4" w14:textId="77777777" w:rsidR="00E24265" w:rsidRPr="00142550" w:rsidRDefault="00E24265" w:rsidP="005F76AD">
            <w:pPr>
              <w:rPr>
                <w:rFonts w:ascii="標楷體" w:eastAsia="標楷體" w:hAnsi="標楷體"/>
              </w:rPr>
            </w:pPr>
            <w:r w:rsidRPr="00142550">
              <w:rPr>
                <w:rFonts w:ascii="標楷體" w:eastAsia="標楷體" w:hAnsi="標楷體" w:hint="eastAsia"/>
              </w:rPr>
              <w:t>17:毀諾後清償全部債務</w:t>
            </w:r>
          </w:p>
          <w:p w14:paraId="22041099" w14:textId="77777777" w:rsidR="00E24265" w:rsidRPr="00142550" w:rsidRDefault="00E24265" w:rsidP="005F76AD">
            <w:pPr>
              <w:rPr>
                <w:rFonts w:ascii="標楷體" w:eastAsia="標楷體" w:hAnsi="標楷體"/>
              </w:rPr>
            </w:pPr>
            <w:r w:rsidRPr="00142550">
              <w:rPr>
                <w:rFonts w:ascii="標楷體" w:eastAsia="標楷體" w:hAnsi="標楷體" w:hint="eastAsia"/>
              </w:rPr>
              <w:lastRenderedPageBreak/>
              <w:t>18:申請資格不符</w:t>
            </w:r>
          </w:p>
          <w:p w14:paraId="10FD7BDA" w14:textId="77777777" w:rsidR="00E24265" w:rsidRPr="00142550" w:rsidRDefault="00E24265" w:rsidP="005F76AD">
            <w:pPr>
              <w:rPr>
                <w:rFonts w:ascii="標楷體" w:eastAsia="標楷體" w:hAnsi="標楷體"/>
              </w:rPr>
            </w:pPr>
            <w:r w:rsidRPr="00142550">
              <w:rPr>
                <w:rFonts w:ascii="標楷體" w:eastAsia="標楷體" w:hAnsi="標楷體" w:hint="eastAsia"/>
              </w:rPr>
              <w:t>19:債務人透過代辦業者申請，經勸導自行撤件。</w:t>
            </w:r>
          </w:p>
          <w:p w14:paraId="67850B7F" w14:textId="77777777" w:rsidR="00E24265" w:rsidRPr="00142550" w:rsidRDefault="00E24265" w:rsidP="005F76AD">
            <w:pPr>
              <w:rPr>
                <w:rFonts w:ascii="標楷體" w:eastAsia="標楷體" w:hAnsi="標楷體"/>
              </w:rPr>
            </w:pPr>
            <w:r w:rsidRPr="00142550">
              <w:rPr>
                <w:rFonts w:ascii="標楷體" w:eastAsia="標楷體" w:hAnsi="標楷體" w:hint="eastAsia"/>
              </w:rPr>
              <w:t>20:資料key值報送錯誤，本行結案</w:t>
            </w:r>
          </w:p>
          <w:p w14:paraId="7616F4E7" w14:textId="77777777" w:rsidR="00E24265" w:rsidRPr="00142550" w:rsidRDefault="00E24265" w:rsidP="005F76AD">
            <w:pPr>
              <w:rPr>
                <w:rFonts w:ascii="標楷體" w:eastAsia="標楷體" w:hAnsi="標楷體"/>
              </w:rPr>
            </w:pPr>
            <w:r w:rsidRPr="00142550">
              <w:rPr>
                <w:rFonts w:ascii="標楷體" w:eastAsia="標楷體" w:hAnsi="標楷體" w:hint="eastAsia"/>
              </w:rPr>
              <w:t>21:依規定轉他行承辦，本行結案</w:t>
            </w:r>
          </w:p>
          <w:p w14:paraId="69BE4617" w14:textId="77777777" w:rsidR="00E24265" w:rsidRPr="00615D4B" w:rsidRDefault="00E24265" w:rsidP="005F76AD">
            <w:pPr>
              <w:rPr>
                <w:rFonts w:ascii="標楷體" w:eastAsia="標楷體" w:hAnsi="標楷體"/>
              </w:rPr>
            </w:pPr>
            <w:r w:rsidRPr="00142550">
              <w:rPr>
                <w:rFonts w:ascii="標楷體" w:eastAsia="標楷體" w:hAnsi="標楷體" w:hint="eastAsia"/>
              </w:rPr>
              <w:t>22:依債務清償方案履行完畢</w:t>
            </w:r>
          </w:p>
        </w:tc>
      </w:tr>
      <w:tr w:rsidR="00E24265" w:rsidRPr="00615D4B" w14:paraId="7CFF70E7" w14:textId="77777777" w:rsidTr="005F76AD">
        <w:trPr>
          <w:trHeight w:val="291"/>
          <w:jc w:val="center"/>
        </w:trPr>
        <w:tc>
          <w:tcPr>
            <w:tcW w:w="219" w:type="pct"/>
          </w:tcPr>
          <w:p w14:paraId="17BC466C"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2CE658F4" w14:textId="77777777" w:rsidR="00E24265" w:rsidRPr="00615D4B" w:rsidRDefault="00E24265" w:rsidP="005F76AD">
            <w:pPr>
              <w:rPr>
                <w:rFonts w:ascii="標楷體" w:eastAsia="標楷體" w:hAnsi="標楷體"/>
              </w:rPr>
            </w:pPr>
            <w:r w:rsidRPr="00F4452F">
              <w:rPr>
                <w:rFonts w:ascii="標楷體" w:eastAsia="標楷體" w:hAnsi="標楷體" w:hint="eastAsia"/>
              </w:rPr>
              <w:t>毀諾原因代號</w:t>
            </w:r>
          </w:p>
        </w:tc>
        <w:tc>
          <w:tcPr>
            <w:tcW w:w="624" w:type="pct"/>
          </w:tcPr>
          <w:p w14:paraId="1BEF5991" w14:textId="77777777" w:rsidR="00E24265" w:rsidRPr="00615D4B" w:rsidRDefault="00E24265" w:rsidP="005F76AD">
            <w:pPr>
              <w:rPr>
                <w:rFonts w:ascii="標楷體" w:eastAsia="標楷體" w:hAnsi="標楷體"/>
              </w:rPr>
            </w:pPr>
          </w:p>
        </w:tc>
        <w:tc>
          <w:tcPr>
            <w:tcW w:w="624" w:type="pct"/>
          </w:tcPr>
          <w:p w14:paraId="484BC9BF" w14:textId="77777777" w:rsidR="00E24265" w:rsidRPr="00615D4B" w:rsidRDefault="00E24265" w:rsidP="005F76AD">
            <w:pPr>
              <w:rPr>
                <w:rFonts w:ascii="標楷體" w:eastAsia="標楷體" w:hAnsi="標楷體"/>
              </w:rPr>
            </w:pPr>
          </w:p>
        </w:tc>
        <w:tc>
          <w:tcPr>
            <w:tcW w:w="537" w:type="pct"/>
          </w:tcPr>
          <w:p w14:paraId="1E877576"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DB1F7DF" w14:textId="77777777" w:rsidR="00E24265" w:rsidRPr="00615D4B" w:rsidRDefault="00E24265" w:rsidP="005F76AD">
            <w:pPr>
              <w:rPr>
                <w:rFonts w:ascii="標楷體" w:eastAsia="標楷體" w:hAnsi="標楷體"/>
              </w:rPr>
            </w:pPr>
          </w:p>
        </w:tc>
        <w:tc>
          <w:tcPr>
            <w:tcW w:w="299" w:type="pct"/>
          </w:tcPr>
          <w:p w14:paraId="3F7F1535" w14:textId="77777777" w:rsidR="00E24265" w:rsidRPr="00615D4B" w:rsidRDefault="00E24265" w:rsidP="005F76AD">
            <w:pPr>
              <w:rPr>
                <w:rFonts w:ascii="標楷體" w:eastAsia="標楷體" w:hAnsi="標楷體"/>
              </w:rPr>
            </w:pPr>
          </w:p>
        </w:tc>
        <w:tc>
          <w:tcPr>
            <w:tcW w:w="1643" w:type="pct"/>
          </w:tcPr>
          <w:p w14:paraId="095D5B03" w14:textId="77777777" w:rsidR="00E24265" w:rsidRPr="00142550" w:rsidRDefault="00E24265" w:rsidP="005F76AD">
            <w:pPr>
              <w:rPr>
                <w:rFonts w:ascii="標楷體" w:eastAsia="標楷體" w:hAnsi="標楷體"/>
              </w:rPr>
            </w:pPr>
            <w:r w:rsidRPr="00142550">
              <w:rPr>
                <w:rFonts w:ascii="標楷體" w:eastAsia="標楷體" w:hAnsi="標楷體" w:hint="eastAsia"/>
              </w:rPr>
              <w:t>1:債務人失業</w:t>
            </w:r>
          </w:p>
          <w:p w14:paraId="5D7943E0" w14:textId="77777777" w:rsidR="00E24265" w:rsidRPr="00142550" w:rsidRDefault="00E24265" w:rsidP="005F76AD">
            <w:pPr>
              <w:rPr>
                <w:rFonts w:ascii="標楷體" w:eastAsia="標楷體" w:hAnsi="標楷體"/>
              </w:rPr>
            </w:pPr>
            <w:r w:rsidRPr="00142550">
              <w:rPr>
                <w:rFonts w:ascii="標楷體" w:eastAsia="標楷體" w:hAnsi="標楷體" w:hint="eastAsia"/>
              </w:rPr>
              <w:t>2:債務人收入減少</w:t>
            </w:r>
          </w:p>
          <w:p w14:paraId="102DD4A6" w14:textId="77777777" w:rsidR="00E24265" w:rsidRPr="00142550" w:rsidRDefault="00E24265" w:rsidP="005F76AD">
            <w:pPr>
              <w:rPr>
                <w:rFonts w:ascii="標楷體" w:eastAsia="標楷體" w:hAnsi="標楷體"/>
              </w:rPr>
            </w:pPr>
            <w:r w:rsidRPr="00142550">
              <w:rPr>
                <w:rFonts w:ascii="標楷體" w:eastAsia="標楷體" w:hAnsi="標楷體" w:hint="eastAsia"/>
              </w:rPr>
              <w:t>3:債務人支出增加</w:t>
            </w:r>
          </w:p>
          <w:p w14:paraId="4943A9D7" w14:textId="77777777" w:rsidR="00E24265" w:rsidRPr="00142550" w:rsidRDefault="00E24265" w:rsidP="005F76AD">
            <w:pPr>
              <w:rPr>
                <w:rFonts w:ascii="標楷體" w:eastAsia="標楷體" w:hAnsi="標楷體"/>
              </w:rPr>
            </w:pPr>
            <w:r w:rsidRPr="00142550">
              <w:rPr>
                <w:rFonts w:ascii="標楷體" w:eastAsia="標楷體" w:hAnsi="標楷體" w:hint="eastAsia"/>
              </w:rPr>
              <w:t>4:債務人往生</w:t>
            </w:r>
          </w:p>
          <w:p w14:paraId="43D76629" w14:textId="77777777" w:rsidR="00E24265" w:rsidRPr="00142550" w:rsidRDefault="00E24265" w:rsidP="005F76AD">
            <w:pPr>
              <w:rPr>
                <w:rFonts w:ascii="標楷體" w:eastAsia="標楷體" w:hAnsi="標楷體"/>
              </w:rPr>
            </w:pPr>
            <w:r w:rsidRPr="00142550">
              <w:rPr>
                <w:rFonts w:ascii="標楷體" w:eastAsia="標楷體" w:hAnsi="標楷體" w:hint="eastAsia"/>
              </w:rPr>
              <w:t>5:債務人入獄</w:t>
            </w:r>
          </w:p>
          <w:p w14:paraId="3977108E" w14:textId="77777777" w:rsidR="00E24265" w:rsidRPr="00142550" w:rsidRDefault="00E24265" w:rsidP="005F76AD">
            <w:pPr>
              <w:rPr>
                <w:rFonts w:ascii="標楷體" w:eastAsia="標楷體" w:hAnsi="標楷體"/>
              </w:rPr>
            </w:pPr>
            <w:r w:rsidRPr="00142550">
              <w:rPr>
                <w:rFonts w:ascii="標楷體" w:eastAsia="標楷體" w:hAnsi="標楷體" w:hint="eastAsia"/>
              </w:rPr>
              <w:t>6:債務人欲聲請前置調解/更生/清算</w:t>
            </w:r>
          </w:p>
          <w:p w14:paraId="27C2F360" w14:textId="77777777" w:rsidR="00E24265" w:rsidRPr="00615D4B" w:rsidRDefault="00E24265" w:rsidP="005F76AD">
            <w:pPr>
              <w:rPr>
                <w:rFonts w:ascii="標楷體" w:eastAsia="標楷體" w:hAnsi="標楷體"/>
              </w:rPr>
            </w:pPr>
            <w:r w:rsidRPr="00142550">
              <w:rPr>
                <w:rFonts w:ascii="標楷體" w:eastAsia="標楷體" w:hAnsi="標楷體" w:hint="eastAsia"/>
              </w:rPr>
              <w:t>7:債務人失聯或聯絡困難</w:t>
            </w:r>
          </w:p>
        </w:tc>
      </w:tr>
      <w:tr w:rsidR="00E24265" w:rsidRPr="00615D4B" w14:paraId="3BD63EC8" w14:textId="77777777" w:rsidTr="005F76AD">
        <w:trPr>
          <w:trHeight w:val="291"/>
          <w:jc w:val="center"/>
        </w:trPr>
        <w:tc>
          <w:tcPr>
            <w:tcW w:w="219" w:type="pct"/>
          </w:tcPr>
          <w:p w14:paraId="6E9B559C"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58304013" w14:textId="77777777" w:rsidR="00E24265" w:rsidRPr="00615D4B" w:rsidRDefault="00E24265" w:rsidP="005F76AD">
            <w:pPr>
              <w:rPr>
                <w:rFonts w:ascii="標楷體" w:eastAsia="標楷體" w:hAnsi="標楷體"/>
              </w:rPr>
            </w:pPr>
            <w:r w:rsidRPr="00F4452F">
              <w:rPr>
                <w:rFonts w:ascii="標楷體" w:eastAsia="標楷體" w:hAnsi="標楷體" w:hint="eastAsia"/>
              </w:rPr>
              <w:t>結案日期</w:t>
            </w:r>
          </w:p>
        </w:tc>
        <w:tc>
          <w:tcPr>
            <w:tcW w:w="624" w:type="pct"/>
          </w:tcPr>
          <w:p w14:paraId="4E17033A" w14:textId="77777777" w:rsidR="00E24265" w:rsidRPr="00615D4B" w:rsidRDefault="00E24265" w:rsidP="005F76AD">
            <w:pPr>
              <w:rPr>
                <w:rFonts w:ascii="標楷體" w:eastAsia="標楷體" w:hAnsi="標楷體"/>
              </w:rPr>
            </w:pPr>
          </w:p>
        </w:tc>
        <w:tc>
          <w:tcPr>
            <w:tcW w:w="624" w:type="pct"/>
          </w:tcPr>
          <w:p w14:paraId="63E3983E" w14:textId="77777777" w:rsidR="00E24265" w:rsidRPr="00615D4B" w:rsidRDefault="00E24265" w:rsidP="005F76AD">
            <w:pPr>
              <w:rPr>
                <w:rFonts w:ascii="標楷體" w:eastAsia="標楷體" w:hAnsi="標楷體"/>
              </w:rPr>
            </w:pPr>
          </w:p>
        </w:tc>
        <w:tc>
          <w:tcPr>
            <w:tcW w:w="537" w:type="pct"/>
          </w:tcPr>
          <w:p w14:paraId="2D546A00" w14:textId="77777777" w:rsidR="00E24265" w:rsidRPr="00615D4B" w:rsidRDefault="00E24265" w:rsidP="005F76AD">
            <w:pPr>
              <w:rPr>
                <w:rFonts w:ascii="標楷體" w:eastAsia="標楷體" w:hAnsi="標楷體"/>
              </w:rPr>
            </w:pPr>
          </w:p>
        </w:tc>
        <w:tc>
          <w:tcPr>
            <w:tcW w:w="299" w:type="pct"/>
          </w:tcPr>
          <w:p w14:paraId="1A7355EC" w14:textId="77777777" w:rsidR="00E24265" w:rsidRPr="00615D4B" w:rsidRDefault="00E24265" w:rsidP="005F76AD">
            <w:pPr>
              <w:rPr>
                <w:rFonts w:ascii="標楷體" w:eastAsia="標楷體" w:hAnsi="標楷體"/>
              </w:rPr>
            </w:pPr>
          </w:p>
        </w:tc>
        <w:tc>
          <w:tcPr>
            <w:tcW w:w="299" w:type="pct"/>
          </w:tcPr>
          <w:p w14:paraId="55B402FE" w14:textId="77777777" w:rsidR="00E24265" w:rsidRPr="00615D4B" w:rsidRDefault="00E24265" w:rsidP="005F76AD">
            <w:pPr>
              <w:rPr>
                <w:rFonts w:ascii="標楷體" w:eastAsia="標楷體" w:hAnsi="標楷體"/>
              </w:rPr>
            </w:pPr>
          </w:p>
        </w:tc>
        <w:tc>
          <w:tcPr>
            <w:tcW w:w="1643" w:type="pct"/>
          </w:tcPr>
          <w:p w14:paraId="75E3B651" w14:textId="77777777" w:rsidR="00E24265" w:rsidRPr="00615D4B" w:rsidRDefault="00E24265" w:rsidP="005F76AD">
            <w:pPr>
              <w:rPr>
                <w:rFonts w:ascii="標楷體" w:eastAsia="標楷體" w:hAnsi="標楷體"/>
              </w:rPr>
            </w:pPr>
          </w:p>
        </w:tc>
      </w:tr>
      <w:tr w:rsidR="00E24265" w:rsidRPr="00615D4B" w14:paraId="535D3E43" w14:textId="77777777" w:rsidTr="005F76AD">
        <w:trPr>
          <w:trHeight w:val="291"/>
          <w:jc w:val="center"/>
        </w:trPr>
        <w:tc>
          <w:tcPr>
            <w:tcW w:w="219" w:type="pct"/>
          </w:tcPr>
          <w:p w14:paraId="25335427" w14:textId="77777777" w:rsidR="00E24265" w:rsidRPr="00D6003A" w:rsidRDefault="00E24265" w:rsidP="005F76AD">
            <w:pPr>
              <w:pStyle w:val="af9"/>
              <w:numPr>
                <w:ilvl w:val="0"/>
                <w:numId w:val="36"/>
              </w:numPr>
              <w:ind w:leftChars="0"/>
              <w:rPr>
                <w:rFonts w:ascii="標楷體" w:eastAsia="標楷體" w:hAnsi="標楷體"/>
              </w:rPr>
            </w:pPr>
          </w:p>
        </w:tc>
        <w:tc>
          <w:tcPr>
            <w:tcW w:w="756" w:type="pct"/>
          </w:tcPr>
          <w:p w14:paraId="3D30194F" w14:textId="77777777" w:rsidR="00E24265" w:rsidRPr="00615D4B" w:rsidRDefault="00E24265" w:rsidP="005F76AD">
            <w:pPr>
              <w:rPr>
                <w:rFonts w:ascii="標楷體" w:eastAsia="標楷體" w:hAnsi="標楷體"/>
              </w:rPr>
            </w:pPr>
            <w:r w:rsidRPr="00F4452F">
              <w:rPr>
                <w:rFonts w:ascii="標楷體" w:eastAsia="標楷體" w:hAnsi="標楷體" w:hint="eastAsia"/>
              </w:rPr>
              <w:t>轉JCIC文字檔日期</w:t>
            </w:r>
          </w:p>
        </w:tc>
        <w:tc>
          <w:tcPr>
            <w:tcW w:w="624" w:type="pct"/>
          </w:tcPr>
          <w:p w14:paraId="7947CDED" w14:textId="77777777" w:rsidR="00E24265" w:rsidRPr="00615D4B" w:rsidRDefault="00E24265" w:rsidP="005F76AD">
            <w:pPr>
              <w:rPr>
                <w:rFonts w:ascii="標楷體" w:eastAsia="標楷體" w:hAnsi="標楷體"/>
              </w:rPr>
            </w:pPr>
          </w:p>
        </w:tc>
        <w:tc>
          <w:tcPr>
            <w:tcW w:w="624" w:type="pct"/>
          </w:tcPr>
          <w:p w14:paraId="52B40252" w14:textId="77777777" w:rsidR="00E24265" w:rsidRPr="00615D4B" w:rsidRDefault="00E24265" w:rsidP="005F76AD">
            <w:pPr>
              <w:rPr>
                <w:rFonts w:ascii="標楷體" w:eastAsia="標楷體" w:hAnsi="標楷體"/>
              </w:rPr>
            </w:pPr>
          </w:p>
        </w:tc>
        <w:tc>
          <w:tcPr>
            <w:tcW w:w="537" w:type="pct"/>
          </w:tcPr>
          <w:p w14:paraId="5EC9DC21" w14:textId="77777777" w:rsidR="00E24265" w:rsidRPr="00615D4B" w:rsidRDefault="00E24265" w:rsidP="005F76AD">
            <w:pPr>
              <w:rPr>
                <w:rFonts w:ascii="標楷體" w:eastAsia="標楷體" w:hAnsi="標楷體"/>
              </w:rPr>
            </w:pPr>
          </w:p>
        </w:tc>
        <w:tc>
          <w:tcPr>
            <w:tcW w:w="299" w:type="pct"/>
          </w:tcPr>
          <w:p w14:paraId="010EBDC0" w14:textId="77777777" w:rsidR="00E24265" w:rsidRPr="00615D4B" w:rsidRDefault="00E24265" w:rsidP="005F76AD">
            <w:pPr>
              <w:rPr>
                <w:rFonts w:ascii="標楷體" w:eastAsia="標楷體" w:hAnsi="標楷體"/>
              </w:rPr>
            </w:pPr>
          </w:p>
        </w:tc>
        <w:tc>
          <w:tcPr>
            <w:tcW w:w="299" w:type="pct"/>
          </w:tcPr>
          <w:p w14:paraId="2D922779" w14:textId="77777777" w:rsidR="00E24265" w:rsidRPr="00615D4B" w:rsidRDefault="00E24265" w:rsidP="005F76AD">
            <w:pPr>
              <w:rPr>
                <w:rFonts w:ascii="標楷體" w:eastAsia="標楷體" w:hAnsi="標楷體"/>
              </w:rPr>
            </w:pPr>
          </w:p>
        </w:tc>
        <w:tc>
          <w:tcPr>
            <w:tcW w:w="1643" w:type="pct"/>
          </w:tcPr>
          <w:p w14:paraId="5B0113B0" w14:textId="77777777" w:rsidR="00E24265" w:rsidRPr="00615D4B" w:rsidRDefault="00E24265" w:rsidP="005F76AD">
            <w:pPr>
              <w:rPr>
                <w:rFonts w:ascii="標楷體" w:eastAsia="標楷體" w:hAnsi="標楷體"/>
              </w:rPr>
            </w:pPr>
          </w:p>
        </w:tc>
      </w:tr>
    </w:tbl>
    <w:p w14:paraId="3B2A611D" w14:textId="77777777" w:rsidR="00E24265" w:rsidRDefault="00E24265" w:rsidP="00F62379">
      <w:pPr>
        <w:pStyle w:val="42"/>
        <w:spacing w:after="72"/>
        <w:ind w:leftChars="0" w:left="0"/>
        <w:rPr>
          <w:rFonts w:hAnsi="標楷體"/>
        </w:rPr>
      </w:pPr>
    </w:p>
    <w:p w14:paraId="63DC6808" w14:textId="77777777" w:rsidR="00E24265" w:rsidRDefault="00E24265">
      <w:pPr>
        <w:widowControl/>
        <w:rPr>
          <w:rFonts w:ascii="Arial" w:eastAsia="標楷體" w:hAnsi="標楷體" w:cs="標楷體"/>
          <w:kern w:val="0"/>
          <w:szCs w:val="28"/>
        </w:rPr>
      </w:pPr>
      <w:r>
        <w:rPr>
          <w:rFonts w:hAnsi="標楷體"/>
        </w:rPr>
        <w:br w:type="page"/>
      </w:r>
    </w:p>
    <w:p w14:paraId="198FD439"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8308</w:t>
      </w:r>
      <w:r w:rsidRPr="00733495">
        <w:rPr>
          <w:rFonts w:ascii="標楷體" w:hAnsi="標楷體" w:hint="eastAsia"/>
        </w:rPr>
        <w:t>金融機構無擔保債務協議資料檔案</w:t>
      </w:r>
    </w:p>
    <w:p w14:paraId="3DCD55F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E53F40D"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967B49C"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A8869E9" w14:textId="77777777" w:rsidR="00E24265" w:rsidRPr="00615D4B" w:rsidRDefault="00E24265" w:rsidP="005F76AD">
            <w:pPr>
              <w:rPr>
                <w:rFonts w:ascii="標楷體" w:eastAsia="標楷體" w:hAnsi="標楷體"/>
              </w:rPr>
            </w:pPr>
            <w:r w:rsidRPr="00733495">
              <w:rPr>
                <w:rFonts w:ascii="標楷體" w:eastAsia="標楷體" w:hAnsi="標楷體" w:hint="eastAsia"/>
              </w:rPr>
              <w:t>金融機構無擔保債務協議資料檔案</w:t>
            </w:r>
          </w:p>
        </w:tc>
      </w:tr>
      <w:tr w:rsidR="00E24265" w:rsidRPr="00615D4B" w14:paraId="3E75D79D"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5C6597C"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63BDD1" w14:textId="77777777" w:rsidR="00E24265" w:rsidRPr="00615D4B" w:rsidRDefault="00E24265" w:rsidP="005F76AD">
            <w:pPr>
              <w:rPr>
                <w:rFonts w:ascii="標楷體" w:eastAsia="標楷體" w:hAnsi="標楷體"/>
              </w:rPr>
            </w:pPr>
          </w:p>
        </w:tc>
      </w:tr>
      <w:tr w:rsidR="00E24265" w:rsidRPr="00615D4B" w14:paraId="27936B23"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9DD6FF6"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F1D069C" w14:textId="77777777" w:rsidR="00E24265" w:rsidRPr="00615D4B" w:rsidRDefault="00E24265" w:rsidP="005F76AD">
            <w:pPr>
              <w:rPr>
                <w:rFonts w:ascii="標楷體" w:eastAsia="標楷體" w:hAnsi="標楷體"/>
              </w:rPr>
            </w:pPr>
          </w:p>
        </w:tc>
      </w:tr>
      <w:tr w:rsidR="00E24265" w:rsidRPr="00615D4B" w14:paraId="011C9542"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D81D6BC"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917CCE7" w14:textId="77777777" w:rsidR="00E24265" w:rsidRPr="00615D4B" w:rsidRDefault="00E24265" w:rsidP="005F76AD">
            <w:pPr>
              <w:rPr>
                <w:rFonts w:ascii="標楷體" w:eastAsia="標楷體" w:hAnsi="標楷體"/>
              </w:rPr>
            </w:pPr>
          </w:p>
        </w:tc>
      </w:tr>
      <w:tr w:rsidR="00E24265" w:rsidRPr="00615D4B" w14:paraId="5207FDE8"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4096C890"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3991001" w14:textId="77777777" w:rsidR="00E24265" w:rsidRPr="00615D4B" w:rsidRDefault="00E24265" w:rsidP="005F76AD">
            <w:pPr>
              <w:rPr>
                <w:rFonts w:ascii="標楷體" w:eastAsia="標楷體" w:hAnsi="標楷體"/>
              </w:rPr>
            </w:pPr>
          </w:p>
        </w:tc>
      </w:tr>
      <w:tr w:rsidR="00E24265" w:rsidRPr="00615D4B" w14:paraId="5FF67231"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7A49DC0"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449AE1" w14:textId="77777777" w:rsidR="00E24265" w:rsidRPr="00615D4B" w:rsidRDefault="00E24265" w:rsidP="005F76AD">
            <w:pPr>
              <w:rPr>
                <w:rFonts w:ascii="標楷體" w:eastAsia="標楷體" w:hAnsi="標楷體"/>
              </w:rPr>
            </w:pPr>
          </w:p>
        </w:tc>
      </w:tr>
      <w:tr w:rsidR="00E24265" w:rsidRPr="00615D4B" w14:paraId="329CBE73"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C87B472"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D222971" w14:textId="77777777" w:rsidR="00E24265" w:rsidRPr="00615D4B" w:rsidRDefault="00E24265" w:rsidP="005F76AD">
            <w:pPr>
              <w:rPr>
                <w:rFonts w:ascii="標楷體" w:eastAsia="標楷體" w:hAnsi="標楷體"/>
              </w:rPr>
            </w:pPr>
          </w:p>
        </w:tc>
      </w:tr>
      <w:tr w:rsidR="00E24265" w:rsidRPr="00615D4B" w14:paraId="16E3FDD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24318EB"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31FD2BA" w14:textId="77777777" w:rsidR="00E24265" w:rsidRPr="00615D4B" w:rsidRDefault="00E24265" w:rsidP="005F76AD">
            <w:pPr>
              <w:rPr>
                <w:rFonts w:ascii="標楷體" w:eastAsia="標楷體" w:hAnsi="標楷體"/>
              </w:rPr>
            </w:pPr>
          </w:p>
        </w:tc>
      </w:tr>
    </w:tbl>
    <w:p w14:paraId="438EEE63" w14:textId="77777777" w:rsidR="00E24265" w:rsidRDefault="00E24265" w:rsidP="00E24265"/>
    <w:p w14:paraId="5D5C2368" w14:textId="77777777" w:rsidR="00E24265" w:rsidRPr="00615D4B" w:rsidRDefault="00E24265">
      <w:pPr>
        <w:pStyle w:val="a"/>
      </w:pPr>
      <w:r w:rsidRPr="00615D4B">
        <w:t>UI</w:t>
      </w:r>
      <w:r w:rsidRPr="00615D4B">
        <w:t>畫面</w:t>
      </w:r>
    </w:p>
    <w:p w14:paraId="32C725A6" w14:textId="77777777" w:rsidR="00E24265" w:rsidRDefault="00E24265" w:rsidP="00E24265">
      <w:pPr>
        <w:pStyle w:val="42"/>
        <w:spacing w:after="72"/>
        <w:ind w:left="1133"/>
        <w:rPr>
          <w:rFonts w:hAnsi="標楷體"/>
        </w:rPr>
      </w:pPr>
      <w:r w:rsidRPr="00743962">
        <w:rPr>
          <w:rFonts w:hAnsi="標楷體" w:hint="eastAsia"/>
        </w:rPr>
        <w:t>輸入畫面：</w:t>
      </w:r>
    </w:p>
    <w:p w14:paraId="1CFC151E" w14:textId="77777777" w:rsidR="00E24265" w:rsidRPr="007D12BB" w:rsidRDefault="00E24265" w:rsidP="00E24265">
      <w:pPr>
        <w:pStyle w:val="42"/>
        <w:spacing w:after="72"/>
        <w:ind w:leftChars="0" w:left="0"/>
        <w:rPr>
          <w:rFonts w:hAnsi="標楷體"/>
        </w:rPr>
      </w:pPr>
      <w:r w:rsidRPr="007D12BB">
        <w:rPr>
          <w:rFonts w:hAnsi="標楷體"/>
          <w:noProof/>
        </w:rPr>
        <w:drawing>
          <wp:inline distT="0" distB="0" distL="0" distR="0" wp14:anchorId="45CC5B24" wp14:editId="4BD1491F">
            <wp:extent cx="6526990" cy="32461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528509" cy="3246876"/>
                    </a:xfrm>
                    <a:prstGeom prst="rect">
                      <a:avLst/>
                    </a:prstGeom>
                  </pic:spPr>
                </pic:pic>
              </a:graphicData>
            </a:graphic>
          </wp:inline>
        </w:drawing>
      </w:r>
      <w:r w:rsidRPr="007D12BB">
        <w:rPr>
          <w:noProof/>
        </w:rPr>
        <w:t xml:space="preserve"> </w:t>
      </w:r>
      <w:r w:rsidRPr="007D12BB">
        <w:rPr>
          <w:rFonts w:hAnsi="標楷體"/>
          <w:noProof/>
        </w:rPr>
        <w:lastRenderedPageBreak/>
        <w:drawing>
          <wp:inline distT="0" distB="0" distL="0" distR="0" wp14:anchorId="36EF0A52" wp14:editId="0B6BC063">
            <wp:extent cx="6464138" cy="222504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464138" cy="2225040"/>
                    </a:xfrm>
                    <a:prstGeom prst="rect">
                      <a:avLst/>
                    </a:prstGeom>
                  </pic:spPr>
                </pic:pic>
              </a:graphicData>
            </a:graphic>
          </wp:inline>
        </w:drawing>
      </w:r>
    </w:p>
    <w:p w14:paraId="0DC2E223" w14:textId="77777777" w:rsidR="00E24265" w:rsidRDefault="00E24265" w:rsidP="00E24265">
      <w:pPr>
        <w:pStyle w:val="1text"/>
        <w:rPr>
          <w:rFonts w:ascii="Times New Roman" w:hAnsi="Times New Roman"/>
        </w:rPr>
      </w:pPr>
    </w:p>
    <w:p w14:paraId="086A221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76F8B1F" w14:textId="77777777" w:rsidTr="005F76AD">
        <w:trPr>
          <w:trHeight w:val="388"/>
          <w:jc w:val="center"/>
        </w:trPr>
        <w:tc>
          <w:tcPr>
            <w:tcW w:w="219" w:type="pct"/>
            <w:vMerge w:val="restart"/>
          </w:tcPr>
          <w:p w14:paraId="6AA9DFB5"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11F8146C"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75343BC3"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6FE5A172"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1C9B4264" w14:textId="77777777" w:rsidTr="005F76AD">
        <w:trPr>
          <w:trHeight w:val="244"/>
          <w:jc w:val="center"/>
        </w:trPr>
        <w:tc>
          <w:tcPr>
            <w:tcW w:w="219" w:type="pct"/>
            <w:vMerge/>
          </w:tcPr>
          <w:p w14:paraId="6D391613" w14:textId="77777777" w:rsidR="00E24265" w:rsidRPr="00615D4B" w:rsidRDefault="00E24265" w:rsidP="005F76AD">
            <w:pPr>
              <w:rPr>
                <w:rFonts w:ascii="標楷體" w:eastAsia="標楷體" w:hAnsi="標楷體"/>
              </w:rPr>
            </w:pPr>
          </w:p>
        </w:tc>
        <w:tc>
          <w:tcPr>
            <w:tcW w:w="756" w:type="pct"/>
            <w:vMerge/>
          </w:tcPr>
          <w:p w14:paraId="4210D3BC" w14:textId="77777777" w:rsidR="00E24265" w:rsidRPr="00615D4B" w:rsidRDefault="00E24265" w:rsidP="005F76AD">
            <w:pPr>
              <w:rPr>
                <w:rFonts w:ascii="標楷體" w:eastAsia="標楷體" w:hAnsi="標楷體"/>
              </w:rPr>
            </w:pPr>
          </w:p>
        </w:tc>
        <w:tc>
          <w:tcPr>
            <w:tcW w:w="624" w:type="pct"/>
          </w:tcPr>
          <w:p w14:paraId="1A979E74"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45A682BC"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1FF241C9"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BD28D8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478CD8F3"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016BB8C0" w14:textId="77777777" w:rsidR="00E24265" w:rsidRPr="00615D4B" w:rsidRDefault="00E24265" w:rsidP="005F76AD">
            <w:pPr>
              <w:rPr>
                <w:rFonts w:ascii="標楷體" w:eastAsia="標楷體" w:hAnsi="標楷體"/>
              </w:rPr>
            </w:pPr>
          </w:p>
        </w:tc>
      </w:tr>
      <w:tr w:rsidR="00E24265" w:rsidRPr="00615D4B" w14:paraId="119A1E6E" w14:textId="77777777" w:rsidTr="005F76AD">
        <w:trPr>
          <w:trHeight w:val="291"/>
          <w:jc w:val="center"/>
        </w:trPr>
        <w:tc>
          <w:tcPr>
            <w:tcW w:w="219" w:type="pct"/>
          </w:tcPr>
          <w:p w14:paraId="0B4EC95A"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688F4A90" w14:textId="77777777" w:rsidR="00E24265" w:rsidRPr="00615D4B" w:rsidRDefault="00E24265" w:rsidP="005F76AD">
            <w:pPr>
              <w:rPr>
                <w:rFonts w:ascii="標楷體" w:eastAsia="標楷體" w:hAnsi="標楷體"/>
              </w:rPr>
            </w:pPr>
            <w:r w:rsidRPr="00F4452F">
              <w:rPr>
                <w:rFonts w:ascii="標楷體" w:eastAsia="標楷體" w:hAnsi="標楷體" w:hint="eastAsia"/>
              </w:rPr>
              <w:t>交易代碼</w:t>
            </w:r>
          </w:p>
        </w:tc>
        <w:tc>
          <w:tcPr>
            <w:tcW w:w="624" w:type="pct"/>
          </w:tcPr>
          <w:p w14:paraId="5C2C55BB" w14:textId="77777777" w:rsidR="00E24265" w:rsidRPr="00615D4B" w:rsidRDefault="00E24265" w:rsidP="005F76AD">
            <w:pPr>
              <w:rPr>
                <w:rFonts w:ascii="標楷體" w:eastAsia="標楷體" w:hAnsi="標楷體"/>
              </w:rPr>
            </w:pPr>
          </w:p>
        </w:tc>
        <w:tc>
          <w:tcPr>
            <w:tcW w:w="624" w:type="pct"/>
          </w:tcPr>
          <w:p w14:paraId="2BE1E02B" w14:textId="77777777" w:rsidR="00E24265" w:rsidRPr="00615D4B" w:rsidRDefault="00E24265" w:rsidP="005F76AD">
            <w:pPr>
              <w:rPr>
                <w:rFonts w:ascii="標楷體" w:eastAsia="標楷體" w:hAnsi="標楷體"/>
              </w:rPr>
            </w:pPr>
          </w:p>
        </w:tc>
        <w:tc>
          <w:tcPr>
            <w:tcW w:w="537" w:type="pct"/>
          </w:tcPr>
          <w:p w14:paraId="1361A76B"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4606686" w14:textId="77777777" w:rsidR="00E24265" w:rsidRPr="00615D4B" w:rsidRDefault="00E24265" w:rsidP="005F76AD">
            <w:pPr>
              <w:rPr>
                <w:rFonts w:ascii="標楷體" w:eastAsia="標楷體" w:hAnsi="標楷體"/>
              </w:rPr>
            </w:pPr>
          </w:p>
        </w:tc>
        <w:tc>
          <w:tcPr>
            <w:tcW w:w="299" w:type="pct"/>
          </w:tcPr>
          <w:p w14:paraId="2149F46E" w14:textId="77777777" w:rsidR="00E24265" w:rsidRPr="00615D4B" w:rsidRDefault="00E24265" w:rsidP="005F76AD">
            <w:pPr>
              <w:rPr>
                <w:rFonts w:ascii="標楷體" w:eastAsia="標楷體" w:hAnsi="標楷體"/>
              </w:rPr>
            </w:pPr>
          </w:p>
        </w:tc>
        <w:tc>
          <w:tcPr>
            <w:tcW w:w="1643" w:type="pct"/>
          </w:tcPr>
          <w:p w14:paraId="2D32D9F5" w14:textId="77777777" w:rsidR="00E24265" w:rsidRDefault="00E24265" w:rsidP="005F76AD">
            <w:pPr>
              <w:rPr>
                <w:rFonts w:ascii="標楷體" w:eastAsia="標楷體" w:hAnsi="標楷體"/>
              </w:rPr>
            </w:pPr>
            <w:r w:rsidRPr="006D5E94">
              <w:rPr>
                <w:rFonts w:ascii="標楷體" w:eastAsia="標楷體" w:hAnsi="標楷體" w:hint="eastAsia"/>
              </w:rPr>
              <w:t>1:新增</w:t>
            </w:r>
          </w:p>
          <w:p w14:paraId="12E0561C" w14:textId="77777777" w:rsidR="00E24265" w:rsidRDefault="00E24265" w:rsidP="005F76AD">
            <w:pPr>
              <w:rPr>
                <w:rFonts w:ascii="標楷體" w:eastAsia="標楷體" w:hAnsi="標楷體"/>
              </w:rPr>
            </w:pPr>
            <w:r w:rsidRPr="006D5E94">
              <w:rPr>
                <w:rFonts w:ascii="標楷體" w:eastAsia="標楷體" w:hAnsi="標楷體" w:hint="eastAsia"/>
              </w:rPr>
              <w:t>2:異動</w:t>
            </w:r>
          </w:p>
          <w:p w14:paraId="43543C4D" w14:textId="77777777" w:rsidR="00E24265" w:rsidRPr="00615D4B" w:rsidRDefault="00E24265" w:rsidP="005F76AD">
            <w:pPr>
              <w:rPr>
                <w:rFonts w:ascii="標楷體" w:eastAsia="標楷體" w:hAnsi="標楷體"/>
              </w:rPr>
            </w:pPr>
            <w:r w:rsidRPr="006D5E94">
              <w:rPr>
                <w:rFonts w:ascii="標楷體" w:eastAsia="標楷體" w:hAnsi="標楷體" w:hint="eastAsia"/>
              </w:rPr>
              <w:t>4:刪除</w:t>
            </w:r>
          </w:p>
        </w:tc>
      </w:tr>
      <w:tr w:rsidR="00E24265" w:rsidRPr="00615D4B" w14:paraId="0D89DEF2" w14:textId="77777777" w:rsidTr="005F76AD">
        <w:trPr>
          <w:trHeight w:val="291"/>
          <w:jc w:val="center"/>
        </w:trPr>
        <w:tc>
          <w:tcPr>
            <w:tcW w:w="219" w:type="pct"/>
          </w:tcPr>
          <w:p w14:paraId="608E2E3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4990B08D" w14:textId="77777777" w:rsidR="00E24265" w:rsidRPr="00615D4B" w:rsidRDefault="00E24265" w:rsidP="005F76AD">
            <w:pPr>
              <w:rPr>
                <w:rFonts w:ascii="標楷體" w:eastAsia="標楷體" w:hAnsi="標楷體"/>
              </w:rPr>
            </w:pPr>
            <w:r w:rsidRPr="00F4452F">
              <w:rPr>
                <w:rFonts w:ascii="標楷體" w:eastAsia="標楷體" w:hAnsi="標楷體" w:hint="eastAsia"/>
              </w:rPr>
              <w:t>債務人IDN</w:t>
            </w:r>
          </w:p>
        </w:tc>
        <w:tc>
          <w:tcPr>
            <w:tcW w:w="624" w:type="pct"/>
          </w:tcPr>
          <w:p w14:paraId="4ED1FB9F" w14:textId="77777777" w:rsidR="00E24265" w:rsidRPr="00615D4B" w:rsidRDefault="00E24265" w:rsidP="005F76AD">
            <w:pPr>
              <w:rPr>
                <w:rFonts w:ascii="標楷體" w:eastAsia="標楷體" w:hAnsi="標楷體"/>
              </w:rPr>
            </w:pPr>
          </w:p>
        </w:tc>
        <w:tc>
          <w:tcPr>
            <w:tcW w:w="624" w:type="pct"/>
          </w:tcPr>
          <w:p w14:paraId="68AED9E7" w14:textId="77777777" w:rsidR="00E24265" w:rsidRPr="00615D4B" w:rsidRDefault="00E24265" w:rsidP="005F76AD">
            <w:pPr>
              <w:rPr>
                <w:rFonts w:ascii="標楷體" w:eastAsia="標楷體" w:hAnsi="標楷體"/>
              </w:rPr>
            </w:pPr>
          </w:p>
        </w:tc>
        <w:tc>
          <w:tcPr>
            <w:tcW w:w="537" w:type="pct"/>
          </w:tcPr>
          <w:p w14:paraId="16EA5647" w14:textId="77777777" w:rsidR="00E24265" w:rsidRPr="00615D4B" w:rsidRDefault="00E24265" w:rsidP="005F76AD">
            <w:pPr>
              <w:rPr>
                <w:rFonts w:ascii="標楷體" w:eastAsia="標楷體" w:hAnsi="標楷體"/>
              </w:rPr>
            </w:pPr>
          </w:p>
        </w:tc>
        <w:tc>
          <w:tcPr>
            <w:tcW w:w="299" w:type="pct"/>
          </w:tcPr>
          <w:p w14:paraId="36FC8FBA" w14:textId="77777777" w:rsidR="00E24265" w:rsidRPr="00615D4B" w:rsidRDefault="00E24265" w:rsidP="005F76AD">
            <w:pPr>
              <w:rPr>
                <w:rFonts w:ascii="標楷體" w:eastAsia="標楷體" w:hAnsi="標楷體"/>
              </w:rPr>
            </w:pPr>
          </w:p>
        </w:tc>
        <w:tc>
          <w:tcPr>
            <w:tcW w:w="299" w:type="pct"/>
          </w:tcPr>
          <w:p w14:paraId="12229350" w14:textId="77777777" w:rsidR="00E24265" w:rsidRPr="00615D4B" w:rsidRDefault="00E24265" w:rsidP="005F76AD">
            <w:pPr>
              <w:rPr>
                <w:rFonts w:ascii="標楷體" w:eastAsia="標楷體" w:hAnsi="標楷體"/>
              </w:rPr>
            </w:pPr>
          </w:p>
        </w:tc>
        <w:tc>
          <w:tcPr>
            <w:tcW w:w="1643" w:type="pct"/>
          </w:tcPr>
          <w:p w14:paraId="537A1524" w14:textId="77777777" w:rsidR="00E24265" w:rsidRPr="00615D4B" w:rsidRDefault="00E24265" w:rsidP="005F76AD">
            <w:pPr>
              <w:rPr>
                <w:rFonts w:ascii="標楷體" w:eastAsia="標楷體" w:hAnsi="標楷體"/>
              </w:rPr>
            </w:pPr>
          </w:p>
        </w:tc>
      </w:tr>
      <w:tr w:rsidR="00E24265" w:rsidRPr="00615D4B" w14:paraId="3793D03E" w14:textId="77777777" w:rsidTr="005F76AD">
        <w:trPr>
          <w:trHeight w:val="291"/>
          <w:jc w:val="center"/>
        </w:trPr>
        <w:tc>
          <w:tcPr>
            <w:tcW w:w="219" w:type="pct"/>
          </w:tcPr>
          <w:p w14:paraId="7D3AADB9"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4F277ACE" w14:textId="77777777" w:rsidR="00E24265" w:rsidRPr="00615D4B" w:rsidRDefault="00E24265" w:rsidP="005F76AD">
            <w:pPr>
              <w:rPr>
                <w:rFonts w:ascii="標楷體" w:eastAsia="標楷體" w:hAnsi="標楷體"/>
              </w:rPr>
            </w:pPr>
            <w:r w:rsidRPr="00F4452F">
              <w:rPr>
                <w:rFonts w:ascii="標楷體" w:eastAsia="標楷體" w:hAnsi="標楷體" w:hint="eastAsia"/>
              </w:rPr>
              <w:t>報送單位代號</w:t>
            </w:r>
          </w:p>
        </w:tc>
        <w:tc>
          <w:tcPr>
            <w:tcW w:w="624" w:type="pct"/>
          </w:tcPr>
          <w:p w14:paraId="389F208E" w14:textId="77777777" w:rsidR="00E24265" w:rsidRPr="00615D4B" w:rsidRDefault="00E24265" w:rsidP="005F76AD">
            <w:pPr>
              <w:rPr>
                <w:rFonts w:ascii="標楷體" w:eastAsia="標楷體" w:hAnsi="標楷體"/>
              </w:rPr>
            </w:pPr>
          </w:p>
        </w:tc>
        <w:tc>
          <w:tcPr>
            <w:tcW w:w="624" w:type="pct"/>
          </w:tcPr>
          <w:p w14:paraId="4BB0BAC2" w14:textId="77777777" w:rsidR="00E24265" w:rsidRPr="00615D4B" w:rsidRDefault="00E24265" w:rsidP="005F76AD">
            <w:pPr>
              <w:rPr>
                <w:rFonts w:ascii="標楷體" w:eastAsia="標楷體" w:hAnsi="標楷體"/>
              </w:rPr>
            </w:pPr>
          </w:p>
        </w:tc>
        <w:tc>
          <w:tcPr>
            <w:tcW w:w="537" w:type="pct"/>
          </w:tcPr>
          <w:p w14:paraId="55F96FC7" w14:textId="77777777" w:rsidR="00E24265" w:rsidRPr="00615D4B" w:rsidRDefault="00E24265" w:rsidP="005F76AD">
            <w:pPr>
              <w:rPr>
                <w:rFonts w:ascii="標楷體" w:eastAsia="標楷體" w:hAnsi="標楷體"/>
              </w:rPr>
            </w:pPr>
          </w:p>
        </w:tc>
        <w:tc>
          <w:tcPr>
            <w:tcW w:w="299" w:type="pct"/>
          </w:tcPr>
          <w:p w14:paraId="5D42142F" w14:textId="77777777" w:rsidR="00E24265" w:rsidRPr="00615D4B" w:rsidRDefault="00E24265" w:rsidP="005F76AD">
            <w:pPr>
              <w:rPr>
                <w:rFonts w:ascii="標楷體" w:eastAsia="標楷體" w:hAnsi="標楷體"/>
              </w:rPr>
            </w:pPr>
          </w:p>
        </w:tc>
        <w:tc>
          <w:tcPr>
            <w:tcW w:w="299" w:type="pct"/>
          </w:tcPr>
          <w:p w14:paraId="4B0D48AF" w14:textId="77777777" w:rsidR="00E24265" w:rsidRPr="00615D4B" w:rsidRDefault="00E24265" w:rsidP="005F76AD">
            <w:pPr>
              <w:rPr>
                <w:rFonts w:ascii="標楷體" w:eastAsia="標楷體" w:hAnsi="標楷體"/>
              </w:rPr>
            </w:pPr>
          </w:p>
        </w:tc>
        <w:tc>
          <w:tcPr>
            <w:tcW w:w="1643" w:type="pct"/>
          </w:tcPr>
          <w:p w14:paraId="57AA33D8" w14:textId="77777777" w:rsidR="00E24265" w:rsidRPr="00615D4B" w:rsidRDefault="00E24265" w:rsidP="005F76AD">
            <w:pPr>
              <w:rPr>
                <w:rFonts w:ascii="標楷體" w:eastAsia="標楷體" w:hAnsi="標楷體"/>
              </w:rPr>
            </w:pPr>
          </w:p>
        </w:tc>
      </w:tr>
      <w:tr w:rsidR="00E24265" w:rsidRPr="00615D4B" w14:paraId="7D8929B0" w14:textId="77777777" w:rsidTr="005F76AD">
        <w:trPr>
          <w:trHeight w:val="291"/>
          <w:jc w:val="center"/>
        </w:trPr>
        <w:tc>
          <w:tcPr>
            <w:tcW w:w="219" w:type="pct"/>
          </w:tcPr>
          <w:p w14:paraId="3CA8AE25"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2E2D9031" w14:textId="77777777" w:rsidR="00E24265" w:rsidRPr="00615D4B" w:rsidRDefault="00E24265" w:rsidP="005F76AD">
            <w:pPr>
              <w:rPr>
                <w:rFonts w:ascii="標楷體" w:eastAsia="標楷體" w:hAnsi="標楷體"/>
              </w:rPr>
            </w:pPr>
            <w:r w:rsidRPr="00F4452F">
              <w:rPr>
                <w:rFonts w:ascii="標楷體" w:eastAsia="標楷體" w:hAnsi="標楷體" w:hint="eastAsia"/>
              </w:rPr>
              <w:t>協商申請日</w:t>
            </w:r>
          </w:p>
        </w:tc>
        <w:tc>
          <w:tcPr>
            <w:tcW w:w="624" w:type="pct"/>
          </w:tcPr>
          <w:p w14:paraId="25017DF8" w14:textId="77777777" w:rsidR="00E24265" w:rsidRPr="00615D4B" w:rsidRDefault="00E24265" w:rsidP="005F76AD">
            <w:pPr>
              <w:rPr>
                <w:rFonts w:ascii="標楷體" w:eastAsia="標楷體" w:hAnsi="標楷體"/>
              </w:rPr>
            </w:pPr>
          </w:p>
        </w:tc>
        <w:tc>
          <w:tcPr>
            <w:tcW w:w="624" w:type="pct"/>
          </w:tcPr>
          <w:p w14:paraId="454A6896" w14:textId="77777777" w:rsidR="00E24265" w:rsidRPr="00615D4B" w:rsidRDefault="00E24265" w:rsidP="005F76AD">
            <w:pPr>
              <w:rPr>
                <w:rFonts w:ascii="標楷體" w:eastAsia="標楷體" w:hAnsi="標楷體"/>
              </w:rPr>
            </w:pPr>
          </w:p>
        </w:tc>
        <w:tc>
          <w:tcPr>
            <w:tcW w:w="537" w:type="pct"/>
          </w:tcPr>
          <w:p w14:paraId="529B25FF" w14:textId="77777777" w:rsidR="00E24265" w:rsidRPr="00615D4B" w:rsidRDefault="00E24265" w:rsidP="005F76AD">
            <w:pPr>
              <w:rPr>
                <w:rFonts w:ascii="標楷體" w:eastAsia="標楷體" w:hAnsi="標楷體"/>
              </w:rPr>
            </w:pPr>
          </w:p>
        </w:tc>
        <w:tc>
          <w:tcPr>
            <w:tcW w:w="299" w:type="pct"/>
          </w:tcPr>
          <w:p w14:paraId="250D89DF" w14:textId="77777777" w:rsidR="00E24265" w:rsidRPr="00615D4B" w:rsidRDefault="00E24265" w:rsidP="005F76AD">
            <w:pPr>
              <w:rPr>
                <w:rFonts w:ascii="標楷體" w:eastAsia="標楷體" w:hAnsi="標楷體"/>
              </w:rPr>
            </w:pPr>
          </w:p>
        </w:tc>
        <w:tc>
          <w:tcPr>
            <w:tcW w:w="299" w:type="pct"/>
          </w:tcPr>
          <w:p w14:paraId="136EE883" w14:textId="77777777" w:rsidR="00E24265" w:rsidRPr="00615D4B" w:rsidRDefault="00E24265" w:rsidP="005F76AD">
            <w:pPr>
              <w:rPr>
                <w:rFonts w:ascii="標楷體" w:eastAsia="標楷體" w:hAnsi="標楷體"/>
              </w:rPr>
            </w:pPr>
          </w:p>
        </w:tc>
        <w:tc>
          <w:tcPr>
            <w:tcW w:w="1643" w:type="pct"/>
          </w:tcPr>
          <w:p w14:paraId="20DA9B6B" w14:textId="77777777" w:rsidR="00E24265" w:rsidRPr="00615D4B" w:rsidRDefault="00E24265" w:rsidP="005F76AD">
            <w:pPr>
              <w:rPr>
                <w:rFonts w:ascii="標楷體" w:eastAsia="標楷體" w:hAnsi="標楷體"/>
              </w:rPr>
            </w:pPr>
          </w:p>
        </w:tc>
      </w:tr>
      <w:tr w:rsidR="00E24265" w:rsidRPr="00615D4B" w14:paraId="2F22E099" w14:textId="77777777" w:rsidTr="005F76AD">
        <w:trPr>
          <w:trHeight w:val="291"/>
          <w:jc w:val="center"/>
        </w:trPr>
        <w:tc>
          <w:tcPr>
            <w:tcW w:w="219" w:type="pct"/>
          </w:tcPr>
          <w:p w14:paraId="121152A1"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3D9BB08C" w14:textId="77777777" w:rsidR="00E24265" w:rsidRPr="00615D4B" w:rsidRDefault="00E24265" w:rsidP="005F76AD">
            <w:pPr>
              <w:rPr>
                <w:rFonts w:ascii="標楷體" w:eastAsia="標楷體" w:hAnsi="標楷體"/>
              </w:rPr>
            </w:pPr>
            <w:r w:rsidRPr="00F4452F">
              <w:rPr>
                <w:rFonts w:ascii="標楷體" w:eastAsia="標楷體" w:hAnsi="標楷體" w:hint="eastAsia"/>
              </w:rPr>
              <w:t>期數</w:t>
            </w:r>
          </w:p>
        </w:tc>
        <w:tc>
          <w:tcPr>
            <w:tcW w:w="624" w:type="pct"/>
          </w:tcPr>
          <w:p w14:paraId="18D0BE55" w14:textId="77777777" w:rsidR="00E24265" w:rsidRPr="00615D4B" w:rsidRDefault="00E24265" w:rsidP="005F76AD">
            <w:pPr>
              <w:rPr>
                <w:rFonts w:ascii="標楷體" w:eastAsia="標楷體" w:hAnsi="標楷體"/>
              </w:rPr>
            </w:pPr>
          </w:p>
        </w:tc>
        <w:tc>
          <w:tcPr>
            <w:tcW w:w="624" w:type="pct"/>
          </w:tcPr>
          <w:p w14:paraId="1B2283B2" w14:textId="77777777" w:rsidR="00E24265" w:rsidRPr="00615D4B" w:rsidRDefault="00E24265" w:rsidP="005F76AD">
            <w:pPr>
              <w:rPr>
                <w:rFonts w:ascii="標楷體" w:eastAsia="標楷體" w:hAnsi="標楷體"/>
              </w:rPr>
            </w:pPr>
          </w:p>
        </w:tc>
        <w:tc>
          <w:tcPr>
            <w:tcW w:w="537" w:type="pct"/>
          </w:tcPr>
          <w:p w14:paraId="1622FBB7" w14:textId="77777777" w:rsidR="00E24265" w:rsidRPr="00615D4B" w:rsidRDefault="00E24265" w:rsidP="005F76AD">
            <w:pPr>
              <w:rPr>
                <w:rFonts w:ascii="標楷體" w:eastAsia="標楷體" w:hAnsi="標楷體"/>
              </w:rPr>
            </w:pPr>
          </w:p>
        </w:tc>
        <w:tc>
          <w:tcPr>
            <w:tcW w:w="299" w:type="pct"/>
          </w:tcPr>
          <w:p w14:paraId="571F49DC" w14:textId="77777777" w:rsidR="00E24265" w:rsidRPr="00615D4B" w:rsidRDefault="00E24265" w:rsidP="005F76AD">
            <w:pPr>
              <w:rPr>
                <w:rFonts w:ascii="標楷體" w:eastAsia="標楷體" w:hAnsi="標楷體"/>
              </w:rPr>
            </w:pPr>
          </w:p>
        </w:tc>
        <w:tc>
          <w:tcPr>
            <w:tcW w:w="299" w:type="pct"/>
          </w:tcPr>
          <w:p w14:paraId="66616778" w14:textId="77777777" w:rsidR="00E24265" w:rsidRPr="00615D4B" w:rsidRDefault="00E24265" w:rsidP="005F76AD">
            <w:pPr>
              <w:rPr>
                <w:rFonts w:ascii="標楷體" w:eastAsia="標楷體" w:hAnsi="標楷體"/>
              </w:rPr>
            </w:pPr>
          </w:p>
        </w:tc>
        <w:tc>
          <w:tcPr>
            <w:tcW w:w="1643" w:type="pct"/>
          </w:tcPr>
          <w:p w14:paraId="41CB4BAC" w14:textId="77777777" w:rsidR="00E24265" w:rsidRPr="00615D4B" w:rsidRDefault="00E24265" w:rsidP="005F76AD">
            <w:pPr>
              <w:rPr>
                <w:rFonts w:ascii="標楷體" w:eastAsia="標楷體" w:hAnsi="標楷體"/>
              </w:rPr>
            </w:pPr>
          </w:p>
        </w:tc>
      </w:tr>
      <w:tr w:rsidR="00E24265" w:rsidRPr="00615D4B" w14:paraId="5D7A4C4D" w14:textId="77777777" w:rsidTr="005F76AD">
        <w:trPr>
          <w:trHeight w:val="291"/>
          <w:jc w:val="center"/>
        </w:trPr>
        <w:tc>
          <w:tcPr>
            <w:tcW w:w="219" w:type="pct"/>
          </w:tcPr>
          <w:p w14:paraId="680F22A0"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27B0342F" w14:textId="77777777" w:rsidR="00E24265" w:rsidRPr="00615D4B" w:rsidRDefault="00E24265" w:rsidP="005F76AD">
            <w:pPr>
              <w:rPr>
                <w:rFonts w:ascii="標楷體" w:eastAsia="標楷體" w:hAnsi="標楷體"/>
              </w:rPr>
            </w:pPr>
            <w:r w:rsidRPr="00F4452F">
              <w:rPr>
                <w:rFonts w:ascii="標楷體" w:eastAsia="標楷體" w:hAnsi="標楷體" w:hint="eastAsia"/>
              </w:rPr>
              <w:t>利率</w:t>
            </w:r>
          </w:p>
        </w:tc>
        <w:tc>
          <w:tcPr>
            <w:tcW w:w="624" w:type="pct"/>
          </w:tcPr>
          <w:p w14:paraId="2DCEC3AB" w14:textId="77777777" w:rsidR="00E24265" w:rsidRPr="00615D4B" w:rsidRDefault="00E24265" w:rsidP="005F76AD">
            <w:pPr>
              <w:rPr>
                <w:rFonts w:ascii="標楷體" w:eastAsia="標楷體" w:hAnsi="標楷體"/>
              </w:rPr>
            </w:pPr>
          </w:p>
        </w:tc>
        <w:tc>
          <w:tcPr>
            <w:tcW w:w="624" w:type="pct"/>
          </w:tcPr>
          <w:p w14:paraId="703553BB" w14:textId="77777777" w:rsidR="00E24265" w:rsidRPr="00615D4B" w:rsidRDefault="00E24265" w:rsidP="005F76AD">
            <w:pPr>
              <w:rPr>
                <w:rFonts w:ascii="標楷體" w:eastAsia="標楷體" w:hAnsi="標楷體"/>
              </w:rPr>
            </w:pPr>
          </w:p>
        </w:tc>
        <w:tc>
          <w:tcPr>
            <w:tcW w:w="537" w:type="pct"/>
          </w:tcPr>
          <w:p w14:paraId="48DA1A41" w14:textId="77777777" w:rsidR="00E24265" w:rsidRPr="00615D4B" w:rsidRDefault="00E24265" w:rsidP="005F76AD">
            <w:pPr>
              <w:rPr>
                <w:rFonts w:ascii="標楷體" w:eastAsia="標楷體" w:hAnsi="標楷體"/>
              </w:rPr>
            </w:pPr>
          </w:p>
        </w:tc>
        <w:tc>
          <w:tcPr>
            <w:tcW w:w="299" w:type="pct"/>
          </w:tcPr>
          <w:p w14:paraId="722E0A0D" w14:textId="77777777" w:rsidR="00E24265" w:rsidRPr="00615D4B" w:rsidRDefault="00E24265" w:rsidP="005F76AD">
            <w:pPr>
              <w:rPr>
                <w:rFonts w:ascii="標楷體" w:eastAsia="標楷體" w:hAnsi="標楷體"/>
              </w:rPr>
            </w:pPr>
          </w:p>
        </w:tc>
        <w:tc>
          <w:tcPr>
            <w:tcW w:w="299" w:type="pct"/>
          </w:tcPr>
          <w:p w14:paraId="6B4477C7" w14:textId="77777777" w:rsidR="00E24265" w:rsidRPr="00615D4B" w:rsidRDefault="00E24265" w:rsidP="005F76AD">
            <w:pPr>
              <w:rPr>
                <w:rFonts w:ascii="標楷體" w:eastAsia="標楷體" w:hAnsi="標楷體"/>
              </w:rPr>
            </w:pPr>
          </w:p>
        </w:tc>
        <w:tc>
          <w:tcPr>
            <w:tcW w:w="1643" w:type="pct"/>
          </w:tcPr>
          <w:p w14:paraId="3CB3EC3A" w14:textId="77777777" w:rsidR="00E24265" w:rsidRPr="00615D4B" w:rsidRDefault="00E24265" w:rsidP="005F76AD">
            <w:pPr>
              <w:rPr>
                <w:rFonts w:ascii="標楷體" w:eastAsia="標楷體" w:hAnsi="標楷體"/>
              </w:rPr>
            </w:pPr>
          </w:p>
        </w:tc>
      </w:tr>
      <w:tr w:rsidR="00E24265" w:rsidRPr="00615D4B" w14:paraId="01AF79D4" w14:textId="77777777" w:rsidTr="005F76AD">
        <w:trPr>
          <w:trHeight w:val="291"/>
          <w:jc w:val="center"/>
        </w:trPr>
        <w:tc>
          <w:tcPr>
            <w:tcW w:w="219" w:type="pct"/>
          </w:tcPr>
          <w:p w14:paraId="37CE2101"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9D506F1" w14:textId="77777777" w:rsidR="00E24265" w:rsidRPr="00615D4B" w:rsidRDefault="00E24265" w:rsidP="005F76AD">
            <w:pPr>
              <w:rPr>
                <w:rFonts w:ascii="標楷體" w:eastAsia="標楷體" w:hAnsi="標楷體"/>
              </w:rPr>
            </w:pPr>
            <w:r w:rsidRPr="00F4452F">
              <w:rPr>
                <w:rFonts w:ascii="標楷體" w:eastAsia="標楷體" w:hAnsi="標楷體" w:hint="eastAsia"/>
              </w:rPr>
              <w:t>信用貸款債務簽約總金額</w:t>
            </w:r>
          </w:p>
        </w:tc>
        <w:tc>
          <w:tcPr>
            <w:tcW w:w="624" w:type="pct"/>
          </w:tcPr>
          <w:p w14:paraId="7C7834BF" w14:textId="77777777" w:rsidR="00E24265" w:rsidRPr="00615D4B" w:rsidRDefault="00E24265" w:rsidP="005F76AD">
            <w:pPr>
              <w:rPr>
                <w:rFonts w:ascii="標楷體" w:eastAsia="標楷體" w:hAnsi="標楷體"/>
              </w:rPr>
            </w:pPr>
          </w:p>
        </w:tc>
        <w:tc>
          <w:tcPr>
            <w:tcW w:w="624" w:type="pct"/>
          </w:tcPr>
          <w:p w14:paraId="2A8C847D" w14:textId="77777777" w:rsidR="00E24265" w:rsidRPr="00615D4B" w:rsidRDefault="00E24265" w:rsidP="005F76AD">
            <w:pPr>
              <w:rPr>
                <w:rFonts w:ascii="標楷體" w:eastAsia="標楷體" w:hAnsi="標楷體"/>
              </w:rPr>
            </w:pPr>
          </w:p>
        </w:tc>
        <w:tc>
          <w:tcPr>
            <w:tcW w:w="537" w:type="pct"/>
          </w:tcPr>
          <w:p w14:paraId="6BC3880C" w14:textId="77777777" w:rsidR="00E24265" w:rsidRPr="00615D4B" w:rsidRDefault="00E24265" w:rsidP="005F76AD">
            <w:pPr>
              <w:rPr>
                <w:rFonts w:ascii="標楷體" w:eastAsia="標楷體" w:hAnsi="標楷體"/>
              </w:rPr>
            </w:pPr>
          </w:p>
        </w:tc>
        <w:tc>
          <w:tcPr>
            <w:tcW w:w="299" w:type="pct"/>
          </w:tcPr>
          <w:p w14:paraId="47472FFE" w14:textId="77777777" w:rsidR="00E24265" w:rsidRPr="00615D4B" w:rsidRDefault="00E24265" w:rsidP="005F76AD">
            <w:pPr>
              <w:rPr>
                <w:rFonts w:ascii="標楷體" w:eastAsia="標楷體" w:hAnsi="標楷體"/>
              </w:rPr>
            </w:pPr>
          </w:p>
        </w:tc>
        <w:tc>
          <w:tcPr>
            <w:tcW w:w="299" w:type="pct"/>
          </w:tcPr>
          <w:p w14:paraId="1108F207" w14:textId="77777777" w:rsidR="00E24265" w:rsidRPr="00615D4B" w:rsidRDefault="00E24265" w:rsidP="005F76AD">
            <w:pPr>
              <w:rPr>
                <w:rFonts w:ascii="標楷體" w:eastAsia="標楷體" w:hAnsi="標楷體"/>
              </w:rPr>
            </w:pPr>
          </w:p>
        </w:tc>
        <w:tc>
          <w:tcPr>
            <w:tcW w:w="1643" w:type="pct"/>
          </w:tcPr>
          <w:p w14:paraId="1F39A659" w14:textId="77777777" w:rsidR="00E24265" w:rsidRPr="00615D4B" w:rsidRDefault="00E24265" w:rsidP="005F76AD">
            <w:pPr>
              <w:rPr>
                <w:rFonts w:ascii="標楷體" w:eastAsia="標楷體" w:hAnsi="標楷體"/>
              </w:rPr>
            </w:pPr>
          </w:p>
        </w:tc>
      </w:tr>
      <w:tr w:rsidR="00E24265" w:rsidRPr="00615D4B" w14:paraId="06B32C02" w14:textId="77777777" w:rsidTr="005F76AD">
        <w:trPr>
          <w:trHeight w:val="291"/>
          <w:jc w:val="center"/>
        </w:trPr>
        <w:tc>
          <w:tcPr>
            <w:tcW w:w="219" w:type="pct"/>
          </w:tcPr>
          <w:p w14:paraId="43E17728"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3BA51BC4" w14:textId="77777777" w:rsidR="00E24265" w:rsidRPr="00615D4B" w:rsidRDefault="00E24265" w:rsidP="005F76AD">
            <w:pPr>
              <w:rPr>
                <w:rFonts w:ascii="標楷體" w:eastAsia="標楷體" w:hAnsi="標楷體"/>
              </w:rPr>
            </w:pPr>
            <w:r w:rsidRPr="00F4452F">
              <w:rPr>
                <w:rFonts w:ascii="標楷體" w:eastAsia="標楷體" w:hAnsi="標楷體" w:hint="eastAsia"/>
              </w:rPr>
              <w:t>依民法第323條計算之信用貸款債務總金額</w:t>
            </w:r>
          </w:p>
        </w:tc>
        <w:tc>
          <w:tcPr>
            <w:tcW w:w="624" w:type="pct"/>
          </w:tcPr>
          <w:p w14:paraId="4826FDB4" w14:textId="77777777" w:rsidR="00E24265" w:rsidRPr="00615D4B" w:rsidRDefault="00E24265" w:rsidP="005F76AD">
            <w:pPr>
              <w:rPr>
                <w:rFonts w:ascii="標楷體" w:eastAsia="標楷體" w:hAnsi="標楷體"/>
              </w:rPr>
            </w:pPr>
          </w:p>
        </w:tc>
        <w:tc>
          <w:tcPr>
            <w:tcW w:w="624" w:type="pct"/>
          </w:tcPr>
          <w:p w14:paraId="1ADFB184" w14:textId="77777777" w:rsidR="00E24265" w:rsidRPr="00615D4B" w:rsidRDefault="00E24265" w:rsidP="005F76AD">
            <w:pPr>
              <w:rPr>
                <w:rFonts w:ascii="標楷體" w:eastAsia="標楷體" w:hAnsi="標楷體"/>
              </w:rPr>
            </w:pPr>
          </w:p>
        </w:tc>
        <w:tc>
          <w:tcPr>
            <w:tcW w:w="537" w:type="pct"/>
          </w:tcPr>
          <w:p w14:paraId="12A9E79A" w14:textId="77777777" w:rsidR="00E24265" w:rsidRPr="00615D4B" w:rsidRDefault="00E24265" w:rsidP="005F76AD">
            <w:pPr>
              <w:rPr>
                <w:rFonts w:ascii="標楷體" w:eastAsia="標楷體" w:hAnsi="標楷體"/>
              </w:rPr>
            </w:pPr>
          </w:p>
        </w:tc>
        <w:tc>
          <w:tcPr>
            <w:tcW w:w="299" w:type="pct"/>
          </w:tcPr>
          <w:p w14:paraId="1B26BFD6" w14:textId="77777777" w:rsidR="00E24265" w:rsidRPr="00615D4B" w:rsidRDefault="00E24265" w:rsidP="005F76AD">
            <w:pPr>
              <w:rPr>
                <w:rFonts w:ascii="標楷體" w:eastAsia="標楷體" w:hAnsi="標楷體"/>
              </w:rPr>
            </w:pPr>
          </w:p>
        </w:tc>
        <w:tc>
          <w:tcPr>
            <w:tcW w:w="299" w:type="pct"/>
          </w:tcPr>
          <w:p w14:paraId="389A33C2" w14:textId="77777777" w:rsidR="00E24265" w:rsidRPr="00615D4B" w:rsidRDefault="00E24265" w:rsidP="005F76AD">
            <w:pPr>
              <w:rPr>
                <w:rFonts w:ascii="標楷體" w:eastAsia="標楷體" w:hAnsi="標楷體"/>
              </w:rPr>
            </w:pPr>
          </w:p>
        </w:tc>
        <w:tc>
          <w:tcPr>
            <w:tcW w:w="1643" w:type="pct"/>
          </w:tcPr>
          <w:p w14:paraId="0EC06A1A" w14:textId="77777777" w:rsidR="00E24265" w:rsidRPr="00615D4B" w:rsidRDefault="00E24265" w:rsidP="005F76AD">
            <w:pPr>
              <w:rPr>
                <w:rFonts w:ascii="標楷體" w:eastAsia="標楷體" w:hAnsi="標楷體"/>
              </w:rPr>
            </w:pPr>
          </w:p>
        </w:tc>
      </w:tr>
      <w:tr w:rsidR="00E24265" w:rsidRPr="00615D4B" w14:paraId="5EE5B2BC" w14:textId="77777777" w:rsidTr="005F76AD">
        <w:trPr>
          <w:trHeight w:val="291"/>
          <w:jc w:val="center"/>
        </w:trPr>
        <w:tc>
          <w:tcPr>
            <w:tcW w:w="219" w:type="pct"/>
          </w:tcPr>
          <w:p w14:paraId="22AC03E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3C1F3B3E" w14:textId="77777777" w:rsidR="00E24265" w:rsidRPr="00615D4B" w:rsidRDefault="00E24265" w:rsidP="005F76AD">
            <w:pPr>
              <w:rPr>
                <w:rFonts w:ascii="標楷體" w:eastAsia="標楷體" w:hAnsi="標楷體"/>
              </w:rPr>
            </w:pPr>
            <w:r w:rsidRPr="00F4452F">
              <w:rPr>
                <w:rFonts w:ascii="標楷體" w:eastAsia="標楷體" w:hAnsi="標楷體" w:hint="eastAsia"/>
              </w:rPr>
              <w:t>現金卡債務簽約總金額</w:t>
            </w:r>
          </w:p>
        </w:tc>
        <w:tc>
          <w:tcPr>
            <w:tcW w:w="624" w:type="pct"/>
          </w:tcPr>
          <w:p w14:paraId="15309071" w14:textId="77777777" w:rsidR="00E24265" w:rsidRPr="00615D4B" w:rsidRDefault="00E24265" w:rsidP="005F76AD">
            <w:pPr>
              <w:rPr>
                <w:rFonts w:ascii="標楷體" w:eastAsia="標楷體" w:hAnsi="標楷體"/>
              </w:rPr>
            </w:pPr>
          </w:p>
        </w:tc>
        <w:tc>
          <w:tcPr>
            <w:tcW w:w="624" w:type="pct"/>
          </w:tcPr>
          <w:p w14:paraId="03220D81" w14:textId="77777777" w:rsidR="00E24265" w:rsidRPr="00615D4B" w:rsidRDefault="00E24265" w:rsidP="005F76AD">
            <w:pPr>
              <w:rPr>
                <w:rFonts w:ascii="標楷體" w:eastAsia="標楷體" w:hAnsi="標楷體"/>
              </w:rPr>
            </w:pPr>
          </w:p>
        </w:tc>
        <w:tc>
          <w:tcPr>
            <w:tcW w:w="537" w:type="pct"/>
          </w:tcPr>
          <w:p w14:paraId="4C6CC828" w14:textId="77777777" w:rsidR="00E24265" w:rsidRPr="00615D4B" w:rsidRDefault="00E24265" w:rsidP="005F76AD">
            <w:pPr>
              <w:rPr>
                <w:rFonts w:ascii="標楷體" w:eastAsia="標楷體" w:hAnsi="標楷體"/>
              </w:rPr>
            </w:pPr>
          </w:p>
        </w:tc>
        <w:tc>
          <w:tcPr>
            <w:tcW w:w="299" w:type="pct"/>
          </w:tcPr>
          <w:p w14:paraId="04478C84" w14:textId="77777777" w:rsidR="00E24265" w:rsidRPr="00615D4B" w:rsidRDefault="00E24265" w:rsidP="005F76AD">
            <w:pPr>
              <w:rPr>
                <w:rFonts w:ascii="標楷體" w:eastAsia="標楷體" w:hAnsi="標楷體"/>
              </w:rPr>
            </w:pPr>
          </w:p>
        </w:tc>
        <w:tc>
          <w:tcPr>
            <w:tcW w:w="299" w:type="pct"/>
          </w:tcPr>
          <w:p w14:paraId="47E6503C" w14:textId="77777777" w:rsidR="00E24265" w:rsidRPr="00615D4B" w:rsidRDefault="00E24265" w:rsidP="005F76AD">
            <w:pPr>
              <w:rPr>
                <w:rFonts w:ascii="標楷體" w:eastAsia="標楷體" w:hAnsi="標楷體"/>
              </w:rPr>
            </w:pPr>
          </w:p>
        </w:tc>
        <w:tc>
          <w:tcPr>
            <w:tcW w:w="1643" w:type="pct"/>
          </w:tcPr>
          <w:p w14:paraId="69A0F50C" w14:textId="77777777" w:rsidR="00E24265" w:rsidRPr="00615D4B" w:rsidRDefault="00E24265" w:rsidP="005F76AD">
            <w:pPr>
              <w:rPr>
                <w:rFonts w:ascii="標楷體" w:eastAsia="標楷體" w:hAnsi="標楷體"/>
              </w:rPr>
            </w:pPr>
          </w:p>
        </w:tc>
      </w:tr>
      <w:tr w:rsidR="00E24265" w:rsidRPr="00615D4B" w14:paraId="72FDC7AD" w14:textId="77777777" w:rsidTr="005F76AD">
        <w:trPr>
          <w:trHeight w:val="291"/>
          <w:jc w:val="center"/>
        </w:trPr>
        <w:tc>
          <w:tcPr>
            <w:tcW w:w="219" w:type="pct"/>
          </w:tcPr>
          <w:p w14:paraId="2D06CD49"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8FE2E13" w14:textId="77777777" w:rsidR="00E24265" w:rsidRPr="00615D4B" w:rsidRDefault="00E24265" w:rsidP="005F76AD">
            <w:pPr>
              <w:rPr>
                <w:rFonts w:ascii="標楷體" w:eastAsia="標楷體" w:hAnsi="標楷體"/>
              </w:rPr>
            </w:pPr>
            <w:r w:rsidRPr="00F4452F">
              <w:rPr>
                <w:rFonts w:ascii="標楷體" w:eastAsia="標楷體" w:hAnsi="標楷體" w:hint="eastAsia"/>
              </w:rPr>
              <w:t>依民法第323條計算之現金卡債務總金額</w:t>
            </w:r>
          </w:p>
        </w:tc>
        <w:tc>
          <w:tcPr>
            <w:tcW w:w="624" w:type="pct"/>
          </w:tcPr>
          <w:p w14:paraId="4A3A96D2" w14:textId="77777777" w:rsidR="00E24265" w:rsidRPr="00615D4B" w:rsidRDefault="00E24265" w:rsidP="005F76AD">
            <w:pPr>
              <w:rPr>
                <w:rFonts w:ascii="標楷體" w:eastAsia="標楷體" w:hAnsi="標楷體"/>
              </w:rPr>
            </w:pPr>
          </w:p>
        </w:tc>
        <w:tc>
          <w:tcPr>
            <w:tcW w:w="624" w:type="pct"/>
          </w:tcPr>
          <w:p w14:paraId="44B8E34F" w14:textId="77777777" w:rsidR="00E24265" w:rsidRPr="00615D4B" w:rsidRDefault="00E24265" w:rsidP="005F76AD">
            <w:pPr>
              <w:rPr>
                <w:rFonts w:ascii="標楷體" w:eastAsia="標楷體" w:hAnsi="標楷體"/>
              </w:rPr>
            </w:pPr>
          </w:p>
        </w:tc>
        <w:tc>
          <w:tcPr>
            <w:tcW w:w="537" w:type="pct"/>
          </w:tcPr>
          <w:p w14:paraId="03F5328F" w14:textId="77777777" w:rsidR="00E24265" w:rsidRPr="00615D4B" w:rsidRDefault="00E24265" w:rsidP="005F76AD">
            <w:pPr>
              <w:rPr>
                <w:rFonts w:ascii="標楷體" w:eastAsia="標楷體" w:hAnsi="標楷體"/>
              </w:rPr>
            </w:pPr>
          </w:p>
        </w:tc>
        <w:tc>
          <w:tcPr>
            <w:tcW w:w="299" w:type="pct"/>
          </w:tcPr>
          <w:p w14:paraId="70A137CB" w14:textId="77777777" w:rsidR="00E24265" w:rsidRPr="00615D4B" w:rsidRDefault="00E24265" w:rsidP="005F76AD">
            <w:pPr>
              <w:rPr>
                <w:rFonts w:ascii="標楷體" w:eastAsia="標楷體" w:hAnsi="標楷體"/>
              </w:rPr>
            </w:pPr>
          </w:p>
        </w:tc>
        <w:tc>
          <w:tcPr>
            <w:tcW w:w="299" w:type="pct"/>
          </w:tcPr>
          <w:p w14:paraId="73E64826" w14:textId="77777777" w:rsidR="00E24265" w:rsidRPr="00615D4B" w:rsidRDefault="00E24265" w:rsidP="005F76AD">
            <w:pPr>
              <w:rPr>
                <w:rFonts w:ascii="標楷體" w:eastAsia="標楷體" w:hAnsi="標楷體"/>
              </w:rPr>
            </w:pPr>
          </w:p>
        </w:tc>
        <w:tc>
          <w:tcPr>
            <w:tcW w:w="1643" w:type="pct"/>
          </w:tcPr>
          <w:p w14:paraId="646ADF1A" w14:textId="77777777" w:rsidR="00E24265" w:rsidRPr="00615D4B" w:rsidRDefault="00E24265" w:rsidP="005F76AD">
            <w:pPr>
              <w:rPr>
                <w:rFonts w:ascii="標楷體" w:eastAsia="標楷體" w:hAnsi="標楷體"/>
              </w:rPr>
            </w:pPr>
          </w:p>
        </w:tc>
      </w:tr>
      <w:tr w:rsidR="00E24265" w:rsidRPr="00615D4B" w14:paraId="7C356665" w14:textId="77777777" w:rsidTr="005F76AD">
        <w:trPr>
          <w:trHeight w:val="291"/>
          <w:jc w:val="center"/>
        </w:trPr>
        <w:tc>
          <w:tcPr>
            <w:tcW w:w="219" w:type="pct"/>
          </w:tcPr>
          <w:p w14:paraId="0CE232E2"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CC6C577" w14:textId="77777777" w:rsidR="00E24265" w:rsidRPr="00615D4B" w:rsidRDefault="00E24265" w:rsidP="005F76AD">
            <w:pPr>
              <w:rPr>
                <w:rFonts w:ascii="標楷體" w:eastAsia="標楷體" w:hAnsi="標楷體"/>
              </w:rPr>
            </w:pPr>
            <w:r w:rsidRPr="00F4452F">
              <w:rPr>
                <w:rFonts w:ascii="標楷體" w:eastAsia="標楷體" w:hAnsi="標楷體" w:hint="eastAsia"/>
              </w:rPr>
              <w:t>信用卡債務</w:t>
            </w:r>
            <w:r w:rsidRPr="00F4452F">
              <w:rPr>
                <w:rFonts w:ascii="標楷體" w:eastAsia="標楷體" w:hAnsi="標楷體" w:hint="eastAsia"/>
              </w:rPr>
              <w:lastRenderedPageBreak/>
              <w:t>簽約總金額</w:t>
            </w:r>
          </w:p>
        </w:tc>
        <w:tc>
          <w:tcPr>
            <w:tcW w:w="624" w:type="pct"/>
          </w:tcPr>
          <w:p w14:paraId="50925D5E" w14:textId="77777777" w:rsidR="00E24265" w:rsidRPr="00615D4B" w:rsidRDefault="00E24265" w:rsidP="005F76AD">
            <w:pPr>
              <w:rPr>
                <w:rFonts w:ascii="標楷體" w:eastAsia="標楷體" w:hAnsi="標楷體"/>
              </w:rPr>
            </w:pPr>
          </w:p>
        </w:tc>
        <w:tc>
          <w:tcPr>
            <w:tcW w:w="624" w:type="pct"/>
          </w:tcPr>
          <w:p w14:paraId="1A14B1A6" w14:textId="77777777" w:rsidR="00E24265" w:rsidRPr="00615D4B" w:rsidRDefault="00E24265" w:rsidP="005F76AD">
            <w:pPr>
              <w:rPr>
                <w:rFonts w:ascii="標楷體" w:eastAsia="標楷體" w:hAnsi="標楷體"/>
              </w:rPr>
            </w:pPr>
          </w:p>
        </w:tc>
        <w:tc>
          <w:tcPr>
            <w:tcW w:w="537" w:type="pct"/>
          </w:tcPr>
          <w:p w14:paraId="26EFE042" w14:textId="77777777" w:rsidR="00E24265" w:rsidRPr="00615D4B" w:rsidRDefault="00E24265" w:rsidP="005F76AD">
            <w:pPr>
              <w:rPr>
                <w:rFonts w:ascii="標楷體" w:eastAsia="標楷體" w:hAnsi="標楷體"/>
              </w:rPr>
            </w:pPr>
          </w:p>
        </w:tc>
        <w:tc>
          <w:tcPr>
            <w:tcW w:w="299" w:type="pct"/>
          </w:tcPr>
          <w:p w14:paraId="5B7B0B3B" w14:textId="77777777" w:rsidR="00E24265" w:rsidRPr="00615D4B" w:rsidRDefault="00E24265" w:rsidP="005F76AD">
            <w:pPr>
              <w:rPr>
                <w:rFonts w:ascii="標楷體" w:eastAsia="標楷體" w:hAnsi="標楷體"/>
              </w:rPr>
            </w:pPr>
          </w:p>
        </w:tc>
        <w:tc>
          <w:tcPr>
            <w:tcW w:w="299" w:type="pct"/>
          </w:tcPr>
          <w:p w14:paraId="1A6ACCAC" w14:textId="77777777" w:rsidR="00E24265" w:rsidRPr="00615D4B" w:rsidRDefault="00E24265" w:rsidP="005F76AD">
            <w:pPr>
              <w:rPr>
                <w:rFonts w:ascii="標楷體" w:eastAsia="標楷體" w:hAnsi="標楷體"/>
              </w:rPr>
            </w:pPr>
          </w:p>
        </w:tc>
        <w:tc>
          <w:tcPr>
            <w:tcW w:w="1643" w:type="pct"/>
          </w:tcPr>
          <w:p w14:paraId="0E3AAE17" w14:textId="77777777" w:rsidR="00E24265" w:rsidRPr="00615D4B" w:rsidRDefault="00E24265" w:rsidP="005F76AD">
            <w:pPr>
              <w:rPr>
                <w:rFonts w:ascii="標楷體" w:eastAsia="標楷體" w:hAnsi="標楷體"/>
              </w:rPr>
            </w:pPr>
          </w:p>
        </w:tc>
      </w:tr>
      <w:tr w:rsidR="00E24265" w:rsidRPr="00615D4B" w14:paraId="44EC8119" w14:textId="77777777" w:rsidTr="005F76AD">
        <w:trPr>
          <w:trHeight w:val="291"/>
          <w:jc w:val="center"/>
        </w:trPr>
        <w:tc>
          <w:tcPr>
            <w:tcW w:w="219" w:type="pct"/>
          </w:tcPr>
          <w:p w14:paraId="27A619D1"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2A393AC6" w14:textId="77777777" w:rsidR="00E24265" w:rsidRPr="00615D4B" w:rsidRDefault="00E24265" w:rsidP="005F76AD">
            <w:pPr>
              <w:rPr>
                <w:rFonts w:ascii="標楷體" w:eastAsia="標楷體" w:hAnsi="標楷體"/>
              </w:rPr>
            </w:pPr>
            <w:r w:rsidRPr="00F4452F">
              <w:rPr>
                <w:rFonts w:ascii="標楷體" w:eastAsia="標楷體" w:hAnsi="標楷體" w:hint="eastAsia"/>
              </w:rPr>
              <w:t>依民法第323條計算之信用卡債務總金額</w:t>
            </w:r>
          </w:p>
        </w:tc>
        <w:tc>
          <w:tcPr>
            <w:tcW w:w="624" w:type="pct"/>
          </w:tcPr>
          <w:p w14:paraId="70907B38" w14:textId="77777777" w:rsidR="00E24265" w:rsidRPr="00615D4B" w:rsidRDefault="00E24265" w:rsidP="005F76AD">
            <w:pPr>
              <w:rPr>
                <w:rFonts w:ascii="標楷體" w:eastAsia="標楷體" w:hAnsi="標楷體"/>
              </w:rPr>
            </w:pPr>
          </w:p>
        </w:tc>
        <w:tc>
          <w:tcPr>
            <w:tcW w:w="624" w:type="pct"/>
          </w:tcPr>
          <w:p w14:paraId="71D40382" w14:textId="77777777" w:rsidR="00E24265" w:rsidRPr="00615D4B" w:rsidRDefault="00E24265" w:rsidP="005F76AD">
            <w:pPr>
              <w:rPr>
                <w:rFonts w:ascii="標楷體" w:eastAsia="標楷體" w:hAnsi="標楷體"/>
              </w:rPr>
            </w:pPr>
          </w:p>
        </w:tc>
        <w:tc>
          <w:tcPr>
            <w:tcW w:w="537" w:type="pct"/>
          </w:tcPr>
          <w:p w14:paraId="6D978F48" w14:textId="77777777" w:rsidR="00E24265" w:rsidRPr="00615D4B" w:rsidRDefault="00E24265" w:rsidP="005F76AD">
            <w:pPr>
              <w:rPr>
                <w:rFonts w:ascii="標楷體" w:eastAsia="標楷體" w:hAnsi="標楷體"/>
              </w:rPr>
            </w:pPr>
          </w:p>
        </w:tc>
        <w:tc>
          <w:tcPr>
            <w:tcW w:w="299" w:type="pct"/>
          </w:tcPr>
          <w:p w14:paraId="6A609D23" w14:textId="77777777" w:rsidR="00E24265" w:rsidRPr="00615D4B" w:rsidRDefault="00E24265" w:rsidP="005F76AD">
            <w:pPr>
              <w:rPr>
                <w:rFonts w:ascii="標楷體" w:eastAsia="標楷體" w:hAnsi="標楷體"/>
              </w:rPr>
            </w:pPr>
          </w:p>
        </w:tc>
        <w:tc>
          <w:tcPr>
            <w:tcW w:w="299" w:type="pct"/>
          </w:tcPr>
          <w:p w14:paraId="17793BC8" w14:textId="77777777" w:rsidR="00E24265" w:rsidRPr="00615D4B" w:rsidRDefault="00E24265" w:rsidP="005F76AD">
            <w:pPr>
              <w:rPr>
                <w:rFonts w:ascii="標楷體" w:eastAsia="標楷體" w:hAnsi="標楷體"/>
              </w:rPr>
            </w:pPr>
          </w:p>
        </w:tc>
        <w:tc>
          <w:tcPr>
            <w:tcW w:w="1643" w:type="pct"/>
          </w:tcPr>
          <w:p w14:paraId="20F728FF" w14:textId="77777777" w:rsidR="00E24265" w:rsidRPr="00615D4B" w:rsidRDefault="00E24265" w:rsidP="005F76AD">
            <w:pPr>
              <w:rPr>
                <w:rFonts w:ascii="標楷體" w:eastAsia="標楷體" w:hAnsi="標楷體"/>
              </w:rPr>
            </w:pPr>
          </w:p>
        </w:tc>
      </w:tr>
      <w:tr w:rsidR="00E24265" w:rsidRPr="00615D4B" w14:paraId="2F0A03EB" w14:textId="77777777" w:rsidTr="005F76AD">
        <w:trPr>
          <w:trHeight w:val="291"/>
          <w:jc w:val="center"/>
        </w:trPr>
        <w:tc>
          <w:tcPr>
            <w:tcW w:w="219" w:type="pct"/>
          </w:tcPr>
          <w:p w14:paraId="40217A58"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F5F48C6" w14:textId="77777777" w:rsidR="00E24265" w:rsidRPr="00615D4B" w:rsidRDefault="00E24265" w:rsidP="005F76AD">
            <w:pPr>
              <w:rPr>
                <w:rFonts w:ascii="標楷體" w:eastAsia="標楷體" w:hAnsi="標楷體"/>
              </w:rPr>
            </w:pPr>
            <w:r w:rsidRPr="00F4452F">
              <w:rPr>
                <w:rFonts w:ascii="標楷體" w:eastAsia="標楷體" w:hAnsi="標楷體" w:hint="eastAsia"/>
              </w:rPr>
              <w:t>簽約總債務金額</w:t>
            </w:r>
          </w:p>
        </w:tc>
        <w:tc>
          <w:tcPr>
            <w:tcW w:w="624" w:type="pct"/>
          </w:tcPr>
          <w:p w14:paraId="6577C6B8" w14:textId="77777777" w:rsidR="00E24265" w:rsidRPr="00615D4B" w:rsidRDefault="00E24265" w:rsidP="005F76AD">
            <w:pPr>
              <w:rPr>
                <w:rFonts w:ascii="標楷體" w:eastAsia="標楷體" w:hAnsi="標楷體"/>
              </w:rPr>
            </w:pPr>
          </w:p>
        </w:tc>
        <w:tc>
          <w:tcPr>
            <w:tcW w:w="624" w:type="pct"/>
          </w:tcPr>
          <w:p w14:paraId="3F0F652C" w14:textId="77777777" w:rsidR="00E24265" w:rsidRPr="00615D4B" w:rsidRDefault="00E24265" w:rsidP="005F76AD">
            <w:pPr>
              <w:rPr>
                <w:rFonts w:ascii="標楷體" w:eastAsia="標楷體" w:hAnsi="標楷體"/>
              </w:rPr>
            </w:pPr>
          </w:p>
        </w:tc>
        <w:tc>
          <w:tcPr>
            <w:tcW w:w="537" w:type="pct"/>
          </w:tcPr>
          <w:p w14:paraId="4CA92B24" w14:textId="77777777" w:rsidR="00E24265" w:rsidRPr="00615D4B" w:rsidRDefault="00E24265" w:rsidP="005F76AD">
            <w:pPr>
              <w:rPr>
                <w:rFonts w:ascii="標楷體" w:eastAsia="標楷體" w:hAnsi="標楷體"/>
              </w:rPr>
            </w:pPr>
          </w:p>
        </w:tc>
        <w:tc>
          <w:tcPr>
            <w:tcW w:w="299" w:type="pct"/>
          </w:tcPr>
          <w:p w14:paraId="10E8DBF9" w14:textId="77777777" w:rsidR="00E24265" w:rsidRPr="00615D4B" w:rsidRDefault="00E24265" w:rsidP="005F76AD">
            <w:pPr>
              <w:rPr>
                <w:rFonts w:ascii="標楷體" w:eastAsia="標楷體" w:hAnsi="標楷體"/>
              </w:rPr>
            </w:pPr>
          </w:p>
        </w:tc>
        <w:tc>
          <w:tcPr>
            <w:tcW w:w="299" w:type="pct"/>
          </w:tcPr>
          <w:p w14:paraId="504B9568" w14:textId="77777777" w:rsidR="00E24265" w:rsidRPr="00615D4B" w:rsidRDefault="00E24265" w:rsidP="005F76AD">
            <w:pPr>
              <w:rPr>
                <w:rFonts w:ascii="標楷體" w:eastAsia="標楷體" w:hAnsi="標楷體"/>
              </w:rPr>
            </w:pPr>
          </w:p>
        </w:tc>
        <w:tc>
          <w:tcPr>
            <w:tcW w:w="1643" w:type="pct"/>
          </w:tcPr>
          <w:p w14:paraId="7EAF883A" w14:textId="77777777" w:rsidR="00E24265" w:rsidRPr="00615D4B" w:rsidRDefault="00E24265" w:rsidP="005F76AD">
            <w:pPr>
              <w:rPr>
                <w:rFonts w:ascii="標楷體" w:eastAsia="標楷體" w:hAnsi="標楷體"/>
              </w:rPr>
            </w:pPr>
          </w:p>
        </w:tc>
      </w:tr>
      <w:tr w:rsidR="00E24265" w:rsidRPr="00615D4B" w14:paraId="0A9A43D5" w14:textId="77777777" w:rsidTr="005F76AD">
        <w:trPr>
          <w:trHeight w:val="291"/>
          <w:jc w:val="center"/>
        </w:trPr>
        <w:tc>
          <w:tcPr>
            <w:tcW w:w="219" w:type="pct"/>
          </w:tcPr>
          <w:p w14:paraId="2E45291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2E46EFBD" w14:textId="77777777" w:rsidR="00E24265" w:rsidRPr="00615D4B" w:rsidRDefault="00E24265" w:rsidP="005F76AD">
            <w:pPr>
              <w:rPr>
                <w:rFonts w:ascii="標楷體" w:eastAsia="標楷體" w:hAnsi="標楷體"/>
              </w:rPr>
            </w:pPr>
            <w:r w:rsidRPr="00F4452F">
              <w:rPr>
                <w:rFonts w:ascii="標楷體" w:eastAsia="標楷體" w:hAnsi="標楷體" w:hint="eastAsia"/>
              </w:rPr>
              <w:t>依民法第323條計算之債務總金額</w:t>
            </w:r>
          </w:p>
        </w:tc>
        <w:tc>
          <w:tcPr>
            <w:tcW w:w="624" w:type="pct"/>
          </w:tcPr>
          <w:p w14:paraId="7267F3F5" w14:textId="77777777" w:rsidR="00E24265" w:rsidRPr="00615D4B" w:rsidRDefault="00E24265" w:rsidP="005F76AD">
            <w:pPr>
              <w:rPr>
                <w:rFonts w:ascii="標楷體" w:eastAsia="標楷體" w:hAnsi="標楷體"/>
              </w:rPr>
            </w:pPr>
          </w:p>
        </w:tc>
        <w:tc>
          <w:tcPr>
            <w:tcW w:w="624" w:type="pct"/>
          </w:tcPr>
          <w:p w14:paraId="1906F717" w14:textId="77777777" w:rsidR="00E24265" w:rsidRPr="00615D4B" w:rsidRDefault="00E24265" w:rsidP="005F76AD">
            <w:pPr>
              <w:rPr>
                <w:rFonts w:ascii="標楷體" w:eastAsia="標楷體" w:hAnsi="標楷體"/>
              </w:rPr>
            </w:pPr>
          </w:p>
        </w:tc>
        <w:tc>
          <w:tcPr>
            <w:tcW w:w="537" w:type="pct"/>
          </w:tcPr>
          <w:p w14:paraId="3B41F536" w14:textId="77777777" w:rsidR="00E24265" w:rsidRPr="00615D4B" w:rsidRDefault="00E24265" w:rsidP="005F76AD">
            <w:pPr>
              <w:rPr>
                <w:rFonts w:ascii="標楷體" w:eastAsia="標楷體" w:hAnsi="標楷體"/>
              </w:rPr>
            </w:pPr>
          </w:p>
        </w:tc>
        <w:tc>
          <w:tcPr>
            <w:tcW w:w="299" w:type="pct"/>
          </w:tcPr>
          <w:p w14:paraId="6C68F9DF" w14:textId="77777777" w:rsidR="00E24265" w:rsidRPr="00615D4B" w:rsidRDefault="00E24265" w:rsidP="005F76AD">
            <w:pPr>
              <w:rPr>
                <w:rFonts w:ascii="標楷體" w:eastAsia="標楷體" w:hAnsi="標楷體"/>
              </w:rPr>
            </w:pPr>
          </w:p>
        </w:tc>
        <w:tc>
          <w:tcPr>
            <w:tcW w:w="299" w:type="pct"/>
          </w:tcPr>
          <w:p w14:paraId="1246D760" w14:textId="77777777" w:rsidR="00E24265" w:rsidRPr="00615D4B" w:rsidRDefault="00E24265" w:rsidP="005F76AD">
            <w:pPr>
              <w:rPr>
                <w:rFonts w:ascii="標楷體" w:eastAsia="標楷體" w:hAnsi="標楷體"/>
              </w:rPr>
            </w:pPr>
          </w:p>
        </w:tc>
        <w:tc>
          <w:tcPr>
            <w:tcW w:w="1643" w:type="pct"/>
          </w:tcPr>
          <w:p w14:paraId="42C13EFD" w14:textId="77777777" w:rsidR="00E24265" w:rsidRPr="00615D4B" w:rsidRDefault="00E24265" w:rsidP="005F76AD">
            <w:pPr>
              <w:rPr>
                <w:rFonts w:ascii="標楷體" w:eastAsia="標楷體" w:hAnsi="標楷體"/>
              </w:rPr>
            </w:pPr>
          </w:p>
        </w:tc>
      </w:tr>
      <w:tr w:rsidR="00E24265" w:rsidRPr="00615D4B" w14:paraId="21AA3DDF" w14:textId="77777777" w:rsidTr="005F76AD">
        <w:trPr>
          <w:trHeight w:val="291"/>
          <w:jc w:val="center"/>
        </w:trPr>
        <w:tc>
          <w:tcPr>
            <w:tcW w:w="219" w:type="pct"/>
          </w:tcPr>
          <w:p w14:paraId="5B2906A3"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4FF08743" w14:textId="77777777" w:rsidR="00E24265" w:rsidRPr="00615D4B" w:rsidRDefault="00E24265" w:rsidP="005F76AD">
            <w:pPr>
              <w:rPr>
                <w:rFonts w:ascii="標楷體" w:eastAsia="標楷體" w:hAnsi="標楷體"/>
              </w:rPr>
            </w:pPr>
            <w:r w:rsidRPr="00F4452F">
              <w:rPr>
                <w:rFonts w:ascii="標楷體" w:eastAsia="標楷體" w:hAnsi="標楷體" w:hint="eastAsia"/>
              </w:rPr>
              <w:t>面談日期</w:t>
            </w:r>
          </w:p>
        </w:tc>
        <w:tc>
          <w:tcPr>
            <w:tcW w:w="624" w:type="pct"/>
          </w:tcPr>
          <w:p w14:paraId="5981EC55" w14:textId="77777777" w:rsidR="00E24265" w:rsidRPr="00615D4B" w:rsidRDefault="00E24265" w:rsidP="005F76AD">
            <w:pPr>
              <w:rPr>
                <w:rFonts w:ascii="標楷體" w:eastAsia="標楷體" w:hAnsi="標楷體"/>
              </w:rPr>
            </w:pPr>
          </w:p>
        </w:tc>
        <w:tc>
          <w:tcPr>
            <w:tcW w:w="624" w:type="pct"/>
          </w:tcPr>
          <w:p w14:paraId="68544E4C" w14:textId="77777777" w:rsidR="00E24265" w:rsidRPr="00615D4B" w:rsidRDefault="00E24265" w:rsidP="005F76AD">
            <w:pPr>
              <w:rPr>
                <w:rFonts w:ascii="標楷體" w:eastAsia="標楷體" w:hAnsi="標楷體"/>
              </w:rPr>
            </w:pPr>
          </w:p>
        </w:tc>
        <w:tc>
          <w:tcPr>
            <w:tcW w:w="537" w:type="pct"/>
          </w:tcPr>
          <w:p w14:paraId="054C9626" w14:textId="77777777" w:rsidR="00E24265" w:rsidRPr="00615D4B" w:rsidRDefault="00E24265" w:rsidP="005F76AD">
            <w:pPr>
              <w:rPr>
                <w:rFonts w:ascii="標楷體" w:eastAsia="標楷體" w:hAnsi="標楷體"/>
              </w:rPr>
            </w:pPr>
          </w:p>
        </w:tc>
        <w:tc>
          <w:tcPr>
            <w:tcW w:w="299" w:type="pct"/>
          </w:tcPr>
          <w:p w14:paraId="6628EFCB" w14:textId="77777777" w:rsidR="00E24265" w:rsidRPr="00615D4B" w:rsidRDefault="00E24265" w:rsidP="005F76AD">
            <w:pPr>
              <w:rPr>
                <w:rFonts w:ascii="標楷體" w:eastAsia="標楷體" w:hAnsi="標楷體"/>
              </w:rPr>
            </w:pPr>
          </w:p>
        </w:tc>
        <w:tc>
          <w:tcPr>
            <w:tcW w:w="299" w:type="pct"/>
          </w:tcPr>
          <w:p w14:paraId="4B841D3B" w14:textId="77777777" w:rsidR="00E24265" w:rsidRPr="00615D4B" w:rsidRDefault="00E24265" w:rsidP="005F76AD">
            <w:pPr>
              <w:rPr>
                <w:rFonts w:ascii="標楷體" w:eastAsia="標楷體" w:hAnsi="標楷體"/>
              </w:rPr>
            </w:pPr>
          </w:p>
        </w:tc>
        <w:tc>
          <w:tcPr>
            <w:tcW w:w="1643" w:type="pct"/>
          </w:tcPr>
          <w:p w14:paraId="26623C26" w14:textId="77777777" w:rsidR="00E24265" w:rsidRPr="00615D4B" w:rsidRDefault="00E24265" w:rsidP="005F76AD">
            <w:pPr>
              <w:rPr>
                <w:rFonts w:ascii="標楷體" w:eastAsia="標楷體" w:hAnsi="標楷體"/>
              </w:rPr>
            </w:pPr>
          </w:p>
        </w:tc>
      </w:tr>
      <w:tr w:rsidR="00E24265" w:rsidRPr="00615D4B" w14:paraId="566FB4D9" w14:textId="77777777" w:rsidTr="005F76AD">
        <w:trPr>
          <w:trHeight w:val="291"/>
          <w:jc w:val="center"/>
        </w:trPr>
        <w:tc>
          <w:tcPr>
            <w:tcW w:w="219" w:type="pct"/>
          </w:tcPr>
          <w:p w14:paraId="1B14531B"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5C4E409" w14:textId="77777777" w:rsidR="00E24265" w:rsidRPr="00615D4B" w:rsidRDefault="00E24265" w:rsidP="005F76AD">
            <w:pPr>
              <w:rPr>
                <w:rFonts w:ascii="標楷體" w:eastAsia="標楷體" w:hAnsi="標楷體"/>
              </w:rPr>
            </w:pPr>
            <w:r w:rsidRPr="00F4452F">
              <w:rPr>
                <w:rFonts w:ascii="標楷體" w:eastAsia="標楷體" w:hAnsi="標楷體" w:hint="eastAsia"/>
              </w:rPr>
              <w:t>協議完成日</w:t>
            </w:r>
          </w:p>
        </w:tc>
        <w:tc>
          <w:tcPr>
            <w:tcW w:w="624" w:type="pct"/>
          </w:tcPr>
          <w:p w14:paraId="1D6D1413" w14:textId="77777777" w:rsidR="00E24265" w:rsidRPr="00615D4B" w:rsidRDefault="00E24265" w:rsidP="005F76AD">
            <w:pPr>
              <w:rPr>
                <w:rFonts w:ascii="標楷體" w:eastAsia="標楷體" w:hAnsi="標楷體"/>
              </w:rPr>
            </w:pPr>
          </w:p>
        </w:tc>
        <w:tc>
          <w:tcPr>
            <w:tcW w:w="624" w:type="pct"/>
          </w:tcPr>
          <w:p w14:paraId="7CA7D878" w14:textId="77777777" w:rsidR="00E24265" w:rsidRPr="00615D4B" w:rsidRDefault="00E24265" w:rsidP="005F76AD">
            <w:pPr>
              <w:rPr>
                <w:rFonts w:ascii="標楷體" w:eastAsia="標楷體" w:hAnsi="標楷體"/>
              </w:rPr>
            </w:pPr>
          </w:p>
        </w:tc>
        <w:tc>
          <w:tcPr>
            <w:tcW w:w="537" w:type="pct"/>
          </w:tcPr>
          <w:p w14:paraId="4E285CF1" w14:textId="77777777" w:rsidR="00E24265" w:rsidRPr="00615D4B" w:rsidRDefault="00E24265" w:rsidP="005F76AD">
            <w:pPr>
              <w:rPr>
                <w:rFonts w:ascii="標楷體" w:eastAsia="標楷體" w:hAnsi="標楷體"/>
              </w:rPr>
            </w:pPr>
          </w:p>
        </w:tc>
        <w:tc>
          <w:tcPr>
            <w:tcW w:w="299" w:type="pct"/>
          </w:tcPr>
          <w:p w14:paraId="7D82725F" w14:textId="77777777" w:rsidR="00E24265" w:rsidRPr="00615D4B" w:rsidRDefault="00E24265" w:rsidP="005F76AD">
            <w:pPr>
              <w:rPr>
                <w:rFonts w:ascii="標楷體" w:eastAsia="標楷體" w:hAnsi="標楷體"/>
              </w:rPr>
            </w:pPr>
          </w:p>
        </w:tc>
        <w:tc>
          <w:tcPr>
            <w:tcW w:w="299" w:type="pct"/>
          </w:tcPr>
          <w:p w14:paraId="106AAB23" w14:textId="77777777" w:rsidR="00E24265" w:rsidRPr="00615D4B" w:rsidRDefault="00E24265" w:rsidP="005F76AD">
            <w:pPr>
              <w:rPr>
                <w:rFonts w:ascii="標楷體" w:eastAsia="標楷體" w:hAnsi="標楷體"/>
              </w:rPr>
            </w:pPr>
          </w:p>
        </w:tc>
        <w:tc>
          <w:tcPr>
            <w:tcW w:w="1643" w:type="pct"/>
          </w:tcPr>
          <w:p w14:paraId="673424AB" w14:textId="77777777" w:rsidR="00E24265" w:rsidRPr="00615D4B" w:rsidRDefault="00E24265" w:rsidP="005F76AD">
            <w:pPr>
              <w:rPr>
                <w:rFonts w:ascii="標楷體" w:eastAsia="標楷體" w:hAnsi="標楷體"/>
              </w:rPr>
            </w:pPr>
          </w:p>
        </w:tc>
      </w:tr>
      <w:tr w:rsidR="00E24265" w:rsidRPr="00615D4B" w14:paraId="298E40AF" w14:textId="77777777" w:rsidTr="005F76AD">
        <w:trPr>
          <w:trHeight w:val="291"/>
          <w:jc w:val="center"/>
        </w:trPr>
        <w:tc>
          <w:tcPr>
            <w:tcW w:w="219" w:type="pct"/>
          </w:tcPr>
          <w:p w14:paraId="1679C4E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8844E46" w14:textId="77777777" w:rsidR="00E24265" w:rsidRPr="00615D4B" w:rsidRDefault="00E24265" w:rsidP="005F76AD">
            <w:pPr>
              <w:rPr>
                <w:rFonts w:ascii="標楷體" w:eastAsia="標楷體" w:hAnsi="標楷體"/>
              </w:rPr>
            </w:pPr>
            <w:r w:rsidRPr="00F4452F">
              <w:rPr>
                <w:rFonts w:ascii="標楷體" w:eastAsia="標楷體" w:hAnsi="標楷體" w:hint="eastAsia"/>
              </w:rPr>
              <w:t>前置協商註記訊息揭露期限</w:t>
            </w:r>
          </w:p>
        </w:tc>
        <w:tc>
          <w:tcPr>
            <w:tcW w:w="624" w:type="pct"/>
          </w:tcPr>
          <w:p w14:paraId="66BBCAA3" w14:textId="77777777" w:rsidR="00E24265" w:rsidRPr="00615D4B" w:rsidRDefault="00E24265" w:rsidP="005F76AD">
            <w:pPr>
              <w:rPr>
                <w:rFonts w:ascii="標楷體" w:eastAsia="標楷體" w:hAnsi="標楷體"/>
              </w:rPr>
            </w:pPr>
          </w:p>
        </w:tc>
        <w:tc>
          <w:tcPr>
            <w:tcW w:w="624" w:type="pct"/>
          </w:tcPr>
          <w:p w14:paraId="4D59CF0B" w14:textId="77777777" w:rsidR="00E24265" w:rsidRPr="00615D4B" w:rsidRDefault="00E24265" w:rsidP="005F76AD">
            <w:pPr>
              <w:rPr>
                <w:rFonts w:ascii="標楷體" w:eastAsia="標楷體" w:hAnsi="標楷體"/>
              </w:rPr>
            </w:pPr>
          </w:p>
        </w:tc>
        <w:tc>
          <w:tcPr>
            <w:tcW w:w="537" w:type="pct"/>
          </w:tcPr>
          <w:p w14:paraId="0968AE31" w14:textId="77777777" w:rsidR="00E24265" w:rsidRPr="00615D4B" w:rsidRDefault="00E24265" w:rsidP="005F76AD">
            <w:pPr>
              <w:rPr>
                <w:rFonts w:ascii="標楷體" w:eastAsia="標楷體" w:hAnsi="標楷體"/>
              </w:rPr>
            </w:pPr>
          </w:p>
        </w:tc>
        <w:tc>
          <w:tcPr>
            <w:tcW w:w="299" w:type="pct"/>
          </w:tcPr>
          <w:p w14:paraId="0FEF556F" w14:textId="77777777" w:rsidR="00E24265" w:rsidRPr="00615D4B" w:rsidRDefault="00E24265" w:rsidP="005F76AD">
            <w:pPr>
              <w:rPr>
                <w:rFonts w:ascii="標楷體" w:eastAsia="標楷體" w:hAnsi="標楷體"/>
              </w:rPr>
            </w:pPr>
          </w:p>
        </w:tc>
        <w:tc>
          <w:tcPr>
            <w:tcW w:w="299" w:type="pct"/>
          </w:tcPr>
          <w:p w14:paraId="6BAD4FAC" w14:textId="77777777" w:rsidR="00E24265" w:rsidRPr="00615D4B" w:rsidRDefault="00E24265" w:rsidP="005F76AD">
            <w:pPr>
              <w:rPr>
                <w:rFonts w:ascii="標楷體" w:eastAsia="標楷體" w:hAnsi="標楷體"/>
              </w:rPr>
            </w:pPr>
          </w:p>
        </w:tc>
        <w:tc>
          <w:tcPr>
            <w:tcW w:w="1643" w:type="pct"/>
          </w:tcPr>
          <w:p w14:paraId="72D67D35" w14:textId="77777777" w:rsidR="00E24265" w:rsidRPr="00615D4B" w:rsidRDefault="00E24265" w:rsidP="005F76AD">
            <w:pPr>
              <w:rPr>
                <w:rFonts w:ascii="標楷體" w:eastAsia="標楷體" w:hAnsi="標楷體"/>
              </w:rPr>
            </w:pPr>
          </w:p>
        </w:tc>
      </w:tr>
      <w:tr w:rsidR="00E24265" w:rsidRPr="00615D4B" w14:paraId="326B6A44" w14:textId="77777777" w:rsidTr="005F76AD">
        <w:trPr>
          <w:trHeight w:val="291"/>
          <w:jc w:val="center"/>
        </w:trPr>
        <w:tc>
          <w:tcPr>
            <w:tcW w:w="219" w:type="pct"/>
          </w:tcPr>
          <w:p w14:paraId="515438BD"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27118939" w14:textId="77777777" w:rsidR="00E24265" w:rsidRPr="00615D4B" w:rsidRDefault="00E24265" w:rsidP="005F76AD">
            <w:pPr>
              <w:rPr>
                <w:rFonts w:ascii="標楷體" w:eastAsia="標楷體" w:hAnsi="標楷體"/>
              </w:rPr>
            </w:pPr>
            <w:r w:rsidRPr="00F4452F">
              <w:rPr>
                <w:rFonts w:ascii="標楷體" w:eastAsia="標楷體" w:hAnsi="標楷體" w:hint="eastAsia"/>
              </w:rPr>
              <w:t>簽約完成日期</w:t>
            </w:r>
          </w:p>
        </w:tc>
        <w:tc>
          <w:tcPr>
            <w:tcW w:w="624" w:type="pct"/>
          </w:tcPr>
          <w:p w14:paraId="66CA0C06" w14:textId="77777777" w:rsidR="00E24265" w:rsidRPr="00615D4B" w:rsidRDefault="00E24265" w:rsidP="005F76AD">
            <w:pPr>
              <w:rPr>
                <w:rFonts w:ascii="標楷體" w:eastAsia="標楷體" w:hAnsi="標楷體"/>
              </w:rPr>
            </w:pPr>
          </w:p>
        </w:tc>
        <w:tc>
          <w:tcPr>
            <w:tcW w:w="624" w:type="pct"/>
          </w:tcPr>
          <w:p w14:paraId="703C247C" w14:textId="77777777" w:rsidR="00E24265" w:rsidRPr="00615D4B" w:rsidRDefault="00E24265" w:rsidP="005F76AD">
            <w:pPr>
              <w:rPr>
                <w:rFonts w:ascii="標楷體" w:eastAsia="標楷體" w:hAnsi="標楷體"/>
              </w:rPr>
            </w:pPr>
          </w:p>
        </w:tc>
        <w:tc>
          <w:tcPr>
            <w:tcW w:w="537" w:type="pct"/>
          </w:tcPr>
          <w:p w14:paraId="4E508EE0" w14:textId="77777777" w:rsidR="00E24265" w:rsidRPr="00615D4B" w:rsidRDefault="00E24265" w:rsidP="005F76AD">
            <w:pPr>
              <w:rPr>
                <w:rFonts w:ascii="標楷體" w:eastAsia="標楷體" w:hAnsi="標楷體"/>
              </w:rPr>
            </w:pPr>
          </w:p>
        </w:tc>
        <w:tc>
          <w:tcPr>
            <w:tcW w:w="299" w:type="pct"/>
          </w:tcPr>
          <w:p w14:paraId="0385FB86" w14:textId="77777777" w:rsidR="00E24265" w:rsidRPr="00615D4B" w:rsidRDefault="00E24265" w:rsidP="005F76AD">
            <w:pPr>
              <w:rPr>
                <w:rFonts w:ascii="標楷體" w:eastAsia="標楷體" w:hAnsi="標楷體"/>
              </w:rPr>
            </w:pPr>
          </w:p>
        </w:tc>
        <w:tc>
          <w:tcPr>
            <w:tcW w:w="299" w:type="pct"/>
          </w:tcPr>
          <w:p w14:paraId="460EF67B" w14:textId="77777777" w:rsidR="00E24265" w:rsidRPr="00615D4B" w:rsidRDefault="00E24265" w:rsidP="005F76AD">
            <w:pPr>
              <w:rPr>
                <w:rFonts w:ascii="標楷體" w:eastAsia="標楷體" w:hAnsi="標楷體"/>
              </w:rPr>
            </w:pPr>
          </w:p>
        </w:tc>
        <w:tc>
          <w:tcPr>
            <w:tcW w:w="1643" w:type="pct"/>
          </w:tcPr>
          <w:p w14:paraId="4712AC5E" w14:textId="77777777" w:rsidR="00E24265" w:rsidRPr="00615D4B" w:rsidRDefault="00E24265" w:rsidP="005F76AD">
            <w:pPr>
              <w:rPr>
                <w:rFonts w:ascii="標楷體" w:eastAsia="標楷體" w:hAnsi="標楷體"/>
              </w:rPr>
            </w:pPr>
          </w:p>
        </w:tc>
      </w:tr>
      <w:tr w:rsidR="00E24265" w:rsidRPr="00615D4B" w14:paraId="528FE847" w14:textId="77777777" w:rsidTr="005F76AD">
        <w:trPr>
          <w:trHeight w:val="291"/>
          <w:jc w:val="center"/>
        </w:trPr>
        <w:tc>
          <w:tcPr>
            <w:tcW w:w="219" w:type="pct"/>
          </w:tcPr>
          <w:p w14:paraId="5DD87D8E"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5559C08" w14:textId="77777777" w:rsidR="00E24265" w:rsidRPr="00615D4B" w:rsidRDefault="00E24265" w:rsidP="005F76AD">
            <w:pPr>
              <w:rPr>
                <w:rFonts w:ascii="標楷體" w:eastAsia="標楷體" w:hAnsi="標楷體"/>
              </w:rPr>
            </w:pPr>
            <w:r w:rsidRPr="00F4452F">
              <w:rPr>
                <w:rFonts w:ascii="標楷體" w:eastAsia="標楷體" w:hAnsi="標楷體" w:hint="eastAsia"/>
              </w:rPr>
              <w:t>月付金</w:t>
            </w:r>
          </w:p>
        </w:tc>
        <w:tc>
          <w:tcPr>
            <w:tcW w:w="624" w:type="pct"/>
          </w:tcPr>
          <w:p w14:paraId="504FCAE1" w14:textId="77777777" w:rsidR="00E24265" w:rsidRPr="00615D4B" w:rsidRDefault="00E24265" w:rsidP="005F76AD">
            <w:pPr>
              <w:rPr>
                <w:rFonts w:ascii="標楷體" w:eastAsia="標楷體" w:hAnsi="標楷體"/>
              </w:rPr>
            </w:pPr>
          </w:p>
        </w:tc>
        <w:tc>
          <w:tcPr>
            <w:tcW w:w="624" w:type="pct"/>
          </w:tcPr>
          <w:p w14:paraId="2026E9C4" w14:textId="77777777" w:rsidR="00E24265" w:rsidRPr="00615D4B" w:rsidRDefault="00E24265" w:rsidP="005F76AD">
            <w:pPr>
              <w:rPr>
                <w:rFonts w:ascii="標楷體" w:eastAsia="標楷體" w:hAnsi="標楷體"/>
              </w:rPr>
            </w:pPr>
          </w:p>
        </w:tc>
        <w:tc>
          <w:tcPr>
            <w:tcW w:w="537" w:type="pct"/>
          </w:tcPr>
          <w:p w14:paraId="0FE2B762" w14:textId="77777777" w:rsidR="00E24265" w:rsidRPr="00615D4B" w:rsidRDefault="00E24265" w:rsidP="005F76AD">
            <w:pPr>
              <w:rPr>
                <w:rFonts w:ascii="標楷體" w:eastAsia="標楷體" w:hAnsi="標楷體"/>
              </w:rPr>
            </w:pPr>
          </w:p>
        </w:tc>
        <w:tc>
          <w:tcPr>
            <w:tcW w:w="299" w:type="pct"/>
          </w:tcPr>
          <w:p w14:paraId="07A1E067" w14:textId="77777777" w:rsidR="00E24265" w:rsidRPr="00615D4B" w:rsidRDefault="00E24265" w:rsidP="005F76AD">
            <w:pPr>
              <w:rPr>
                <w:rFonts w:ascii="標楷體" w:eastAsia="標楷體" w:hAnsi="標楷體"/>
              </w:rPr>
            </w:pPr>
          </w:p>
        </w:tc>
        <w:tc>
          <w:tcPr>
            <w:tcW w:w="299" w:type="pct"/>
          </w:tcPr>
          <w:p w14:paraId="682A92ED" w14:textId="77777777" w:rsidR="00E24265" w:rsidRPr="00615D4B" w:rsidRDefault="00E24265" w:rsidP="005F76AD">
            <w:pPr>
              <w:rPr>
                <w:rFonts w:ascii="標楷體" w:eastAsia="標楷體" w:hAnsi="標楷體"/>
              </w:rPr>
            </w:pPr>
          </w:p>
        </w:tc>
        <w:tc>
          <w:tcPr>
            <w:tcW w:w="1643" w:type="pct"/>
          </w:tcPr>
          <w:p w14:paraId="44538130" w14:textId="77777777" w:rsidR="00E24265" w:rsidRPr="00615D4B" w:rsidRDefault="00E24265" w:rsidP="005F76AD">
            <w:pPr>
              <w:rPr>
                <w:rFonts w:ascii="標楷體" w:eastAsia="標楷體" w:hAnsi="標楷體"/>
              </w:rPr>
            </w:pPr>
          </w:p>
        </w:tc>
      </w:tr>
      <w:tr w:rsidR="00E24265" w:rsidRPr="00615D4B" w14:paraId="6AB1875E" w14:textId="77777777" w:rsidTr="005F76AD">
        <w:trPr>
          <w:trHeight w:val="291"/>
          <w:jc w:val="center"/>
        </w:trPr>
        <w:tc>
          <w:tcPr>
            <w:tcW w:w="219" w:type="pct"/>
          </w:tcPr>
          <w:p w14:paraId="75CEBD76"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1747579F" w14:textId="77777777" w:rsidR="00E24265" w:rsidRPr="00615D4B" w:rsidRDefault="00E24265" w:rsidP="005F76AD">
            <w:pPr>
              <w:rPr>
                <w:rFonts w:ascii="標楷體" w:eastAsia="標楷體" w:hAnsi="標楷體"/>
              </w:rPr>
            </w:pPr>
            <w:r w:rsidRPr="00F4452F">
              <w:rPr>
                <w:rFonts w:ascii="標楷體" w:eastAsia="標楷體" w:hAnsi="標楷體" w:hint="eastAsia"/>
              </w:rPr>
              <w:t>首期應繳日</w:t>
            </w:r>
          </w:p>
        </w:tc>
        <w:tc>
          <w:tcPr>
            <w:tcW w:w="624" w:type="pct"/>
          </w:tcPr>
          <w:p w14:paraId="26F93D10" w14:textId="77777777" w:rsidR="00E24265" w:rsidRPr="00615D4B" w:rsidRDefault="00E24265" w:rsidP="005F76AD">
            <w:pPr>
              <w:rPr>
                <w:rFonts w:ascii="標楷體" w:eastAsia="標楷體" w:hAnsi="標楷體"/>
              </w:rPr>
            </w:pPr>
          </w:p>
        </w:tc>
        <w:tc>
          <w:tcPr>
            <w:tcW w:w="624" w:type="pct"/>
          </w:tcPr>
          <w:p w14:paraId="42A86189" w14:textId="77777777" w:rsidR="00E24265" w:rsidRPr="00615D4B" w:rsidRDefault="00E24265" w:rsidP="005F76AD">
            <w:pPr>
              <w:rPr>
                <w:rFonts w:ascii="標楷體" w:eastAsia="標楷體" w:hAnsi="標楷體"/>
              </w:rPr>
            </w:pPr>
          </w:p>
        </w:tc>
        <w:tc>
          <w:tcPr>
            <w:tcW w:w="537" w:type="pct"/>
          </w:tcPr>
          <w:p w14:paraId="50B28CA0" w14:textId="77777777" w:rsidR="00E24265" w:rsidRPr="00615D4B" w:rsidRDefault="00E24265" w:rsidP="005F76AD">
            <w:pPr>
              <w:rPr>
                <w:rFonts w:ascii="標楷體" w:eastAsia="標楷體" w:hAnsi="標楷體"/>
              </w:rPr>
            </w:pPr>
          </w:p>
        </w:tc>
        <w:tc>
          <w:tcPr>
            <w:tcW w:w="299" w:type="pct"/>
          </w:tcPr>
          <w:p w14:paraId="6CC9B761" w14:textId="77777777" w:rsidR="00E24265" w:rsidRPr="00615D4B" w:rsidRDefault="00E24265" w:rsidP="005F76AD">
            <w:pPr>
              <w:rPr>
                <w:rFonts w:ascii="標楷體" w:eastAsia="標楷體" w:hAnsi="標楷體"/>
              </w:rPr>
            </w:pPr>
          </w:p>
        </w:tc>
        <w:tc>
          <w:tcPr>
            <w:tcW w:w="299" w:type="pct"/>
          </w:tcPr>
          <w:p w14:paraId="118CFB9A" w14:textId="77777777" w:rsidR="00E24265" w:rsidRPr="00615D4B" w:rsidRDefault="00E24265" w:rsidP="005F76AD">
            <w:pPr>
              <w:rPr>
                <w:rFonts w:ascii="標楷體" w:eastAsia="標楷體" w:hAnsi="標楷體"/>
              </w:rPr>
            </w:pPr>
          </w:p>
        </w:tc>
        <w:tc>
          <w:tcPr>
            <w:tcW w:w="1643" w:type="pct"/>
          </w:tcPr>
          <w:p w14:paraId="689D040E" w14:textId="77777777" w:rsidR="00E24265" w:rsidRPr="00615D4B" w:rsidRDefault="00E24265" w:rsidP="005F76AD">
            <w:pPr>
              <w:rPr>
                <w:rFonts w:ascii="標楷體" w:eastAsia="標楷體" w:hAnsi="標楷體"/>
              </w:rPr>
            </w:pPr>
          </w:p>
        </w:tc>
      </w:tr>
      <w:tr w:rsidR="00E24265" w:rsidRPr="00615D4B" w14:paraId="0564733C" w14:textId="77777777" w:rsidTr="005F76AD">
        <w:trPr>
          <w:trHeight w:val="291"/>
          <w:jc w:val="center"/>
        </w:trPr>
        <w:tc>
          <w:tcPr>
            <w:tcW w:w="219" w:type="pct"/>
          </w:tcPr>
          <w:p w14:paraId="37A30BC6"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0507709E" w14:textId="77777777" w:rsidR="00E24265" w:rsidRPr="00615D4B" w:rsidRDefault="00E24265" w:rsidP="005F76AD">
            <w:pPr>
              <w:rPr>
                <w:rFonts w:ascii="標楷體" w:eastAsia="標楷體" w:hAnsi="標楷體"/>
              </w:rPr>
            </w:pPr>
            <w:r w:rsidRPr="00F4452F">
              <w:rPr>
                <w:rFonts w:ascii="標楷體" w:eastAsia="標楷體" w:hAnsi="標楷體" w:hint="eastAsia"/>
              </w:rPr>
              <w:t>屬二階段還款方案之階段註記</w:t>
            </w:r>
          </w:p>
        </w:tc>
        <w:tc>
          <w:tcPr>
            <w:tcW w:w="624" w:type="pct"/>
          </w:tcPr>
          <w:p w14:paraId="09780E08" w14:textId="77777777" w:rsidR="00E24265" w:rsidRPr="00615D4B" w:rsidRDefault="00E24265" w:rsidP="005F76AD">
            <w:pPr>
              <w:rPr>
                <w:rFonts w:ascii="標楷體" w:eastAsia="標楷體" w:hAnsi="標楷體"/>
              </w:rPr>
            </w:pPr>
          </w:p>
        </w:tc>
        <w:tc>
          <w:tcPr>
            <w:tcW w:w="624" w:type="pct"/>
          </w:tcPr>
          <w:p w14:paraId="5DBEF7F6" w14:textId="77777777" w:rsidR="00E24265" w:rsidRPr="00615D4B" w:rsidRDefault="00E24265" w:rsidP="005F76AD">
            <w:pPr>
              <w:rPr>
                <w:rFonts w:ascii="標楷體" w:eastAsia="標楷體" w:hAnsi="標楷體"/>
              </w:rPr>
            </w:pPr>
          </w:p>
        </w:tc>
        <w:tc>
          <w:tcPr>
            <w:tcW w:w="537" w:type="pct"/>
          </w:tcPr>
          <w:p w14:paraId="023B74E8"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E00A845" w14:textId="77777777" w:rsidR="00E24265" w:rsidRPr="00615D4B" w:rsidRDefault="00E24265" w:rsidP="005F76AD">
            <w:pPr>
              <w:rPr>
                <w:rFonts w:ascii="標楷體" w:eastAsia="標楷體" w:hAnsi="標楷體"/>
              </w:rPr>
            </w:pPr>
          </w:p>
        </w:tc>
        <w:tc>
          <w:tcPr>
            <w:tcW w:w="299" w:type="pct"/>
          </w:tcPr>
          <w:p w14:paraId="3A443D8E" w14:textId="77777777" w:rsidR="00E24265" w:rsidRPr="00615D4B" w:rsidRDefault="00E24265" w:rsidP="005F76AD">
            <w:pPr>
              <w:rPr>
                <w:rFonts w:ascii="標楷體" w:eastAsia="標楷體" w:hAnsi="標楷體"/>
              </w:rPr>
            </w:pPr>
          </w:p>
        </w:tc>
        <w:tc>
          <w:tcPr>
            <w:tcW w:w="1643" w:type="pct"/>
          </w:tcPr>
          <w:p w14:paraId="66FA3CF0" w14:textId="77777777" w:rsidR="00E24265" w:rsidRPr="006D5E94" w:rsidRDefault="00E24265" w:rsidP="005F76AD">
            <w:pPr>
              <w:rPr>
                <w:rFonts w:ascii="標楷體" w:eastAsia="標楷體" w:hAnsi="標楷體"/>
              </w:rPr>
            </w:pPr>
            <w:r w:rsidRPr="006D5E94">
              <w:rPr>
                <w:rFonts w:ascii="標楷體" w:eastAsia="標楷體" w:hAnsi="標楷體" w:hint="eastAsia"/>
              </w:rPr>
              <w:t>0:非屬二階段還款</w:t>
            </w:r>
          </w:p>
          <w:p w14:paraId="2900A08D" w14:textId="77777777" w:rsidR="00E24265" w:rsidRPr="006D5E94" w:rsidRDefault="00E24265" w:rsidP="005F76AD">
            <w:pPr>
              <w:rPr>
                <w:rFonts w:ascii="標楷體" w:eastAsia="標楷體" w:hAnsi="標楷體"/>
              </w:rPr>
            </w:pPr>
            <w:r w:rsidRPr="006D5E94">
              <w:rPr>
                <w:rFonts w:ascii="標楷體" w:eastAsia="標楷體" w:hAnsi="標楷體" w:hint="eastAsia"/>
              </w:rPr>
              <w:t>1:第一階段</w:t>
            </w:r>
          </w:p>
          <w:p w14:paraId="181C0124" w14:textId="77777777" w:rsidR="00E24265" w:rsidRPr="00615D4B" w:rsidRDefault="00E24265" w:rsidP="005F76AD">
            <w:pPr>
              <w:rPr>
                <w:rFonts w:ascii="標楷體" w:eastAsia="標楷體" w:hAnsi="標楷體"/>
              </w:rPr>
            </w:pPr>
            <w:r w:rsidRPr="006D5E94">
              <w:rPr>
                <w:rFonts w:ascii="標楷體" w:eastAsia="標楷體" w:hAnsi="標楷體" w:hint="eastAsia"/>
              </w:rPr>
              <w:t>2:第二階段</w:t>
            </w:r>
          </w:p>
        </w:tc>
      </w:tr>
      <w:tr w:rsidR="00E24265" w:rsidRPr="00615D4B" w14:paraId="6D6A18C9" w14:textId="77777777" w:rsidTr="005F76AD">
        <w:trPr>
          <w:trHeight w:val="291"/>
          <w:jc w:val="center"/>
        </w:trPr>
        <w:tc>
          <w:tcPr>
            <w:tcW w:w="219" w:type="pct"/>
          </w:tcPr>
          <w:p w14:paraId="79A57E44"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CE9DCC1" w14:textId="77777777" w:rsidR="00E24265" w:rsidRPr="00615D4B" w:rsidRDefault="00E24265" w:rsidP="005F76AD">
            <w:pPr>
              <w:rPr>
                <w:rFonts w:ascii="標楷體" w:eastAsia="標楷體" w:hAnsi="標楷體"/>
              </w:rPr>
            </w:pPr>
            <w:r w:rsidRPr="00F4452F">
              <w:rPr>
                <w:rFonts w:ascii="標楷體" w:eastAsia="標楷體" w:hAnsi="標楷體" w:hint="eastAsia"/>
              </w:rPr>
              <w:t>第一階段最後一期應繳金額</w:t>
            </w:r>
          </w:p>
        </w:tc>
        <w:tc>
          <w:tcPr>
            <w:tcW w:w="624" w:type="pct"/>
          </w:tcPr>
          <w:p w14:paraId="12C6C13E" w14:textId="77777777" w:rsidR="00E24265" w:rsidRPr="00615D4B" w:rsidRDefault="00E24265" w:rsidP="005F76AD">
            <w:pPr>
              <w:rPr>
                <w:rFonts w:ascii="標楷體" w:eastAsia="標楷體" w:hAnsi="標楷體"/>
              </w:rPr>
            </w:pPr>
          </w:p>
        </w:tc>
        <w:tc>
          <w:tcPr>
            <w:tcW w:w="624" w:type="pct"/>
          </w:tcPr>
          <w:p w14:paraId="6DF014ED" w14:textId="77777777" w:rsidR="00E24265" w:rsidRPr="00615D4B" w:rsidRDefault="00E24265" w:rsidP="005F76AD">
            <w:pPr>
              <w:rPr>
                <w:rFonts w:ascii="標楷體" w:eastAsia="標楷體" w:hAnsi="標楷體"/>
              </w:rPr>
            </w:pPr>
          </w:p>
        </w:tc>
        <w:tc>
          <w:tcPr>
            <w:tcW w:w="537" w:type="pct"/>
          </w:tcPr>
          <w:p w14:paraId="2E5FCB26" w14:textId="77777777" w:rsidR="00E24265" w:rsidRPr="00615D4B" w:rsidRDefault="00E24265" w:rsidP="005F76AD">
            <w:pPr>
              <w:rPr>
                <w:rFonts w:ascii="標楷體" w:eastAsia="標楷體" w:hAnsi="標楷體"/>
              </w:rPr>
            </w:pPr>
          </w:p>
        </w:tc>
        <w:tc>
          <w:tcPr>
            <w:tcW w:w="299" w:type="pct"/>
          </w:tcPr>
          <w:p w14:paraId="2C013ECE" w14:textId="77777777" w:rsidR="00E24265" w:rsidRPr="00615D4B" w:rsidRDefault="00E24265" w:rsidP="005F76AD">
            <w:pPr>
              <w:rPr>
                <w:rFonts w:ascii="標楷體" w:eastAsia="標楷體" w:hAnsi="標楷體"/>
              </w:rPr>
            </w:pPr>
          </w:p>
        </w:tc>
        <w:tc>
          <w:tcPr>
            <w:tcW w:w="299" w:type="pct"/>
          </w:tcPr>
          <w:p w14:paraId="46D3420C" w14:textId="77777777" w:rsidR="00E24265" w:rsidRPr="00615D4B" w:rsidRDefault="00E24265" w:rsidP="005F76AD">
            <w:pPr>
              <w:rPr>
                <w:rFonts w:ascii="標楷體" w:eastAsia="標楷體" w:hAnsi="標楷體"/>
              </w:rPr>
            </w:pPr>
          </w:p>
        </w:tc>
        <w:tc>
          <w:tcPr>
            <w:tcW w:w="1643" w:type="pct"/>
          </w:tcPr>
          <w:p w14:paraId="31999EB3" w14:textId="77777777" w:rsidR="00E24265" w:rsidRPr="00615D4B" w:rsidRDefault="00E24265" w:rsidP="005F76AD">
            <w:pPr>
              <w:rPr>
                <w:rFonts w:ascii="標楷體" w:eastAsia="標楷體" w:hAnsi="標楷體"/>
              </w:rPr>
            </w:pPr>
          </w:p>
        </w:tc>
      </w:tr>
      <w:tr w:rsidR="00E24265" w:rsidRPr="00615D4B" w14:paraId="560B21A1" w14:textId="77777777" w:rsidTr="005F76AD">
        <w:trPr>
          <w:trHeight w:val="291"/>
          <w:jc w:val="center"/>
        </w:trPr>
        <w:tc>
          <w:tcPr>
            <w:tcW w:w="219" w:type="pct"/>
          </w:tcPr>
          <w:p w14:paraId="1A45B61B"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F67F09D" w14:textId="77777777" w:rsidR="00E24265" w:rsidRPr="00615D4B" w:rsidRDefault="00E24265" w:rsidP="005F76AD">
            <w:pPr>
              <w:rPr>
                <w:rFonts w:ascii="標楷體" w:eastAsia="標楷體" w:hAnsi="標楷體"/>
              </w:rPr>
            </w:pPr>
            <w:r w:rsidRPr="00F4452F">
              <w:rPr>
                <w:rFonts w:ascii="標楷體" w:eastAsia="標楷體" w:hAnsi="標楷體" w:hint="eastAsia"/>
              </w:rPr>
              <w:t>第二階段期數</w:t>
            </w:r>
          </w:p>
        </w:tc>
        <w:tc>
          <w:tcPr>
            <w:tcW w:w="624" w:type="pct"/>
          </w:tcPr>
          <w:p w14:paraId="5186A9D3" w14:textId="77777777" w:rsidR="00E24265" w:rsidRPr="00615D4B" w:rsidRDefault="00E24265" w:rsidP="005F76AD">
            <w:pPr>
              <w:rPr>
                <w:rFonts w:ascii="標楷體" w:eastAsia="標楷體" w:hAnsi="標楷體"/>
              </w:rPr>
            </w:pPr>
          </w:p>
        </w:tc>
        <w:tc>
          <w:tcPr>
            <w:tcW w:w="624" w:type="pct"/>
          </w:tcPr>
          <w:p w14:paraId="362DE7FB" w14:textId="77777777" w:rsidR="00E24265" w:rsidRPr="00615D4B" w:rsidRDefault="00E24265" w:rsidP="005F76AD">
            <w:pPr>
              <w:rPr>
                <w:rFonts w:ascii="標楷體" w:eastAsia="標楷體" w:hAnsi="標楷體"/>
              </w:rPr>
            </w:pPr>
          </w:p>
        </w:tc>
        <w:tc>
          <w:tcPr>
            <w:tcW w:w="537" w:type="pct"/>
          </w:tcPr>
          <w:p w14:paraId="1A296A58" w14:textId="77777777" w:rsidR="00E24265" w:rsidRPr="00615D4B" w:rsidRDefault="00E24265" w:rsidP="005F76AD">
            <w:pPr>
              <w:rPr>
                <w:rFonts w:ascii="標楷體" w:eastAsia="標楷體" w:hAnsi="標楷體"/>
              </w:rPr>
            </w:pPr>
          </w:p>
        </w:tc>
        <w:tc>
          <w:tcPr>
            <w:tcW w:w="299" w:type="pct"/>
          </w:tcPr>
          <w:p w14:paraId="41E1637F" w14:textId="77777777" w:rsidR="00E24265" w:rsidRPr="00615D4B" w:rsidRDefault="00E24265" w:rsidP="005F76AD">
            <w:pPr>
              <w:rPr>
                <w:rFonts w:ascii="標楷體" w:eastAsia="標楷體" w:hAnsi="標楷體"/>
              </w:rPr>
            </w:pPr>
          </w:p>
        </w:tc>
        <w:tc>
          <w:tcPr>
            <w:tcW w:w="299" w:type="pct"/>
          </w:tcPr>
          <w:p w14:paraId="7EB2DB72" w14:textId="77777777" w:rsidR="00E24265" w:rsidRPr="00615D4B" w:rsidRDefault="00E24265" w:rsidP="005F76AD">
            <w:pPr>
              <w:rPr>
                <w:rFonts w:ascii="標楷體" w:eastAsia="標楷體" w:hAnsi="標楷體"/>
              </w:rPr>
            </w:pPr>
          </w:p>
        </w:tc>
        <w:tc>
          <w:tcPr>
            <w:tcW w:w="1643" w:type="pct"/>
          </w:tcPr>
          <w:p w14:paraId="2E999C3A" w14:textId="77777777" w:rsidR="00E24265" w:rsidRPr="00615D4B" w:rsidRDefault="00E24265" w:rsidP="005F76AD">
            <w:pPr>
              <w:rPr>
                <w:rFonts w:ascii="標楷體" w:eastAsia="標楷體" w:hAnsi="標楷體"/>
              </w:rPr>
            </w:pPr>
          </w:p>
        </w:tc>
      </w:tr>
      <w:tr w:rsidR="00E24265" w:rsidRPr="00615D4B" w14:paraId="6C650F51" w14:textId="77777777" w:rsidTr="005F76AD">
        <w:trPr>
          <w:trHeight w:val="291"/>
          <w:jc w:val="center"/>
        </w:trPr>
        <w:tc>
          <w:tcPr>
            <w:tcW w:w="219" w:type="pct"/>
          </w:tcPr>
          <w:p w14:paraId="0415FF0D"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5AE635DE" w14:textId="77777777" w:rsidR="00E24265" w:rsidRPr="00615D4B" w:rsidRDefault="00E24265" w:rsidP="005F76AD">
            <w:pPr>
              <w:rPr>
                <w:rFonts w:ascii="標楷體" w:eastAsia="標楷體" w:hAnsi="標楷體"/>
              </w:rPr>
            </w:pPr>
            <w:r w:rsidRPr="00F4452F">
              <w:rPr>
                <w:rFonts w:ascii="標楷體" w:eastAsia="標楷體" w:hAnsi="標楷體" w:hint="eastAsia"/>
              </w:rPr>
              <w:t>第二階段利率</w:t>
            </w:r>
          </w:p>
        </w:tc>
        <w:tc>
          <w:tcPr>
            <w:tcW w:w="624" w:type="pct"/>
          </w:tcPr>
          <w:p w14:paraId="4CAD5C91" w14:textId="77777777" w:rsidR="00E24265" w:rsidRPr="00615D4B" w:rsidRDefault="00E24265" w:rsidP="005F76AD">
            <w:pPr>
              <w:rPr>
                <w:rFonts w:ascii="標楷體" w:eastAsia="標楷體" w:hAnsi="標楷體"/>
              </w:rPr>
            </w:pPr>
          </w:p>
        </w:tc>
        <w:tc>
          <w:tcPr>
            <w:tcW w:w="624" w:type="pct"/>
          </w:tcPr>
          <w:p w14:paraId="31C4F520" w14:textId="77777777" w:rsidR="00E24265" w:rsidRPr="00615D4B" w:rsidRDefault="00E24265" w:rsidP="005F76AD">
            <w:pPr>
              <w:rPr>
                <w:rFonts w:ascii="標楷體" w:eastAsia="標楷體" w:hAnsi="標楷體"/>
              </w:rPr>
            </w:pPr>
          </w:p>
        </w:tc>
        <w:tc>
          <w:tcPr>
            <w:tcW w:w="537" w:type="pct"/>
          </w:tcPr>
          <w:p w14:paraId="6BFCAD48" w14:textId="77777777" w:rsidR="00E24265" w:rsidRPr="00615D4B" w:rsidRDefault="00E24265" w:rsidP="005F76AD">
            <w:pPr>
              <w:rPr>
                <w:rFonts w:ascii="標楷體" w:eastAsia="標楷體" w:hAnsi="標楷體"/>
              </w:rPr>
            </w:pPr>
          </w:p>
        </w:tc>
        <w:tc>
          <w:tcPr>
            <w:tcW w:w="299" w:type="pct"/>
          </w:tcPr>
          <w:p w14:paraId="57908922" w14:textId="77777777" w:rsidR="00E24265" w:rsidRPr="00615D4B" w:rsidRDefault="00E24265" w:rsidP="005F76AD">
            <w:pPr>
              <w:rPr>
                <w:rFonts w:ascii="標楷體" w:eastAsia="標楷體" w:hAnsi="標楷體"/>
              </w:rPr>
            </w:pPr>
          </w:p>
        </w:tc>
        <w:tc>
          <w:tcPr>
            <w:tcW w:w="299" w:type="pct"/>
          </w:tcPr>
          <w:p w14:paraId="5EE9BF6E" w14:textId="77777777" w:rsidR="00E24265" w:rsidRPr="00615D4B" w:rsidRDefault="00E24265" w:rsidP="005F76AD">
            <w:pPr>
              <w:rPr>
                <w:rFonts w:ascii="標楷體" w:eastAsia="標楷體" w:hAnsi="標楷體"/>
              </w:rPr>
            </w:pPr>
          </w:p>
        </w:tc>
        <w:tc>
          <w:tcPr>
            <w:tcW w:w="1643" w:type="pct"/>
          </w:tcPr>
          <w:p w14:paraId="4861D63F" w14:textId="77777777" w:rsidR="00E24265" w:rsidRPr="00615D4B" w:rsidRDefault="00E24265" w:rsidP="005F76AD">
            <w:pPr>
              <w:rPr>
                <w:rFonts w:ascii="標楷體" w:eastAsia="標楷體" w:hAnsi="標楷體"/>
              </w:rPr>
            </w:pPr>
          </w:p>
        </w:tc>
      </w:tr>
      <w:tr w:rsidR="00E24265" w:rsidRPr="00615D4B" w14:paraId="6026F9F1" w14:textId="77777777" w:rsidTr="005F76AD">
        <w:trPr>
          <w:trHeight w:val="291"/>
          <w:jc w:val="center"/>
        </w:trPr>
        <w:tc>
          <w:tcPr>
            <w:tcW w:w="219" w:type="pct"/>
          </w:tcPr>
          <w:p w14:paraId="7C098DD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15941F72" w14:textId="77777777" w:rsidR="00E24265" w:rsidRPr="00615D4B" w:rsidRDefault="00E24265" w:rsidP="005F76AD">
            <w:pPr>
              <w:rPr>
                <w:rFonts w:ascii="標楷體" w:eastAsia="標楷體" w:hAnsi="標楷體"/>
              </w:rPr>
            </w:pPr>
            <w:r w:rsidRPr="00F4452F">
              <w:rPr>
                <w:rFonts w:ascii="標楷體" w:eastAsia="標楷體" w:hAnsi="標楷體" w:hint="eastAsia"/>
              </w:rPr>
              <w:t>第二階段協商方案估計月付金</w:t>
            </w:r>
          </w:p>
        </w:tc>
        <w:tc>
          <w:tcPr>
            <w:tcW w:w="624" w:type="pct"/>
          </w:tcPr>
          <w:p w14:paraId="6E8708E4" w14:textId="77777777" w:rsidR="00E24265" w:rsidRPr="00615D4B" w:rsidRDefault="00E24265" w:rsidP="005F76AD">
            <w:pPr>
              <w:rPr>
                <w:rFonts w:ascii="標楷體" w:eastAsia="標楷體" w:hAnsi="標楷體"/>
              </w:rPr>
            </w:pPr>
          </w:p>
        </w:tc>
        <w:tc>
          <w:tcPr>
            <w:tcW w:w="624" w:type="pct"/>
          </w:tcPr>
          <w:p w14:paraId="4D6D00AC" w14:textId="77777777" w:rsidR="00E24265" w:rsidRPr="00615D4B" w:rsidRDefault="00E24265" w:rsidP="005F76AD">
            <w:pPr>
              <w:rPr>
                <w:rFonts w:ascii="標楷體" w:eastAsia="標楷體" w:hAnsi="標楷體"/>
              </w:rPr>
            </w:pPr>
          </w:p>
        </w:tc>
        <w:tc>
          <w:tcPr>
            <w:tcW w:w="537" w:type="pct"/>
          </w:tcPr>
          <w:p w14:paraId="69BFAB69" w14:textId="77777777" w:rsidR="00E24265" w:rsidRPr="00615D4B" w:rsidRDefault="00E24265" w:rsidP="005F76AD">
            <w:pPr>
              <w:rPr>
                <w:rFonts w:ascii="標楷體" w:eastAsia="標楷體" w:hAnsi="標楷體"/>
              </w:rPr>
            </w:pPr>
          </w:p>
        </w:tc>
        <w:tc>
          <w:tcPr>
            <w:tcW w:w="299" w:type="pct"/>
          </w:tcPr>
          <w:p w14:paraId="791FCEAE" w14:textId="77777777" w:rsidR="00E24265" w:rsidRPr="00615D4B" w:rsidRDefault="00E24265" w:rsidP="005F76AD">
            <w:pPr>
              <w:rPr>
                <w:rFonts w:ascii="標楷體" w:eastAsia="標楷體" w:hAnsi="標楷體"/>
              </w:rPr>
            </w:pPr>
          </w:p>
        </w:tc>
        <w:tc>
          <w:tcPr>
            <w:tcW w:w="299" w:type="pct"/>
          </w:tcPr>
          <w:p w14:paraId="5448ECDC" w14:textId="77777777" w:rsidR="00E24265" w:rsidRPr="00615D4B" w:rsidRDefault="00E24265" w:rsidP="005F76AD">
            <w:pPr>
              <w:rPr>
                <w:rFonts w:ascii="標楷體" w:eastAsia="標楷體" w:hAnsi="標楷體"/>
              </w:rPr>
            </w:pPr>
          </w:p>
        </w:tc>
        <w:tc>
          <w:tcPr>
            <w:tcW w:w="1643" w:type="pct"/>
          </w:tcPr>
          <w:p w14:paraId="0CB3934F" w14:textId="77777777" w:rsidR="00E24265" w:rsidRPr="00615D4B" w:rsidRDefault="00E24265" w:rsidP="005F76AD">
            <w:pPr>
              <w:rPr>
                <w:rFonts w:ascii="標楷體" w:eastAsia="標楷體" w:hAnsi="標楷體"/>
              </w:rPr>
            </w:pPr>
          </w:p>
        </w:tc>
      </w:tr>
      <w:tr w:rsidR="00E24265" w:rsidRPr="00615D4B" w14:paraId="4405170E" w14:textId="77777777" w:rsidTr="005F76AD">
        <w:trPr>
          <w:trHeight w:val="291"/>
          <w:jc w:val="center"/>
        </w:trPr>
        <w:tc>
          <w:tcPr>
            <w:tcW w:w="219" w:type="pct"/>
          </w:tcPr>
          <w:p w14:paraId="524F6DE3"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4C37876A" w14:textId="77777777" w:rsidR="00E24265" w:rsidRPr="00615D4B" w:rsidRDefault="00E24265" w:rsidP="005F76AD">
            <w:pPr>
              <w:rPr>
                <w:rFonts w:ascii="標楷體" w:eastAsia="標楷體" w:hAnsi="標楷體"/>
              </w:rPr>
            </w:pPr>
            <w:r w:rsidRPr="00F4452F">
              <w:rPr>
                <w:rFonts w:ascii="標楷體" w:eastAsia="標楷體" w:hAnsi="標楷體" w:hint="eastAsia"/>
              </w:rPr>
              <w:t>第二階段最後一期應繳金額</w:t>
            </w:r>
          </w:p>
        </w:tc>
        <w:tc>
          <w:tcPr>
            <w:tcW w:w="624" w:type="pct"/>
          </w:tcPr>
          <w:p w14:paraId="0952C135" w14:textId="77777777" w:rsidR="00E24265" w:rsidRPr="00615D4B" w:rsidRDefault="00E24265" w:rsidP="005F76AD">
            <w:pPr>
              <w:rPr>
                <w:rFonts w:ascii="標楷體" w:eastAsia="標楷體" w:hAnsi="標楷體"/>
              </w:rPr>
            </w:pPr>
          </w:p>
        </w:tc>
        <w:tc>
          <w:tcPr>
            <w:tcW w:w="624" w:type="pct"/>
          </w:tcPr>
          <w:p w14:paraId="46CABD9C" w14:textId="77777777" w:rsidR="00E24265" w:rsidRPr="00615D4B" w:rsidRDefault="00E24265" w:rsidP="005F76AD">
            <w:pPr>
              <w:rPr>
                <w:rFonts w:ascii="標楷體" w:eastAsia="標楷體" w:hAnsi="標楷體"/>
              </w:rPr>
            </w:pPr>
          </w:p>
        </w:tc>
        <w:tc>
          <w:tcPr>
            <w:tcW w:w="537" w:type="pct"/>
          </w:tcPr>
          <w:p w14:paraId="6AD8DBB7" w14:textId="77777777" w:rsidR="00E24265" w:rsidRPr="00615D4B" w:rsidRDefault="00E24265" w:rsidP="005F76AD">
            <w:pPr>
              <w:rPr>
                <w:rFonts w:ascii="標楷體" w:eastAsia="標楷體" w:hAnsi="標楷體"/>
              </w:rPr>
            </w:pPr>
          </w:p>
        </w:tc>
        <w:tc>
          <w:tcPr>
            <w:tcW w:w="299" w:type="pct"/>
          </w:tcPr>
          <w:p w14:paraId="1C71F7B7" w14:textId="77777777" w:rsidR="00E24265" w:rsidRPr="00615D4B" w:rsidRDefault="00E24265" w:rsidP="005F76AD">
            <w:pPr>
              <w:rPr>
                <w:rFonts w:ascii="標楷體" w:eastAsia="標楷體" w:hAnsi="標楷體"/>
              </w:rPr>
            </w:pPr>
          </w:p>
        </w:tc>
        <w:tc>
          <w:tcPr>
            <w:tcW w:w="299" w:type="pct"/>
          </w:tcPr>
          <w:p w14:paraId="5B38E140" w14:textId="77777777" w:rsidR="00E24265" w:rsidRPr="00615D4B" w:rsidRDefault="00E24265" w:rsidP="005F76AD">
            <w:pPr>
              <w:rPr>
                <w:rFonts w:ascii="標楷體" w:eastAsia="標楷體" w:hAnsi="標楷體"/>
              </w:rPr>
            </w:pPr>
          </w:p>
        </w:tc>
        <w:tc>
          <w:tcPr>
            <w:tcW w:w="1643" w:type="pct"/>
          </w:tcPr>
          <w:p w14:paraId="30262FD0" w14:textId="77777777" w:rsidR="00E24265" w:rsidRPr="00615D4B" w:rsidRDefault="00E24265" w:rsidP="005F76AD">
            <w:pPr>
              <w:rPr>
                <w:rFonts w:ascii="標楷體" w:eastAsia="標楷體" w:hAnsi="標楷體"/>
              </w:rPr>
            </w:pPr>
          </w:p>
        </w:tc>
      </w:tr>
      <w:tr w:rsidR="00E24265" w:rsidRPr="00615D4B" w14:paraId="3F1D8C4D" w14:textId="77777777" w:rsidTr="005F76AD">
        <w:trPr>
          <w:trHeight w:val="291"/>
          <w:jc w:val="center"/>
        </w:trPr>
        <w:tc>
          <w:tcPr>
            <w:tcW w:w="219" w:type="pct"/>
          </w:tcPr>
          <w:p w14:paraId="12523B6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7BE4EB6" w14:textId="77777777" w:rsidR="00E24265" w:rsidRPr="00615D4B" w:rsidRDefault="00E24265" w:rsidP="005F76AD">
            <w:pPr>
              <w:rPr>
                <w:rFonts w:ascii="標楷體" w:eastAsia="標楷體" w:hAnsi="標楷體"/>
              </w:rPr>
            </w:pPr>
            <w:r w:rsidRPr="00F4452F">
              <w:rPr>
                <w:rFonts w:ascii="標楷體" w:eastAsia="標楷體" w:hAnsi="標楷體" w:hint="eastAsia"/>
              </w:rPr>
              <w:t>繳款帳號</w:t>
            </w:r>
          </w:p>
        </w:tc>
        <w:tc>
          <w:tcPr>
            <w:tcW w:w="624" w:type="pct"/>
          </w:tcPr>
          <w:p w14:paraId="5ADE89F6" w14:textId="77777777" w:rsidR="00E24265" w:rsidRPr="00615D4B" w:rsidRDefault="00E24265" w:rsidP="005F76AD">
            <w:pPr>
              <w:rPr>
                <w:rFonts w:ascii="標楷體" w:eastAsia="標楷體" w:hAnsi="標楷體"/>
              </w:rPr>
            </w:pPr>
          </w:p>
        </w:tc>
        <w:tc>
          <w:tcPr>
            <w:tcW w:w="624" w:type="pct"/>
          </w:tcPr>
          <w:p w14:paraId="265F874C" w14:textId="77777777" w:rsidR="00E24265" w:rsidRPr="00615D4B" w:rsidRDefault="00E24265" w:rsidP="005F76AD">
            <w:pPr>
              <w:rPr>
                <w:rFonts w:ascii="標楷體" w:eastAsia="標楷體" w:hAnsi="標楷體"/>
              </w:rPr>
            </w:pPr>
          </w:p>
        </w:tc>
        <w:tc>
          <w:tcPr>
            <w:tcW w:w="537" w:type="pct"/>
          </w:tcPr>
          <w:p w14:paraId="39D63BC9" w14:textId="77777777" w:rsidR="00E24265" w:rsidRPr="00615D4B" w:rsidRDefault="00E24265" w:rsidP="005F76AD">
            <w:pPr>
              <w:rPr>
                <w:rFonts w:ascii="標楷體" w:eastAsia="標楷體" w:hAnsi="標楷體"/>
              </w:rPr>
            </w:pPr>
          </w:p>
        </w:tc>
        <w:tc>
          <w:tcPr>
            <w:tcW w:w="299" w:type="pct"/>
          </w:tcPr>
          <w:p w14:paraId="6AC06B4E" w14:textId="77777777" w:rsidR="00E24265" w:rsidRPr="00615D4B" w:rsidRDefault="00E24265" w:rsidP="005F76AD">
            <w:pPr>
              <w:rPr>
                <w:rFonts w:ascii="標楷體" w:eastAsia="標楷體" w:hAnsi="標楷體"/>
              </w:rPr>
            </w:pPr>
          </w:p>
        </w:tc>
        <w:tc>
          <w:tcPr>
            <w:tcW w:w="299" w:type="pct"/>
          </w:tcPr>
          <w:p w14:paraId="72E16EA4" w14:textId="77777777" w:rsidR="00E24265" w:rsidRPr="00615D4B" w:rsidRDefault="00E24265" w:rsidP="005F76AD">
            <w:pPr>
              <w:rPr>
                <w:rFonts w:ascii="標楷體" w:eastAsia="標楷體" w:hAnsi="標楷體"/>
              </w:rPr>
            </w:pPr>
          </w:p>
        </w:tc>
        <w:tc>
          <w:tcPr>
            <w:tcW w:w="1643" w:type="pct"/>
          </w:tcPr>
          <w:p w14:paraId="4D5E8B94" w14:textId="77777777" w:rsidR="00E24265" w:rsidRPr="00615D4B" w:rsidRDefault="00E24265" w:rsidP="005F76AD">
            <w:pPr>
              <w:rPr>
                <w:rFonts w:ascii="標楷體" w:eastAsia="標楷體" w:hAnsi="標楷體"/>
              </w:rPr>
            </w:pPr>
          </w:p>
        </w:tc>
      </w:tr>
      <w:tr w:rsidR="00E24265" w:rsidRPr="00615D4B" w14:paraId="67B38AA5" w14:textId="77777777" w:rsidTr="005F76AD">
        <w:trPr>
          <w:trHeight w:val="291"/>
          <w:jc w:val="center"/>
        </w:trPr>
        <w:tc>
          <w:tcPr>
            <w:tcW w:w="219" w:type="pct"/>
          </w:tcPr>
          <w:p w14:paraId="6B9C3026"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61F01B43" w14:textId="77777777" w:rsidR="00E24265" w:rsidRPr="00615D4B" w:rsidRDefault="00E24265" w:rsidP="005F76AD">
            <w:pPr>
              <w:rPr>
                <w:rFonts w:ascii="標楷體" w:eastAsia="標楷體" w:hAnsi="標楷體"/>
              </w:rPr>
            </w:pPr>
            <w:r w:rsidRPr="00F4452F">
              <w:rPr>
                <w:rFonts w:ascii="標楷體" w:eastAsia="標楷體" w:hAnsi="標楷體" w:hint="eastAsia"/>
              </w:rPr>
              <w:t>最大債權金融機構聲請</w:t>
            </w:r>
            <w:r w:rsidRPr="00F4452F">
              <w:rPr>
                <w:rFonts w:ascii="標楷體" w:eastAsia="標楷體" w:hAnsi="標楷體" w:hint="eastAsia"/>
              </w:rPr>
              <w:lastRenderedPageBreak/>
              <w:t>狀送達地址</w:t>
            </w:r>
          </w:p>
        </w:tc>
        <w:tc>
          <w:tcPr>
            <w:tcW w:w="624" w:type="pct"/>
          </w:tcPr>
          <w:p w14:paraId="5352C41D" w14:textId="77777777" w:rsidR="00E24265" w:rsidRPr="00615D4B" w:rsidRDefault="00E24265" w:rsidP="005F76AD">
            <w:pPr>
              <w:rPr>
                <w:rFonts w:ascii="標楷體" w:eastAsia="標楷體" w:hAnsi="標楷體"/>
              </w:rPr>
            </w:pPr>
          </w:p>
        </w:tc>
        <w:tc>
          <w:tcPr>
            <w:tcW w:w="624" w:type="pct"/>
          </w:tcPr>
          <w:p w14:paraId="293A6028" w14:textId="77777777" w:rsidR="00E24265" w:rsidRPr="00615D4B" w:rsidRDefault="00E24265" w:rsidP="005F76AD">
            <w:pPr>
              <w:rPr>
                <w:rFonts w:ascii="標楷體" w:eastAsia="標楷體" w:hAnsi="標楷體"/>
              </w:rPr>
            </w:pPr>
          </w:p>
        </w:tc>
        <w:tc>
          <w:tcPr>
            <w:tcW w:w="537" w:type="pct"/>
          </w:tcPr>
          <w:p w14:paraId="3F87AD48" w14:textId="77777777" w:rsidR="00E24265" w:rsidRPr="00615D4B" w:rsidRDefault="00E24265" w:rsidP="005F76AD">
            <w:pPr>
              <w:rPr>
                <w:rFonts w:ascii="標楷體" w:eastAsia="標楷體" w:hAnsi="標楷體"/>
              </w:rPr>
            </w:pPr>
          </w:p>
        </w:tc>
        <w:tc>
          <w:tcPr>
            <w:tcW w:w="299" w:type="pct"/>
          </w:tcPr>
          <w:p w14:paraId="530F7953" w14:textId="77777777" w:rsidR="00E24265" w:rsidRPr="00615D4B" w:rsidRDefault="00E24265" w:rsidP="005F76AD">
            <w:pPr>
              <w:rPr>
                <w:rFonts w:ascii="標楷體" w:eastAsia="標楷體" w:hAnsi="標楷體"/>
              </w:rPr>
            </w:pPr>
          </w:p>
        </w:tc>
        <w:tc>
          <w:tcPr>
            <w:tcW w:w="299" w:type="pct"/>
          </w:tcPr>
          <w:p w14:paraId="13AE3AA6" w14:textId="77777777" w:rsidR="00E24265" w:rsidRPr="00615D4B" w:rsidRDefault="00E24265" w:rsidP="005F76AD">
            <w:pPr>
              <w:rPr>
                <w:rFonts w:ascii="標楷體" w:eastAsia="標楷體" w:hAnsi="標楷體"/>
              </w:rPr>
            </w:pPr>
          </w:p>
        </w:tc>
        <w:tc>
          <w:tcPr>
            <w:tcW w:w="1643" w:type="pct"/>
          </w:tcPr>
          <w:p w14:paraId="1E0CAF73" w14:textId="77777777" w:rsidR="00E24265" w:rsidRPr="00615D4B" w:rsidRDefault="00E24265" w:rsidP="005F76AD">
            <w:pPr>
              <w:rPr>
                <w:rFonts w:ascii="標楷體" w:eastAsia="標楷體" w:hAnsi="標楷體"/>
              </w:rPr>
            </w:pPr>
          </w:p>
        </w:tc>
      </w:tr>
      <w:tr w:rsidR="00E24265" w:rsidRPr="00615D4B" w14:paraId="22EBD618" w14:textId="77777777" w:rsidTr="005F76AD">
        <w:trPr>
          <w:trHeight w:val="291"/>
          <w:jc w:val="center"/>
        </w:trPr>
        <w:tc>
          <w:tcPr>
            <w:tcW w:w="219" w:type="pct"/>
          </w:tcPr>
          <w:p w14:paraId="6DDABACC" w14:textId="77777777" w:rsidR="00E24265" w:rsidRPr="00D6003A" w:rsidRDefault="00E24265" w:rsidP="005F76AD">
            <w:pPr>
              <w:pStyle w:val="af9"/>
              <w:numPr>
                <w:ilvl w:val="0"/>
                <w:numId w:val="37"/>
              </w:numPr>
              <w:ind w:leftChars="0"/>
              <w:rPr>
                <w:rFonts w:ascii="標楷體" w:eastAsia="標楷體" w:hAnsi="標楷體"/>
              </w:rPr>
            </w:pPr>
          </w:p>
        </w:tc>
        <w:tc>
          <w:tcPr>
            <w:tcW w:w="756" w:type="pct"/>
          </w:tcPr>
          <w:p w14:paraId="7B3D22A9" w14:textId="77777777" w:rsidR="00E24265" w:rsidRPr="00615D4B" w:rsidRDefault="00E24265" w:rsidP="005F76AD">
            <w:pPr>
              <w:rPr>
                <w:rFonts w:ascii="標楷體" w:eastAsia="標楷體" w:hAnsi="標楷體"/>
              </w:rPr>
            </w:pPr>
            <w:r w:rsidRPr="00F4452F">
              <w:rPr>
                <w:rFonts w:ascii="標楷體" w:eastAsia="標楷體" w:hAnsi="標楷體" w:hint="eastAsia"/>
              </w:rPr>
              <w:t>轉JCIC文字檔日期</w:t>
            </w:r>
          </w:p>
        </w:tc>
        <w:tc>
          <w:tcPr>
            <w:tcW w:w="624" w:type="pct"/>
          </w:tcPr>
          <w:p w14:paraId="7367A5A7" w14:textId="77777777" w:rsidR="00E24265" w:rsidRPr="00615D4B" w:rsidRDefault="00E24265" w:rsidP="005F76AD">
            <w:pPr>
              <w:rPr>
                <w:rFonts w:ascii="標楷體" w:eastAsia="標楷體" w:hAnsi="標楷體"/>
              </w:rPr>
            </w:pPr>
          </w:p>
        </w:tc>
        <w:tc>
          <w:tcPr>
            <w:tcW w:w="624" w:type="pct"/>
          </w:tcPr>
          <w:p w14:paraId="6A4AE609" w14:textId="77777777" w:rsidR="00E24265" w:rsidRPr="00615D4B" w:rsidRDefault="00E24265" w:rsidP="005F76AD">
            <w:pPr>
              <w:rPr>
                <w:rFonts w:ascii="標楷體" w:eastAsia="標楷體" w:hAnsi="標楷體"/>
              </w:rPr>
            </w:pPr>
          </w:p>
        </w:tc>
        <w:tc>
          <w:tcPr>
            <w:tcW w:w="537" w:type="pct"/>
          </w:tcPr>
          <w:p w14:paraId="5667D689" w14:textId="77777777" w:rsidR="00E24265" w:rsidRPr="00615D4B" w:rsidRDefault="00E24265" w:rsidP="005F76AD">
            <w:pPr>
              <w:rPr>
                <w:rFonts w:ascii="標楷體" w:eastAsia="標楷體" w:hAnsi="標楷體"/>
              </w:rPr>
            </w:pPr>
          </w:p>
        </w:tc>
        <w:tc>
          <w:tcPr>
            <w:tcW w:w="299" w:type="pct"/>
          </w:tcPr>
          <w:p w14:paraId="689E3BDB" w14:textId="77777777" w:rsidR="00E24265" w:rsidRPr="00615D4B" w:rsidRDefault="00E24265" w:rsidP="005F76AD">
            <w:pPr>
              <w:rPr>
                <w:rFonts w:ascii="標楷體" w:eastAsia="標楷體" w:hAnsi="標楷體"/>
              </w:rPr>
            </w:pPr>
          </w:p>
        </w:tc>
        <w:tc>
          <w:tcPr>
            <w:tcW w:w="299" w:type="pct"/>
          </w:tcPr>
          <w:p w14:paraId="196B2497" w14:textId="77777777" w:rsidR="00E24265" w:rsidRPr="00615D4B" w:rsidRDefault="00E24265" w:rsidP="005F76AD">
            <w:pPr>
              <w:rPr>
                <w:rFonts w:ascii="標楷體" w:eastAsia="標楷體" w:hAnsi="標楷體"/>
              </w:rPr>
            </w:pPr>
          </w:p>
        </w:tc>
        <w:tc>
          <w:tcPr>
            <w:tcW w:w="1643" w:type="pct"/>
          </w:tcPr>
          <w:p w14:paraId="3E677B23" w14:textId="77777777" w:rsidR="00E24265" w:rsidRPr="00615D4B" w:rsidRDefault="00E24265" w:rsidP="005F76AD">
            <w:pPr>
              <w:rPr>
                <w:rFonts w:ascii="標楷體" w:eastAsia="標楷體" w:hAnsi="標楷體"/>
              </w:rPr>
            </w:pPr>
          </w:p>
        </w:tc>
      </w:tr>
    </w:tbl>
    <w:p w14:paraId="4C810B2B" w14:textId="77777777" w:rsidR="00E24265" w:rsidRDefault="00E24265" w:rsidP="00F62379">
      <w:pPr>
        <w:pStyle w:val="42"/>
        <w:spacing w:after="72"/>
        <w:ind w:leftChars="0" w:left="0"/>
        <w:rPr>
          <w:rFonts w:hAnsi="標楷體"/>
        </w:rPr>
      </w:pPr>
    </w:p>
    <w:p w14:paraId="0D965028" w14:textId="77777777" w:rsidR="00E24265" w:rsidRDefault="00E24265">
      <w:pPr>
        <w:widowControl/>
        <w:rPr>
          <w:rFonts w:ascii="Arial" w:eastAsia="標楷體" w:hAnsi="標楷體" w:cs="標楷體"/>
          <w:kern w:val="0"/>
          <w:szCs w:val="28"/>
        </w:rPr>
      </w:pPr>
      <w:r>
        <w:rPr>
          <w:rFonts w:hAnsi="標楷體"/>
        </w:rPr>
        <w:br w:type="page"/>
      </w:r>
    </w:p>
    <w:p w14:paraId="5A8DD8B5"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8309</w:t>
      </w:r>
      <w:r w:rsidRPr="00FC5454">
        <w:rPr>
          <w:rFonts w:ascii="標楷體" w:hAnsi="標楷體" w:hint="eastAsia"/>
        </w:rPr>
        <w:t>債務人基本資料</w:t>
      </w:r>
    </w:p>
    <w:p w14:paraId="0EBF913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60BD6922"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632AF50"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17C8314" w14:textId="77777777" w:rsidR="00E24265" w:rsidRPr="00615D4B" w:rsidRDefault="00E24265" w:rsidP="005F76AD">
            <w:pPr>
              <w:rPr>
                <w:rFonts w:ascii="標楷體" w:eastAsia="標楷體" w:hAnsi="標楷體"/>
              </w:rPr>
            </w:pPr>
            <w:r w:rsidRPr="00FC5454">
              <w:rPr>
                <w:rFonts w:ascii="標楷體" w:eastAsia="標楷體" w:hAnsi="標楷體" w:hint="eastAsia"/>
              </w:rPr>
              <w:t>債務人基本資料</w:t>
            </w:r>
          </w:p>
        </w:tc>
      </w:tr>
      <w:tr w:rsidR="00E24265" w:rsidRPr="00615D4B" w14:paraId="30FD614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D773982"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E6093E" w14:textId="77777777" w:rsidR="00E24265" w:rsidRPr="00615D4B" w:rsidRDefault="00E24265" w:rsidP="005F76AD">
            <w:pPr>
              <w:rPr>
                <w:rFonts w:ascii="標楷體" w:eastAsia="標楷體" w:hAnsi="標楷體"/>
              </w:rPr>
            </w:pPr>
          </w:p>
        </w:tc>
      </w:tr>
      <w:tr w:rsidR="00E24265" w:rsidRPr="00615D4B" w14:paraId="14E61C85"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389746E"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B4443B4" w14:textId="77777777" w:rsidR="00E24265" w:rsidRPr="00615D4B" w:rsidRDefault="00E24265" w:rsidP="005F76AD">
            <w:pPr>
              <w:rPr>
                <w:rFonts w:ascii="標楷體" w:eastAsia="標楷體" w:hAnsi="標楷體"/>
              </w:rPr>
            </w:pPr>
          </w:p>
        </w:tc>
      </w:tr>
      <w:tr w:rsidR="00E24265" w:rsidRPr="00615D4B" w14:paraId="46BDD1A5"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AE0E2C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0689236" w14:textId="77777777" w:rsidR="00E24265" w:rsidRPr="00615D4B" w:rsidRDefault="00E24265" w:rsidP="005F76AD">
            <w:pPr>
              <w:rPr>
                <w:rFonts w:ascii="標楷體" w:eastAsia="標楷體" w:hAnsi="標楷體"/>
              </w:rPr>
            </w:pPr>
          </w:p>
        </w:tc>
      </w:tr>
      <w:tr w:rsidR="00E24265" w:rsidRPr="00615D4B" w14:paraId="3396A2FD"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B209156"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B749C23" w14:textId="77777777" w:rsidR="00E24265" w:rsidRPr="00615D4B" w:rsidRDefault="00E24265" w:rsidP="005F76AD">
            <w:pPr>
              <w:rPr>
                <w:rFonts w:ascii="標楷體" w:eastAsia="標楷體" w:hAnsi="標楷體"/>
              </w:rPr>
            </w:pPr>
          </w:p>
        </w:tc>
      </w:tr>
      <w:tr w:rsidR="00E24265" w:rsidRPr="00615D4B" w14:paraId="052BA78A"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34F78732"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70A675A" w14:textId="77777777" w:rsidR="00E24265" w:rsidRPr="00615D4B" w:rsidRDefault="00E24265" w:rsidP="005F76AD">
            <w:pPr>
              <w:rPr>
                <w:rFonts w:ascii="標楷體" w:eastAsia="標楷體" w:hAnsi="標楷體"/>
              </w:rPr>
            </w:pPr>
          </w:p>
        </w:tc>
      </w:tr>
      <w:tr w:rsidR="00E24265" w:rsidRPr="00615D4B" w14:paraId="16B55512"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76C70350"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BD71E61" w14:textId="77777777" w:rsidR="00E24265" w:rsidRPr="00615D4B" w:rsidRDefault="00E24265" w:rsidP="005F76AD">
            <w:pPr>
              <w:rPr>
                <w:rFonts w:ascii="標楷體" w:eastAsia="標楷體" w:hAnsi="標楷體"/>
              </w:rPr>
            </w:pPr>
          </w:p>
        </w:tc>
      </w:tr>
      <w:tr w:rsidR="00E24265" w:rsidRPr="00615D4B" w14:paraId="23FD696F"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58D413F"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70CE015" w14:textId="77777777" w:rsidR="00E24265" w:rsidRPr="00615D4B" w:rsidRDefault="00E24265" w:rsidP="005F76AD">
            <w:pPr>
              <w:rPr>
                <w:rFonts w:ascii="標楷體" w:eastAsia="標楷體" w:hAnsi="標楷體"/>
              </w:rPr>
            </w:pPr>
          </w:p>
        </w:tc>
      </w:tr>
    </w:tbl>
    <w:p w14:paraId="4BC29F11" w14:textId="77777777" w:rsidR="00E24265" w:rsidRDefault="00E24265" w:rsidP="00E24265"/>
    <w:p w14:paraId="045D1D8E" w14:textId="77777777" w:rsidR="00E24265" w:rsidRPr="00615D4B" w:rsidRDefault="00E24265">
      <w:pPr>
        <w:pStyle w:val="a"/>
      </w:pPr>
      <w:r w:rsidRPr="00615D4B">
        <w:t>UI</w:t>
      </w:r>
      <w:r w:rsidRPr="00615D4B">
        <w:t>畫面</w:t>
      </w:r>
    </w:p>
    <w:p w14:paraId="034383EA" w14:textId="77777777" w:rsidR="00E24265" w:rsidRDefault="00E24265" w:rsidP="00E24265">
      <w:pPr>
        <w:pStyle w:val="42"/>
        <w:spacing w:after="72"/>
        <w:ind w:left="1133"/>
        <w:rPr>
          <w:rFonts w:hAnsi="標楷體"/>
        </w:rPr>
      </w:pPr>
      <w:r w:rsidRPr="00743962">
        <w:rPr>
          <w:rFonts w:hAnsi="標楷體" w:hint="eastAsia"/>
        </w:rPr>
        <w:t>輸入畫面：</w:t>
      </w:r>
    </w:p>
    <w:p w14:paraId="50286BBE" w14:textId="77777777" w:rsidR="00E24265" w:rsidRPr="006425F6" w:rsidRDefault="00E24265" w:rsidP="00E24265">
      <w:pPr>
        <w:pStyle w:val="42"/>
        <w:spacing w:after="72"/>
        <w:ind w:leftChars="0" w:left="0"/>
        <w:rPr>
          <w:rFonts w:hAnsi="標楷體"/>
        </w:rPr>
      </w:pPr>
      <w:r w:rsidRPr="006425F6">
        <w:rPr>
          <w:rFonts w:hAnsi="標楷體"/>
          <w:noProof/>
        </w:rPr>
        <w:drawing>
          <wp:inline distT="0" distB="0" distL="0" distR="0" wp14:anchorId="3FC04C37" wp14:editId="4F38A0F0">
            <wp:extent cx="6665255" cy="25527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5255" cy="2552700"/>
                    </a:xfrm>
                    <a:prstGeom prst="rect">
                      <a:avLst/>
                    </a:prstGeom>
                  </pic:spPr>
                </pic:pic>
              </a:graphicData>
            </a:graphic>
          </wp:inline>
        </w:drawing>
      </w:r>
    </w:p>
    <w:p w14:paraId="39BA39A8" w14:textId="77777777" w:rsidR="00E24265" w:rsidRDefault="00E24265" w:rsidP="00E24265">
      <w:pPr>
        <w:pStyle w:val="1text"/>
        <w:rPr>
          <w:rFonts w:ascii="Times New Roman" w:hAnsi="Times New Roman"/>
        </w:rPr>
      </w:pPr>
    </w:p>
    <w:p w14:paraId="3842C68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CB00CEE" w14:textId="77777777" w:rsidTr="005F76AD">
        <w:trPr>
          <w:trHeight w:val="388"/>
          <w:jc w:val="center"/>
        </w:trPr>
        <w:tc>
          <w:tcPr>
            <w:tcW w:w="219" w:type="pct"/>
            <w:vMerge w:val="restart"/>
          </w:tcPr>
          <w:p w14:paraId="74C65951"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785D6E6F"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33629BD3"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6900BF19"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9AAC6D5" w14:textId="77777777" w:rsidTr="005F76AD">
        <w:trPr>
          <w:trHeight w:val="244"/>
          <w:jc w:val="center"/>
        </w:trPr>
        <w:tc>
          <w:tcPr>
            <w:tcW w:w="219" w:type="pct"/>
            <w:vMerge/>
          </w:tcPr>
          <w:p w14:paraId="68ECE10C" w14:textId="77777777" w:rsidR="00E24265" w:rsidRPr="00615D4B" w:rsidRDefault="00E24265" w:rsidP="005F76AD">
            <w:pPr>
              <w:rPr>
                <w:rFonts w:ascii="標楷體" w:eastAsia="標楷體" w:hAnsi="標楷體"/>
              </w:rPr>
            </w:pPr>
          </w:p>
        </w:tc>
        <w:tc>
          <w:tcPr>
            <w:tcW w:w="756" w:type="pct"/>
            <w:vMerge/>
          </w:tcPr>
          <w:p w14:paraId="62827A59" w14:textId="77777777" w:rsidR="00E24265" w:rsidRPr="00615D4B" w:rsidRDefault="00E24265" w:rsidP="005F76AD">
            <w:pPr>
              <w:rPr>
                <w:rFonts w:ascii="標楷體" w:eastAsia="標楷體" w:hAnsi="標楷體"/>
              </w:rPr>
            </w:pPr>
          </w:p>
        </w:tc>
        <w:tc>
          <w:tcPr>
            <w:tcW w:w="624" w:type="pct"/>
          </w:tcPr>
          <w:p w14:paraId="429CA53D"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0E7BE72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425ED240"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4AB4C55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1404015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78B317F3" w14:textId="77777777" w:rsidR="00E24265" w:rsidRPr="00615D4B" w:rsidRDefault="00E24265" w:rsidP="005F76AD">
            <w:pPr>
              <w:rPr>
                <w:rFonts w:ascii="標楷體" w:eastAsia="標楷體" w:hAnsi="標楷體"/>
              </w:rPr>
            </w:pPr>
          </w:p>
        </w:tc>
      </w:tr>
      <w:tr w:rsidR="00E24265" w:rsidRPr="00615D4B" w14:paraId="7BB6DA06" w14:textId="77777777" w:rsidTr="005F76AD">
        <w:trPr>
          <w:trHeight w:val="291"/>
          <w:jc w:val="center"/>
        </w:trPr>
        <w:tc>
          <w:tcPr>
            <w:tcW w:w="219" w:type="pct"/>
          </w:tcPr>
          <w:p w14:paraId="779A8F19"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7F70BB59" w14:textId="77777777" w:rsidR="00E24265" w:rsidRPr="00615D4B" w:rsidRDefault="00E24265" w:rsidP="005F76AD">
            <w:pPr>
              <w:rPr>
                <w:rFonts w:ascii="標楷體" w:eastAsia="標楷體" w:hAnsi="標楷體"/>
              </w:rPr>
            </w:pPr>
            <w:r w:rsidRPr="006350AF">
              <w:rPr>
                <w:rFonts w:ascii="標楷體" w:eastAsia="標楷體" w:hAnsi="標楷體" w:hint="eastAsia"/>
              </w:rPr>
              <w:t>交易代碼</w:t>
            </w:r>
          </w:p>
        </w:tc>
        <w:tc>
          <w:tcPr>
            <w:tcW w:w="624" w:type="pct"/>
          </w:tcPr>
          <w:p w14:paraId="22D03C8C" w14:textId="77777777" w:rsidR="00E24265" w:rsidRPr="00615D4B" w:rsidRDefault="00E24265" w:rsidP="005F76AD">
            <w:pPr>
              <w:rPr>
                <w:rFonts w:ascii="標楷體" w:eastAsia="標楷體" w:hAnsi="標楷體"/>
              </w:rPr>
            </w:pPr>
          </w:p>
        </w:tc>
        <w:tc>
          <w:tcPr>
            <w:tcW w:w="624" w:type="pct"/>
          </w:tcPr>
          <w:p w14:paraId="29AF7A09" w14:textId="77777777" w:rsidR="00E24265" w:rsidRPr="00615D4B" w:rsidRDefault="00E24265" w:rsidP="005F76AD">
            <w:pPr>
              <w:rPr>
                <w:rFonts w:ascii="標楷體" w:eastAsia="標楷體" w:hAnsi="標楷體"/>
              </w:rPr>
            </w:pPr>
          </w:p>
        </w:tc>
        <w:tc>
          <w:tcPr>
            <w:tcW w:w="537" w:type="pct"/>
          </w:tcPr>
          <w:p w14:paraId="4BE9876E"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58FD70D5" w14:textId="77777777" w:rsidR="00E24265" w:rsidRPr="00615D4B" w:rsidRDefault="00E24265" w:rsidP="005F76AD">
            <w:pPr>
              <w:rPr>
                <w:rFonts w:ascii="標楷體" w:eastAsia="標楷體" w:hAnsi="標楷體"/>
              </w:rPr>
            </w:pPr>
          </w:p>
        </w:tc>
        <w:tc>
          <w:tcPr>
            <w:tcW w:w="299" w:type="pct"/>
          </w:tcPr>
          <w:p w14:paraId="0DDE8E79" w14:textId="77777777" w:rsidR="00E24265" w:rsidRPr="00615D4B" w:rsidRDefault="00E24265" w:rsidP="005F76AD">
            <w:pPr>
              <w:rPr>
                <w:rFonts w:ascii="標楷體" w:eastAsia="標楷體" w:hAnsi="標楷體"/>
              </w:rPr>
            </w:pPr>
          </w:p>
        </w:tc>
        <w:tc>
          <w:tcPr>
            <w:tcW w:w="1643" w:type="pct"/>
          </w:tcPr>
          <w:p w14:paraId="2E0C6B6F" w14:textId="77777777" w:rsidR="00E24265" w:rsidRDefault="00E24265" w:rsidP="005F76AD">
            <w:pPr>
              <w:rPr>
                <w:rFonts w:ascii="標楷體" w:eastAsia="標楷體" w:hAnsi="標楷體"/>
              </w:rPr>
            </w:pPr>
            <w:r w:rsidRPr="0082426C">
              <w:rPr>
                <w:rFonts w:ascii="標楷體" w:eastAsia="標楷體" w:hAnsi="標楷體" w:hint="eastAsia"/>
              </w:rPr>
              <w:t>1:新增</w:t>
            </w:r>
          </w:p>
          <w:p w14:paraId="2D8252FF" w14:textId="77777777" w:rsidR="00E24265" w:rsidRPr="00615D4B" w:rsidRDefault="00E24265" w:rsidP="005F76AD">
            <w:pPr>
              <w:rPr>
                <w:rFonts w:ascii="標楷體" w:eastAsia="標楷體" w:hAnsi="標楷體"/>
              </w:rPr>
            </w:pPr>
            <w:r w:rsidRPr="0082426C">
              <w:rPr>
                <w:rFonts w:ascii="標楷體" w:eastAsia="標楷體" w:hAnsi="標楷體" w:hint="eastAsia"/>
              </w:rPr>
              <w:t>2:異動</w:t>
            </w:r>
          </w:p>
        </w:tc>
      </w:tr>
      <w:tr w:rsidR="00E24265" w:rsidRPr="00615D4B" w14:paraId="27FD1170" w14:textId="77777777" w:rsidTr="005F76AD">
        <w:trPr>
          <w:trHeight w:val="291"/>
          <w:jc w:val="center"/>
        </w:trPr>
        <w:tc>
          <w:tcPr>
            <w:tcW w:w="219" w:type="pct"/>
          </w:tcPr>
          <w:p w14:paraId="30D70CC5"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4511AD52"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債務人IDN</w:t>
            </w:r>
          </w:p>
        </w:tc>
        <w:tc>
          <w:tcPr>
            <w:tcW w:w="624" w:type="pct"/>
          </w:tcPr>
          <w:p w14:paraId="5232EEC4" w14:textId="77777777" w:rsidR="00E24265" w:rsidRPr="00615D4B" w:rsidRDefault="00E24265" w:rsidP="005F76AD">
            <w:pPr>
              <w:rPr>
                <w:rFonts w:ascii="標楷體" w:eastAsia="標楷體" w:hAnsi="標楷體"/>
              </w:rPr>
            </w:pPr>
          </w:p>
        </w:tc>
        <w:tc>
          <w:tcPr>
            <w:tcW w:w="624" w:type="pct"/>
          </w:tcPr>
          <w:p w14:paraId="06FEB617" w14:textId="77777777" w:rsidR="00E24265" w:rsidRPr="00615D4B" w:rsidRDefault="00E24265" w:rsidP="005F76AD">
            <w:pPr>
              <w:rPr>
                <w:rFonts w:ascii="標楷體" w:eastAsia="標楷體" w:hAnsi="標楷體"/>
              </w:rPr>
            </w:pPr>
          </w:p>
        </w:tc>
        <w:tc>
          <w:tcPr>
            <w:tcW w:w="537" w:type="pct"/>
          </w:tcPr>
          <w:p w14:paraId="749C3E82" w14:textId="77777777" w:rsidR="00E24265" w:rsidRPr="00615D4B" w:rsidRDefault="00E24265" w:rsidP="005F76AD">
            <w:pPr>
              <w:rPr>
                <w:rFonts w:ascii="標楷體" w:eastAsia="標楷體" w:hAnsi="標楷體"/>
              </w:rPr>
            </w:pPr>
          </w:p>
        </w:tc>
        <w:tc>
          <w:tcPr>
            <w:tcW w:w="299" w:type="pct"/>
          </w:tcPr>
          <w:p w14:paraId="2916FD3C" w14:textId="77777777" w:rsidR="00E24265" w:rsidRPr="00615D4B" w:rsidRDefault="00E24265" w:rsidP="005F76AD">
            <w:pPr>
              <w:rPr>
                <w:rFonts w:ascii="標楷體" w:eastAsia="標楷體" w:hAnsi="標楷體"/>
              </w:rPr>
            </w:pPr>
          </w:p>
        </w:tc>
        <w:tc>
          <w:tcPr>
            <w:tcW w:w="299" w:type="pct"/>
          </w:tcPr>
          <w:p w14:paraId="71FDB1F2" w14:textId="77777777" w:rsidR="00E24265" w:rsidRPr="00615D4B" w:rsidRDefault="00E24265" w:rsidP="005F76AD">
            <w:pPr>
              <w:rPr>
                <w:rFonts w:ascii="標楷體" w:eastAsia="標楷體" w:hAnsi="標楷體"/>
              </w:rPr>
            </w:pPr>
          </w:p>
        </w:tc>
        <w:tc>
          <w:tcPr>
            <w:tcW w:w="1643" w:type="pct"/>
          </w:tcPr>
          <w:p w14:paraId="2CA0983C" w14:textId="77777777" w:rsidR="00E24265" w:rsidRPr="00615D4B" w:rsidRDefault="00E24265" w:rsidP="005F76AD">
            <w:pPr>
              <w:rPr>
                <w:rFonts w:ascii="標楷體" w:eastAsia="標楷體" w:hAnsi="標楷體"/>
              </w:rPr>
            </w:pPr>
          </w:p>
        </w:tc>
      </w:tr>
      <w:tr w:rsidR="00E24265" w:rsidRPr="00615D4B" w14:paraId="03D3EAAE" w14:textId="77777777" w:rsidTr="005F76AD">
        <w:trPr>
          <w:trHeight w:val="291"/>
          <w:jc w:val="center"/>
        </w:trPr>
        <w:tc>
          <w:tcPr>
            <w:tcW w:w="219" w:type="pct"/>
          </w:tcPr>
          <w:p w14:paraId="3292AEC9"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4048183B" w14:textId="77777777" w:rsidR="00E24265" w:rsidRPr="00615D4B" w:rsidRDefault="00E24265" w:rsidP="005F76AD">
            <w:pPr>
              <w:rPr>
                <w:rFonts w:ascii="標楷體" w:eastAsia="標楷體" w:hAnsi="標楷體"/>
              </w:rPr>
            </w:pPr>
            <w:r w:rsidRPr="006350AF">
              <w:rPr>
                <w:rFonts w:ascii="標楷體" w:eastAsia="標楷體" w:hAnsi="標楷體" w:hint="eastAsia"/>
              </w:rPr>
              <w:t>報送單位代號</w:t>
            </w:r>
          </w:p>
        </w:tc>
        <w:tc>
          <w:tcPr>
            <w:tcW w:w="624" w:type="pct"/>
          </w:tcPr>
          <w:p w14:paraId="28D666A7" w14:textId="77777777" w:rsidR="00E24265" w:rsidRPr="00615D4B" w:rsidRDefault="00E24265" w:rsidP="005F76AD">
            <w:pPr>
              <w:rPr>
                <w:rFonts w:ascii="標楷體" w:eastAsia="標楷體" w:hAnsi="標楷體"/>
              </w:rPr>
            </w:pPr>
          </w:p>
        </w:tc>
        <w:tc>
          <w:tcPr>
            <w:tcW w:w="624" w:type="pct"/>
          </w:tcPr>
          <w:p w14:paraId="442CD8A1" w14:textId="77777777" w:rsidR="00E24265" w:rsidRPr="00615D4B" w:rsidRDefault="00E24265" w:rsidP="005F76AD">
            <w:pPr>
              <w:rPr>
                <w:rFonts w:ascii="標楷體" w:eastAsia="標楷體" w:hAnsi="標楷體"/>
              </w:rPr>
            </w:pPr>
          </w:p>
        </w:tc>
        <w:tc>
          <w:tcPr>
            <w:tcW w:w="537" w:type="pct"/>
          </w:tcPr>
          <w:p w14:paraId="077F68AA" w14:textId="77777777" w:rsidR="00E24265" w:rsidRPr="00615D4B" w:rsidRDefault="00E24265" w:rsidP="005F76AD">
            <w:pPr>
              <w:rPr>
                <w:rFonts w:ascii="標楷體" w:eastAsia="標楷體" w:hAnsi="標楷體"/>
              </w:rPr>
            </w:pPr>
          </w:p>
        </w:tc>
        <w:tc>
          <w:tcPr>
            <w:tcW w:w="299" w:type="pct"/>
          </w:tcPr>
          <w:p w14:paraId="3DDF02DF" w14:textId="77777777" w:rsidR="00E24265" w:rsidRPr="00615D4B" w:rsidRDefault="00E24265" w:rsidP="005F76AD">
            <w:pPr>
              <w:rPr>
                <w:rFonts w:ascii="標楷體" w:eastAsia="標楷體" w:hAnsi="標楷體"/>
              </w:rPr>
            </w:pPr>
          </w:p>
        </w:tc>
        <w:tc>
          <w:tcPr>
            <w:tcW w:w="299" w:type="pct"/>
          </w:tcPr>
          <w:p w14:paraId="2F7DF8EF" w14:textId="77777777" w:rsidR="00E24265" w:rsidRPr="00615D4B" w:rsidRDefault="00E24265" w:rsidP="005F76AD">
            <w:pPr>
              <w:rPr>
                <w:rFonts w:ascii="標楷體" w:eastAsia="標楷體" w:hAnsi="標楷體"/>
              </w:rPr>
            </w:pPr>
          </w:p>
        </w:tc>
        <w:tc>
          <w:tcPr>
            <w:tcW w:w="1643" w:type="pct"/>
          </w:tcPr>
          <w:p w14:paraId="0EC3AD16" w14:textId="77777777" w:rsidR="00E24265" w:rsidRPr="00615D4B" w:rsidRDefault="00E24265" w:rsidP="005F76AD">
            <w:pPr>
              <w:rPr>
                <w:rFonts w:ascii="標楷體" w:eastAsia="標楷體" w:hAnsi="標楷體"/>
              </w:rPr>
            </w:pPr>
          </w:p>
        </w:tc>
      </w:tr>
      <w:tr w:rsidR="00E24265" w:rsidRPr="00615D4B" w14:paraId="3DE15ECB" w14:textId="77777777" w:rsidTr="005F76AD">
        <w:trPr>
          <w:trHeight w:val="291"/>
          <w:jc w:val="center"/>
        </w:trPr>
        <w:tc>
          <w:tcPr>
            <w:tcW w:w="219" w:type="pct"/>
          </w:tcPr>
          <w:p w14:paraId="73DEC5D6"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44589E86" w14:textId="77777777" w:rsidR="00E24265" w:rsidRPr="00615D4B" w:rsidRDefault="00E24265" w:rsidP="005F76AD">
            <w:pPr>
              <w:rPr>
                <w:rFonts w:ascii="標楷體" w:eastAsia="標楷體" w:hAnsi="標楷體"/>
              </w:rPr>
            </w:pPr>
            <w:r w:rsidRPr="006350AF">
              <w:rPr>
                <w:rFonts w:ascii="標楷體" w:eastAsia="標楷體" w:hAnsi="標楷體" w:hint="eastAsia"/>
              </w:rPr>
              <w:t>協商申請日</w:t>
            </w:r>
          </w:p>
        </w:tc>
        <w:tc>
          <w:tcPr>
            <w:tcW w:w="624" w:type="pct"/>
          </w:tcPr>
          <w:p w14:paraId="16C65738" w14:textId="77777777" w:rsidR="00E24265" w:rsidRPr="00615D4B" w:rsidRDefault="00E24265" w:rsidP="005F76AD">
            <w:pPr>
              <w:rPr>
                <w:rFonts w:ascii="標楷體" w:eastAsia="標楷體" w:hAnsi="標楷體"/>
              </w:rPr>
            </w:pPr>
          </w:p>
        </w:tc>
        <w:tc>
          <w:tcPr>
            <w:tcW w:w="624" w:type="pct"/>
          </w:tcPr>
          <w:p w14:paraId="520CBF55" w14:textId="77777777" w:rsidR="00E24265" w:rsidRPr="00615D4B" w:rsidRDefault="00E24265" w:rsidP="005F76AD">
            <w:pPr>
              <w:rPr>
                <w:rFonts w:ascii="標楷體" w:eastAsia="標楷體" w:hAnsi="標楷體"/>
              </w:rPr>
            </w:pPr>
          </w:p>
        </w:tc>
        <w:tc>
          <w:tcPr>
            <w:tcW w:w="537" w:type="pct"/>
          </w:tcPr>
          <w:p w14:paraId="4E14FE5D" w14:textId="77777777" w:rsidR="00E24265" w:rsidRPr="00615D4B" w:rsidRDefault="00E24265" w:rsidP="005F76AD">
            <w:pPr>
              <w:rPr>
                <w:rFonts w:ascii="標楷體" w:eastAsia="標楷體" w:hAnsi="標楷體"/>
              </w:rPr>
            </w:pPr>
          </w:p>
        </w:tc>
        <w:tc>
          <w:tcPr>
            <w:tcW w:w="299" w:type="pct"/>
          </w:tcPr>
          <w:p w14:paraId="166F1180" w14:textId="77777777" w:rsidR="00E24265" w:rsidRPr="00615D4B" w:rsidRDefault="00E24265" w:rsidP="005F76AD">
            <w:pPr>
              <w:rPr>
                <w:rFonts w:ascii="標楷體" w:eastAsia="標楷體" w:hAnsi="標楷體"/>
              </w:rPr>
            </w:pPr>
          </w:p>
        </w:tc>
        <w:tc>
          <w:tcPr>
            <w:tcW w:w="299" w:type="pct"/>
          </w:tcPr>
          <w:p w14:paraId="3DFF1B90" w14:textId="77777777" w:rsidR="00E24265" w:rsidRPr="00615D4B" w:rsidRDefault="00E24265" w:rsidP="005F76AD">
            <w:pPr>
              <w:rPr>
                <w:rFonts w:ascii="標楷體" w:eastAsia="標楷體" w:hAnsi="標楷體"/>
              </w:rPr>
            </w:pPr>
          </w:p>
        </w:tc>
        <w:tc>
          <w:tcPr>
            <w:tcW w:w="1643" w:type="pct"/>
          </w:tcPr>
          <w:p w14:paraId="7ED148C3" w14:textId="77777777" w:rsidR="00E24265" w:rsidRPr="00615D4B" w:rsidRDefault="00E24265" w:rsidP="005F76AD">
            <w:pPr>
              <w:rPr>
                <w:rFonts w:ascii="標楷體" w:eastAsia="標楷體" w:hAnsi="標楷體"/>
              </w:rPr>
            </w:pPr>
          </w:p>
        </w:tc>
      </w:tr>
      <w:tr w:rsidR="00E24265" w:rsidRPr="00615D4B" w14:paraId="6345DEC1" w14:textId="77777777" w:rsidTr="005F76AD">
        <w:trPr>
          <w:trHeight w:val="291"/>
          <w:jc w:val="center"/>
        </w:trPr>
        <w:tc>
          <w:tcPr>
            <w:tcW w:w="219" w:type="pct"/>
          </w:tcPr>
          <w:p w14:paraId="09FE78A0"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026654AA"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債務人戶籍之郵遞區號及地址</w:t>
            </w:r>
          </w:p>
        </w:tc>
        <w:tc>
          <w:tcPr>
            <w:tcW w:w="624" w:type="pct"/>
          </w:tcPr>
          <w:p w14:paraId="2ACABCA0" w14:textId="77777777" w:rsidR="00E24265" w:rsidRPr="00615D4B" w:rsidRDefault="00E24265" w:rsidP="005F76AD">
            <w:pPr>
              <w:rPr>
                <w:rFonts w:ascii="標楷體" w:eastAsia="標楷體" w:hAnsi="標楷體"/>
              </w:rPr>
            </w:pPr>
          </w:p>
        </w:tc>
        <w:tc>
          <w:tcPr>
            <w:tcW w:w="624" w:type="pct"/>
          </w:tcPr>
          <w:p w14:paraId="3EB308D0" w14:textId="77777777" w:rsidR="00E24265" w:rsidRPr="00615D4B" w:rsidRDefault="00E24265" w:rsidP="005F76AD">
            <w:pPr>
              <w:rPr>
                <w:rFonts w:ascii="標楷體" w:eastAsia="標楷體" w:hAnsi="標楷體"/>
              </w:rPr>
            </w:pPr>
          </w:p>
        </w:tc>
        <w:tc>
          <w:tcPr>
            <w:tcW w:w="537" w:type="pct"/>
          </w:tcPr>
          <w:p w14:paraId="7565F75D" w14:textId="77777777" w:rsidR="00E24265" w:rsidRPr="00615D4B" w:rsidRDefault="00E24265" w:rsidP="005F76AD">
            <w:pPr>
              <w:rPr>
                <w:rFonts w:ascii="標楷體" w:eastAsia="標楷體" w:hAnsi="標楷體"/>
              </w:rPr>
            </w:pPr>
          </w:p>
        </w:tc>
        <w:tc>
          <w:tcPr>
            <w:tcW w:w="299" w:type="pct"/>
          </w:tcPr>
          <w:p w14:paraId="63CFA8E3" w14:textId="77777777" w:rsidR="00E24265" w:rsidRPr="00615D4B" w:rsidRDefault="00E24265" w:rsidP="005F76AD">
            <w:pPr>
              <w:rPr>
                <w:rFonts w:ascii="標楷體" w:eastAsia="標楷體" w:hAnsi="標楷體"/>
              </w:rPr>
            </w:pPr>
          </w:p>
        </w:tc>
        <w:tc>
          <w:tcPr>
            <w:tcW w:w="299" w:type="pct"/>
          </w:tcPr>
          <w:p w14:paraId="308F0148" w14:textId="77777777" w:rsidR="00E24265" w:rsidRPr="00615D4B" w:rsidRDefault="00E24265" w:rsidP="005F76AD">
            <w:pPr>
              <w:rPr>
                <w:rFonts w:ascii="標楷體" w:eastAsia="標楷體" w:hAnsi="標楷體"/>
              </w:rPr>
            </w:pPr>
          </w:p>
        </w:tc>
        <w:tc>
          <w:tcPr>
            <w:tcW w:w="1643" w:type="pct"/>
          </w:tcPr>
          <w:p w14:paraId="7930E173" w14:textId="77777777" w:rsidR="00E24265" w:rsidRPr="00615D4B" w:rsidRDefault="00E24265" w:rsidP="005F76AD">
            <w:pPr>
              <w:rPr>
                <w:rFonts w:ascii="標楷體" w:eastAsia="標楷體" w:hAnsi="標楷體"/>
              </w:rPr>
            </w:pPr>
          </w:p>
        </w:tc>
      </w:tr>
      <w:tr w:rsidR="00E24265" w:rsidRPr="00615D4B" w14:paraId="1A4E96D8" w14:textId="77777777" w:rsidTr="005F76AD">
        <w:trPr>
          <w:trHeight w:val="291"/>
          <w:jc w:val="center"/>
        </w:trPr>
        <w:tc>
          <w:tcPr>
            <w:tcW w:w="219" w:type="pct"/>
          </w:tcPr>
          <w:p w14:paraId="0A7F7433"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56997316"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債務人通訊地之郵遞區號及地址</w:t>
            </w:r>
          </w:p>
        </w:tc>
        <w:tc>
          <w:tcPr>
            <w:tcW w:w="624" w:type="pct"/>
          </w:tcPr>
          <w:p w14:paraId="57E0F36C" w14:textId="77777777" w:rsidR="00E24265" w:rsidRPr="00615D4B" w:rsidRDefault="00E24265" w:rsidP="005F76AD">
            <w:pPr>
              <w:rPr>
                <w:rFonts w:ascii="標楷體" w:eastAsia="標楷體" w:hAnsi="標楷體"/>
              </w:rPr>
            </w:pPr>
          </w:p>
        </w:tc>
        <w:tc>
          <w:tcPr>
            <w:tcW w:w="624" w:type="pct"/>
          </w:tcPr>
          <w:p w14:paraId="6BE76DAB" w14:textId="77777777" w:rsidR="00E24265" w:rsidRPr="00615D4B" w:rsidRDefault="00E24265" w:rsidP="005F76AD">
            <w:pPr>
              <w:rPr>
                <w:rFonts w:ascii="標楷體" w:eastAsia="標楷體" w:hAnsi="標楷體"/>
              </w:rPr>
            </w:pPr>
          </w:p>
        </w:tc>
        <w:tc>
          <w:tcPr>
            <w:tcW w:w="537" w:type="pct"/>
          </w:tcPr>
          <w:p w14:paraId="2867277E" w14:textId="77777777" w:rsidR="00E24265" w:rsidRPr="00615D4B" w:rsidRDefault="00E24265" w:rsidP="005F76AD">
            <w:pPr>
              <w:rPr>
                <w:rFonts w:ascii="標楷體" w:eastAsia="標楷體" w:hAnsi="標楷體"/>
              </w:rPr>
            </w:pPr>
          </w:p>
        </w:tc>
        <w:tc>
          <w:tcPr>
            <w:tcW w:w="299" w:type="pct"/>
          </w:tcPr>
          <w:p w14:paraId="1862D5AE" w14:textId="77777777" w:rsidR="00E24265" w:rsidRPr="00615D4B" w:rsidRDefault="00E24265" w:rsidP="005F76AD">
            <w:pPr>
              <w:rPr>
                <w:rFonts w:ascii="標楷體" w:eastAsia="標楷體" w:hAnsi="標楷體"/>
              </w:rPr>
            </w:pPr>
          </w:p>
        </w:tc>
        <w:tc>
          <w:tcPr>
            <w:tcW w:w="299" w:type="pct"/>
          </w:tcPr>
          <w:p w14:paraId="22AC43F0" w14:textId="77777777" w:rsidR="00E24265" w:rsidRPr="00615D4B" w:rsidRDefault="00E24265" w:rsidP="005F76AD">
            <w:pPr>
              <w:rPr>
                <w:rFonts w:ascii="標楷體" w:eastAsia="標楷體" w:hAnsi="標楷體"/>
              </w:rPr>
            </w:pPr>
          </w:p>
        </w:tc>
        <w:tc>
          <w:tcPr>
            <w:tcW w:w="1643" w:type="pct"/>
          </w:tcPr>
          <w:p w14:paraId="45B70BDA" w14:textId="77777777" w:rsidR="00E24265" w:rsidRPr="00615D4B" w:rsidRDefault="00E24265" w:rsidP="005F76AD">
            <w:pPr>
              <w:rPr>
                <w:rFonts w:ascii="標楷體" w:eastAsia="標楷體" w:hAnsi="標楷體"/>
              </w:rPr>
            </w:pPr>
          </w:p>
        </w:tc>
      </w:tr>
      <w:tr w:rsidR="00E24265" w:rsidRPr="00615D4B" w14:paraId="01818046" w14:textId="77777777" w:rsidTr="005F76AD">
        <w:trPr>
          <w:trHeight w:val="291"/>
          <w:jc w:val="center"/>
        </w:trPr>
        <w:tc>
          <w:tcPr>
            <w:tcW w:w="219" w:type="pct"/>
          </w:tcPr>
          <w:p w14:paraId="53FD9E7B"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43B5AF7F"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債務人戶籍電話</w:t>
            </w:r>
          </w:p>
        </w:tc>
        <w:tc>
          <w:tcPr>
            <w:tcW w:w="624" w:type="pct"/>
          </w:tcPr>
          <w:p w14:paraId="2C1A7AAC" w14:textId="77777777" w:rsidR="00E24265" w:rsidRPr="00615D4B" w:rsidRDefault="00E24265" w:rsidP="005F76AD">
            <w:pPr>
              <w:rPr>
                <w:rFonts w:ascii="標楷體" w:eastAsia="標楷體" w:hAnsi="標楷體"/>
              </w:rPr>
            </w:pPr>
          </w:p>
        </w:tc>
        <w:tc>
          <w:tcPr>
            <w:tcW w:w="624" w:type="pct"/>
          </w:tcPr>
          <w:p w14:paraId="0EE0E2AB" w14:textId="77777777" w:rsidR="00E24265" w:rsidRPr="00615D4B" w:rsidRDefault="00E24265" w:rsidP="005F76AD">
            <w:pPr>
              <w:rPr>
                <w:rFonts w:ascii="標楷體" w:eastAsia="標楷體" w:hAnsi="標楷體"/>
              </w:rPr>
            </w:pPr>
          </w:p>
        </w:tc>
        <w:tc>
          <w:tcPr>
            <w:tcW w:w="537" w:type="pct"/>
          </w:tcPr>
          <w:p w14:paraId="646466DA" w14:textId="77777777" w:rsidR="00E24265" w:rsidRPr="00615D4B" w:rsidRDefault="00E24265" w:rsidP="005F76AD">
            <w:pPr>
              <w:rPr>
                <w:rFonts w:ascii="標楷體" w:eastAsia="標楷體" w:hAnsi="標楷體"/>
              </w:rPr>
            </w:pPr>
          </w:p>
        </w:tc>
        <w:tc>
          <w:tcPr>
            <w:tcW w:w="299" w:type="pct"/>
          </w:tcPr>
          <w:p w14:paraId="7ACAA3E4" w14:textId="77777777" w:rsidR="00E24265" w:rsidRPr="00615D4B" w:rsidRDefault="00E24265" w:rsidP="005F76AD">
            <w:pPr>
              <w:rPr>
                <w:rFonts w:ascii="標楷體" w:eastAsia="標楷體" w:hAnsi="標楷體"/>
              </w:rPr>
            </w:pPr>
          </w:p>
        </w:tc>
        <w:tc>
          <w:tcPr>
            <w:tcW w:w="299" w:type="pct"/>
          </w:tcPr>
          <w:p w14:paraId="4AFE54D8" w14:textId="77777777" w:rsidR="00E24265" w:rsidRPr="00615D4B" w:rsidRDefault="00E24265" w:rsidP="005F76AD">
            <w:pPr>
              <w:rPr>
                <w:rFonts w:ascii="標楷體" w:eastAsia="標楷體" w:hAnsi="標楷體"/>
              </w:rPr>
            </w:pPr>
          </w:p>
        </w:tc>
        <w:tc>
          <w:tcPr>
            <w:tcW w:w="1643" w:type="pct"/>
          </w:tcPr>
          <w:p w14:paraId="1A09B56B" w14:textId="77777777" w:rsidR="00E24265" w:rsidRPr="00615D4B" w:rsidRDefault="00E24265" w:rsidP="005F76AD">
            <w:pPr>
              <w:rPr>
                <w:rFonts w:ascii="標楷體" w:eastAsia="標楷體" w:hAnsi="標楷體"/>
              </w:rPr>
            </w:pPr>
          </w:p>
        </w:tc>
      </w:tr>
      <w:tr w:rsidR="00E24265" w:rsidRPr="00615D4B" w14:paraId="093B5F4F" w14:textId="77777777" w:rsidTr="005F76AD">
        <w:trPr>
          <w:trHeight w:val="291"/>
          <w:jc w:val="center"/>
        </w:trPr>
        <w:tc>
          <w:tcPr>
            <w:tcW w:w="219" w:type="pct"/>
          </w:tcPr>
          <w:p w14:paraId="6022ABF5"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2D2BCE7E"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債務人通訊電話</w:t>
            </w:r>
          </w:p>
        </w:tc>
        <w:tc>
          <w:tcPr>
            <w:tcW w:w="624" w:type="pct"/>
          </w:tcPr>
          <w:p w14:paraId="049D79B7" w14:textId="77777777" w:rsidR="00E24265" w:rsidRPr="00615D4B" w:rsidRDefault="00E24265" w:rsidP="005F76AD">
            <w:pPr>
              <w:rPr>
                <w:rFonts w:ascii="標楷體" w:eastAsia="標楷體" w:hAnsi="標楷體"/>
              </w:rPr>
            </w:pPr>
          </w:p>
        </w:tc>
        <w:tc>
          <w:tcPr>
            <w:tcW w:w="624" w:type="pct"/>
          </w:tcPr>
          <w:p w14:paraId="28530EF7" w14:textId="77777777" w:rsidR="00E24265" w:rsidRPr="00615D4B" w:rsidRDefault="00E24265" w:rsidP="005F76AD">
            <w:pPr>
              <w:rPr>
                <w:rFonts w:ascii="標楷體" w:eastAsia="標楷體" w:hAnsi="標楷體"/>
              </w:rPr>
            </w:pPr>
          </w:p>
        </w:tc>
        <w:tc>
          <w:tcPr>
            <w:tcW w:w="537" w:type="pct"/>
          </w:tcPr>
          <w:p w14:paraId="1571D706" w14:textId="77777777" w:rsidR="00E24265" w:rsidRPr="00615D4B" w:rsidRDefault="00E24265" w:rsidP="005F76AD">
            <w:pPr>
              <w:rPr>
                <w:rFonts w:ascii="標楷體" w:eastAsia="標楷體" w:hAnsi="標楷體"/>
              </w:rPr>
            </w:pPr>
          </w:p>
        </w:tc>
        <w:tc>
          <w:tcPr>
            <w:tcW w:w="299" w:type="pct"/>
          </w:tcPr>
          <w:p w14:paraId="4B52CAFC" w14:textId="77777777" w:rsidR="00E24265" w:rsidRPr="00615D4B" w:rsidRDefault="00E24265" w:rsidP="005F76AD">
            <w:pPr>
              <w:rPr>
                <w:rFonts w:ascii="標楷體" w:eastAsia="標楷體" w:hAnsi="標楷體"/>
              </w:rPr>
            </w:pPr>
          </w:p>
        </w:tc>
        <w:tc>
          <w:tcPr>
            <w:tcW w:w="299" w:type="pct"/>
          </w:tcPr>
          <w:p w14:paraId="4241FC2A" w14:textId="77777777" w:rsidR="00E24265" w:rsidRPr="00615D4B" w:rsidRDefault="00E24265" w:rsidP="005F76AD">
            <w:pPr>
              <w:rPr>
                <w:rFonts w:ascii="標楷體" w:eastAsia="標楷體" w:hAnsi="標楷體"/>
              </w:rPr>
            </w:pPr>
          </w:p>
        </w:tc>
        <w:tc>
          <w:tcPr>
            <w:tcW w:w="1643" w:type="pct"/>
          </w:tcPr>
          <w:p w14:paraId="7873B032" w14:textId="77777777" w:rsidR="00E24265" w:rsidRPr="00615D4B" w:rsidRDefault="00E24265" w:rsidP="005F76AD">
            <w:pPr>
              <w:rPr>
                <w:rFonts w:ascii="標楷體" w:eastAsia="標楷體" w:hAnsi="標楷體"/>
              </w:rPr>
            </w:pPr>
          </w:p>
        </w:tc>
      </w:tr>
      <w:tr w:rsidR="00E24265" w:rsidRPr="00615D4B" w14:paraId="755B489C" w14:textId="77777777" w:rsidTr="005F76AD">
        <w:trPr>
          <w:trHeight w:val="291"/>
          <w:jc w:val="center"/>
        </w:trPr>
        <w:tc>
          <w:tcPr>
            <w:tcW w:w="219" w:type="pct"/>
          </w:tcPr>
          <w:p w14:paraId="45C417F7"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0ED83666"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債務人行動電話</w:t>
            </w:r>
          </w:p>
        </w:tc>
        <w:tc>
          <w:tcPr>
            <w:tcW w:w="624" w:type="pct"/>
          </w:tcPr>
          <w:p w14:paraId="17ABAE77" w14:textId="77777777" w:rsidR="00E24265" w:rsidRPr="00615D4B" w:rsidRDefault="00E24265" w:rsidP="005F76AD">
            <w:pPr>
              <w:rPr>
                <w:rFonts w:ascii="標楷體" w:eastAsia="標楷體" w:hAnsi="標楷體"/>
              </w:rPr>
            </w:pPr>
          </w:p>
        </w:tc>
        <w:tc>
          <w:tcPr>
            <w:tcW w:w="624" w:type="pct"/>
          </w:tcPr>
          <w:p w14:paraId="3050C2AE" w14:textId="77777777" w:rsidR="00E24265" w:rsidRPr="00615D4B" w:rsidRDefault="00E24265" w:rsidP="005F76AD">
            <w:pPr>
              <w:rPr>
                <w:rFonts w:ascii="標楷體" w:eastAsia="標楷體" w:hAnsi="標楷體"/>
              </w:rPr>
            </w:pPr>
          </w:p>
        </w:tc>
        <w:tc>
          <w:tcPr>
            <w:tcW w:w="537" w:type="pct"/>
          </w:tcPr>
          <w:p w14:paraId="25495093" w14:textId="77777777" w:rsidR="00E24265" w:rsidRPr="00615D4B" w:rsidRDefault="00E24265" w:rsidP="005F76AD">
            <w:pPr>
              <w:rPr>
                <w:rFonts w:ascii="標楷體" w:eastAsia="標楷體" w:hAnsi="標楷體"/>
              </w:rPr>
            </w:pPr>
          </w:p>
        </w:tc>
        <w:tc>
          <w:tcPr>
            <w:tcW w:w="299" w:type="pct"/>
          </w:tcPr>
          <w:p w14:paraId="08A4D632" w14:textId="77777777" w:rsidR="00E24265" w:rsidRPr="00615D4B" w:rsidRDefault="00E24265" w:rsidP="005F76AD">
            <w:pPr>
              <w:rPr>
                <w:rFonts w:ascii="標楷體" w:eastAsia="標楷體" w:hAnsi="標楷體"/>
              </w:rPr>
            </w:pPr>
          </w:p>
        </w:tc>
        <w:tc>
          <w:tcPr>
            <w:tcW w:w="299" w:type="pct"/>
          </w:tcPr>
          <w:p w14:paraId="36B9F7E2" w14:textId="77777777" w:rsidR="00E24265" w:rsidRPr="00615D4B" w:rsidRDefault="00E24265" w:rsidP="005F76AD">
            <w:pPr>
              <w:rPr>
                <w:rFonts w:ascii="標楷體" w:eastAsia="標楷體" w:hAnsi="標楷體"/>
              </w:rPr>
            </w:pPr>
          </w:p>
        </w:tc>
        <w:tc>
          <w:tcPr>
            <w:tcW w:w="1643" w:type="pct"/>
          </w:tcPr>
          <w:p w14:paraId="17676A07" w14:textId="77777777" w:rsidR="00E24265" w:rsidRPr="00615D4B" w:rsidRDefault="00E24265" w:rsidP="005F76AD">
            <w:pPr>
              <w:rPr>
                <w:rFonts w:ascii="標楷體" w:eastAsia="標楷體" w:hAnsi="標楷體"/>
              </w:rPr>
            </w:pPr>
          </w:p>
        </w:tc>
      </w:tr>
      <w:tr w:rsidR="00E24265" w:rsidRPr="00615D4B" w14:paraId="0B8AEC8B" w14:textId="77777777" w:rsidTr="005F76AD">
        <w:trPr>
          <w:trHeight w:val="291"/>
          <w:jc w:val="center"/>
        </w:trPr>
        <w:tc>
          <w:tcPr>
            <w:tcW w:w="219" w:type="pct"/>
          </w:tcPr>
          <w:p w14:paraId="49FD801B" w14:textId="77777777" w:rsidR="00E24265" w:rsidRPr="00D6003A" w:rsidRDefault="00E24265" w:rsidP="005F76AD">
            <w:pPr>
              <w:pStyle w:val="af9"/>
              <w:numPr>
                <w:ilvl w:val="0"/>
                <w:numId w:val="38"/>
              </w:numPr>
              <w:ind w:leftChars="0"/>
              <w:rPr>
                <w:rFonts w:ascii="標楷體" w:eastAsia="標楷體" w:hAnsi="標楷體"/>
              </w:rPr>
            </w:pPr>
          </w:p>
        </w:tc>
        <w:tc>
          <w:tcPr>
            <w:tcW w:w="756" w:type="pct"/>
          </w:tcPr>
          <w:p w14:paraId="1D287A55" w14:textId="77777777" w:rsidR="00E24265" w:rsidRPr="00615D4B" w:rsidRDefault="00E24265" w:rsidP="005F76AD">
            <w:pPr>
              <w:rPr>
                <w:rFonts w:ascii="標楷體" w:eastAsia="標楷體" w:hAnsi="標楷體"/>
              </w:rPr>
            </w:pPr>
            <w:r w:rsidRPr="006350AF">
              <w:rPr>
                <w:rFonts w:ascii="標楷體" w:eastAsia="標楷體" w:hAnsi="標楷體" w:hint="eastAsia"/>
              </w:rPr>
              <w:t>轉JCIC文字檔日期</w:t>
            </w:r>
          </w:p>
        </w:tc>
        <w:tc>
          <w:tcPr>
            <w:tcW w:w="624" w:type="pct"/>
          </w:tcPr>
          <w:p w14:paraId="34E9BF49" w14:textId="77777777" w:rsidR="00E24265" w:rsidRPr="00615D4B" w:rsidRDefault="00E24265" w:rsidP="005F76AD">
            <w:pPr>
              <w:rPr>
                <w:rFonts w:ascii="標楷體" w:eastAsia="標楷體" w:hAnsi="標楷體"/>
              </w:rPr>
            </w:pPr>
          </w:p>
        </w:tc>
        <w:tc>
          <w:tcPr>
            <w:tcW w:w="624" w:type="pct"/>
          </w:tcPr>
          <w:p w14:paraId="065C1409" w14:textId="77777777" w:rsidR="00E24265" w:rsidRPr="00615D4B" w:rsidRDefault="00E24265" w:rsidP="005F76AD">
            <w:pPr>
              <w:rPr>
                <w:rFonts w:ascii="標楷體" w:eastAsia="標楷體" w:hAnsi="標楷體"/>
              </w:rPr>
            </w:pPr>
          </w:p>
        </w:tc>
        <w:tc>
          <w:tcPr>
            <w:tcW w:w="537" w:type="pct"/>
          </w:tcPr>
          <w:p w14:paraId="15795FCF" w14:textId="77777777" w:rsidR="00E24265" w:rsidRPr="00615D4B" w:rsidRDefault="00E24265" w:rsidP="005F76AD">
            <w:pPr>
              <w:rPr>
                <w:rFonts w:ascii="標楷體" w:eastAsia="標楷體" w:hAnsi="標楷體"/>
              </w:rPr>
            </w:pPr>
          </w:p>
        </w:tc>
        <w:tc>
          <w:tcPr>
            <w:tcW w:w="299" w:type="pct"/>
          </w:tcPr>
          <w:p w14:paraId="6C5D4710" w14:textId="77777777" w:rsidR="00E24265" w:rsidRPr="00615D4B" w:rsidRDefault="00E24265" w:rsidP="005F76AD">
            <w:pPr>
              <w:rPr>
                <w:rFonts w:ascii="標楷體" w:eastAsia="標楷體" w:hAnsi="標楷體"/>
              </w:rPr>
            </w:pPr>
          </w:p>
        </w:tc>
        <w:tc>
          <w:tcPr>
            <w:tcW w:w="299" w:type="pct"/>
          </w:tcPr>
          <w:p w14:paraId="517C19DC" w14:textId="77777777" w:rsidR="00E24265" w:rsidRPr="00615D4B" w:rsidRDefault="00E24265" w:rsidP="005F76AD">
            <w:pPr>
              <w:rPr>
                <w:rFonts w:ascii="標楷體" w:eastAsia="標楷體" w:hAnsi="標楷體"/>
              </w:rPr>
            </w:pPr>
          </w:p>
        </w:tc>
        <w:tc>
          <w:tcPr>
            <w:tcW w:w="1643" w:type="pct"/>
          </w:tcPr>
          <w:p w14:paraId="20F9003D" w14:textId="77777777" w:rsidR="00E24265" w:rsidRPr="00615D4B" w:rsidRDefault="00E24265" w:rsidP="005F76AD">
            <w:pPr>
              <w:rPr>
                <w:rFonts w:ascii="標楷體" w:eastAsia="標楷體" w:hAnsi="標楷體"/>
              </w:rPr>
            </w:pPr>
          </w:p>
        </w:tc>
      </w:tr>
    </w:tbl>
    <w:p w14:paraId="6BA155CD" w14:textId="77777777" w:rsidR="00E24265" w:rsidRDefault="00E24265" w:rsidP="00F62379">
      <w:pPr>
        <w:pStyle w:val="42"/>
        <w:spacing w:after="72"/>
        <w:ind w:leftChars="0" w:left="0"/>
        <w:rPr>
          <w:rFonts w:hAnsi="標楷體"/>
        </w:rPr>
      </w:pPr>
    </w:p>
    <w:p w14:paraId="27659A5A" w14:textId="77777777" w:rsidR="00E24265" w:rsidRDefault="00E24265">
      <w:pPr>
        <w:widowControl/>
        <w:rPr>
          <w:rFonts w:ascii="Arial" w:eastAsia="標楷體" w:hAnsi="標楷體" w:cs="標楷體"/>
          <w:kern w:val="0"/>
          <w:szCs w:val="28"/>
        </w:rPr>
      </w:pPr>
      <w:r>
        <w:rPr>
          <w:rFonts w:hAnsi="標楷體"/>
        </w:rPr>
        <w:br w:type="page"/>
      </w:r>
    </w:p>
    <w:p w14:paraId="7FDF325A"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8310</w:t>
      </w:r>
      <w:r w:rsidRPr="00B4238C">
        <w:rPr>
          <w:rFonts w:ascii="標楷體" w:hAnsi="標楷體" w:hint="eastAsia"/>
        </w:rPr>
        <w:t>債務清償方案法院認可資料檔案</w:t>
      </w:r>
    </w:p>
    <w:p w14:paraId="309BA7B9"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C01741B"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E7E35F4"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AE8B200" w14:textId="77777777" w:rsidR="00E24265" w:rsidRPr="00615D4B" w:rsidRDefault="00E24265" w:rsidP="005F76AD">
            <w:pPr>
              <w:rPr>
                <w:rFonts w:ascii="標楷體" w:eastAsia="標楷體" w:hAnsi="標楷體"/>
              </w:rPr>
            </w:pPr>
            <w:r w:rsidRPr="00B4238C">
              <w:rPr>
                <w:rFonts w:ascii="標楷體" w:eastAsia="標楷體" w:hAnsi="標楷體" w:hint="eastAsia"/>
              </w:rPr>
              <w:t>債務清償方案法院認可資料檔案</w:t>
            </w:r>
          </w:p>
        </w:tc>
      </w:tr>
      <w:tr w:rsidR="00E24265" w:rsidRPr="00615D4B" w14:paraId="3ACFFC3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ECFFBF0"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C00EEA5" w14:textId="77777777" w:rsidR="00E24265" w:rsidRPr="00615D4B" w:rsidRDefault="00E24265" w:rsidP="005F76AD">
            <w:pPr>
              <w:rPr>
                <w:rFonts w:ascii="標楷體" w:eastAsia="標楷體" w:hAnsi="標楷體"/>
              </w:rPr>
            </w:pPr>
          </w:p>
        </w:tc>
      </w:tr>
      <w:tr w:rsidR="00E24265" w:rsidRPr="00615D4B" w14:paraId="1EC4F7CF"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80BC6BC"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D404B2" w14:textId="77777777" w:rsidR="00E24265" w:rsidRPr="00615D4B" w:rsidRDefault="00E24265" w:rsidP="005F76AD">
            <w:pPr>
              <w:rPr>
                <w:rFonts w:ascii="標楷體" w:eastAsia="標楷體" w:hAnsi="標楷體"/>
              </w:rPr>
            </w:pPr>
          </w:p>
        </w:tc>
      </w:tr>
      <w:tr w:rsidR="00E24265" w:rsidRPr="00615D4B" w14:paraId="6152A0D2"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5637D32"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C69518" w14:textId="77777777" w:rsidR="00E24265" w:rsidRPr="00615D4B" w:rsidRDefault="00E24265" w:rsidP="005F76AD">
            <w:pPr>
              <w:rPr>
                <w:rFonts w:ascii="標楷體" w:eastAsia="標楷體" w:hAnsi="標楷體"/>
              </w:rPr>
            </w:pPr>
          </w:p>
        </w:tc>
      </w:tr>
      <w:tr w:rsidR="00E24265" w:rsidRPr="00615D4B" w14:paraId="5AB24948"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9F06FB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7FB31CC" w14:textId="77777777" w:rsidR="00E24265" w:rsidRPr="00615D4B" w:rsidRDefault="00E24265" w:rsidP="005F76AD">
            <w:pPr>
              <w:rPr>
                <w:rFonts w:ascii="標楷體" w:eastAsia="標楷體" w:hAnsi="標楷體"/>
              </w:rPr>
            </w:pPr>
          </w:p>
        </w:tc>
      </w:tr>
      <w:tr w:rsidR="00E24265" w:rsidRPr="00615D4B" w14:paraId="7B6B7C8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4B237C3"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411D6D5" w14:textId="77777777" w:rsidR="00E24265" w:rsidRPr="00615D4B" w:rsidRDefault="00E24265" w:rsidP="005F76AD">
            <w:pPr>
              <w:rPr>
                <w:rFonts w:ascii="標楷體" w:eastAsia="標楷體" w:hAnsi="標楷體"/>
              </w:rPr>
            </w:pPr>
          </w:p>
        </w:tc>
      </w:tr>
      <w:tr w:rsidR="00E24265" w:rsidRPr="00615D4B" w14:paraId="5F6D8984"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6595F886"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56C1BA6" w14:textId="77777777" w:rsidR="00E24265" w:rsidRPr="00615D4B" w:rsidRDefault="00E24265" w:rsidP="005F76AD">
            <w:pPr>
              <w:rPr>
                <w:rFonts w:ascii="標楷體" w:eastAsia="標楷體" w:hAnsi="標楷體"/>
              </w:rPr>
            </w:pPr>
          </w:p>
        </w:tc>
      </w:tr>
      <w:tr w:rsidR="00E24265" w:rsidRPr="00615D4B" w14:paraId="1C72625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8418178"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4109D61" w14:textId="77777777" w:rsidR="00E24265" w:rsidRPr="00615D4B" w:rsidRDefault="00E24265" w:rsidP="005F76AD">
            <w:pPr>
              <w:rPr>
                <w:rFonts w:ascii="標楷體" w:eastAsia="標楷體" w:hAnsi="標楷體"/>
              </w:rPr>
            </w:pPr>
          </w:p>
        </w:tc>
      </w:tr>
    </w:tbl>
    <w:p w14:paraId="6B335DBF" w14:textId="77777777" w:rsidR="00E24265" w:rsidRDefault="00E24265" w:rsidP="00E24265"/>
    <w:p w14:paraId="2CA066CB" w14:textId="77777777" w:rsidR="00E24265" w:rsidRPr="00615D4B" w:rsidRDefault="00E24265">
      <w:pPr>
        <w:pStyle w:val="a"/>
      </w:pPr>
      <w:r w:rsidRPr="00615D4B">
        <w:t>UI</w:t>
      </w:r>
      <w:r w:rsidRPr="00615D4B">
        <w:t>畫面</w:t>
      </w:r>
    </w:p>
    <w:p w14:paraId="20943DB5" w14:textId="77777777" w:rsidR="00E24265" w:rsidRDefault="00E24265" w:rsidP="00E24265">
      <w:pPr>
        <w:pStyle w:val="42"/>
        <w:spacing w:after="72"/>
        <w:ind w:left="1133"/>
        <w:rPr>
          <w:rFonts w:hAnsi="標楷體"/>
        </w:rPr>
      </w:pPr>
      <w:r w:rsidRPr="00743962">
        <w:rPr>
          <w:rFonts w:hAnsi="標楷體" w:hint="eastAsia"/>
        </w:rPr>
        <w:t>輸入畫面：</w:t>
      </w:r>
    </w:p>
    <w:p w14:paraId="721018ED" w14:textId="77777777" w:rsidR="00E24265" w:rsidRPr="006425F6" w:rsidRDefault="00E24265" w:rsidP="00E24265">
      <w:pPr>
        <w:pStyle w:val="42"/>
        <w:spacing w:after="72"/>
        <w:ind w:leftChars="0" w:left="0"/>
        <w:rPr>
          <w:rFonts w:hAnsi="標楷體"/>
        </w:rPr>
      </w:pPr>
      <w:r w:rsidRPr="006425F6">
        <w:rPr>
          <w:rFonts w:hAnsi="標楷體"/>
          <w:noProof/>
        </w:rPr>
        <w:drawing>
          <wp:inline distT="0" distB="0" distL="0" distR="0" wp14:anchorId="4A82F18D" wp14:editId="1C798A50">
            <wp:extent cx="6680894" cy="24612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687197" cy="2463582"/>
                    </a:xfrm>
                    <a:prstGeom prst="rect">
                      <a:avLst/>
                    </a:prstGeom>
                  </pic:spPr>
                </pic:pic>
              </a:graphicData>
            </a:graphic>
          </wp:inline>
        </w:drawing>
      </w:r>
    </w:p>
    <w:p w14:paraId="6E992392" w14:textId="77777777" w:rsidR="00E24265" w:rsidRDefault="00E24265" w:rsidP="00E24265">
      <w:pPr>
        <w:pStyle w:val="1text"/>
        <w:rPr>
          <w:rFonts w:ascii="Times New Roman" w:hAnsi="Times New Roman"/>
        </w:rPr>
      </w:pPr>
    </w:p>
    <w:p w14:paraId="03F69267"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010E312" w14:textId="77777777" w:rsidTr="005F76AD">
        <w:trPr>
          <w:trHeight w:val="388"/>
          <w:jc w:val="center"/>
        </w:trPr>
        <w:tc>
          <w:tcPr>
            <w:tcW w:w="219" w:type="pct"/>
            <w:vMerge w:val="restart"/>
          </w:tcPr>
          <w:p w14:paraId="255B1E5C"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33A877F4"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610E9EE2"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08F23CBD"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6F82AE9" w14:textId="77777777" w:rsidTr="005F76AD">
        <w:trPr>
          <w:trHeight w:val="244"/>
          <w:jc w:val="center"/>
        </w:trPr>
        <w:tc>
          <w:tcPr>
            <w:tcW w:w="219" w:type="pct"/>
            <w:vMerge/>
          </w:tcPr>
          <w:p w14:paraId="32E3FD29" w14:textId="77777777" w:rsidR="00E24265" w:rsidRPr="00615D4B" w:rsidRDefault="00E24265" w:rsidP="005F76AD">
            <w:pPr>
              <w:rPr>
                <w:rFonts w:ascii="標楷體" w:eastAsia="標楷體" w:hAnsi="標楷體"/>
              </w:rPr>
            </w:pPr>
          </w:p>
        </w:tc>
        <w:tc>
          <w:tcPr>
            <w:tcW w:w="756" w:type="pct"/>
            <w:vMerge/>
          </w:tcPr>
          <w:p w14:paraId="6F73DCA4" w14:textId="77777777" w:rsidR="00E24265" w:rsidRPr="00615D4B" w:rsidRDefault="00E24265" w:rsidP="005F76AD">
            <w:pPr>
              <w:rPr>
                <w:rFonts w:ascii="標楷體" w:eastAsia="標楷體" w:hAnsi="標楷體"/>
              </w:rPr>
            </w:pPr>
          </w:p>
        </w:tc>
        <w:tc>
          <w:tcPr>
            <w:tcW w:w="624" w:type="pct"/>
          </w:tcPr>
          <w:p w14:paraId="4AE47C1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A7A13D1"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8570400"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3D41745A"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13198062"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545EE15A" w14:textId="77777777" w:rsidR="00E24265" w:rsidRPr="00615D4B" w:rsidRDefault="00E24265" w:rsidP="005F76AD">
            <w:pPr>
              <w:rPr>
                <w:rFonts w:ascii="標楷體" w:eastAsia="標楷體" w:hAnsi="標楷體"/>
              </w:rPr>
            </w:pPr>
          </w:p>
        </w:tc>
      </w:tr>
      <w:tr w:rsidR="00E24265" w:rsidRPr="00615D4B" w14:paraId="52DB5C23" w14:textId="77777777" w:rsidTr="005F76AD">
        <w:trPr>
          <w:trHeight w:val="291"/>
          <w:jc w:val="center"/>
        </w:trPr>
        <w:tc>
          <w:tcPr>
            <w:tcW w:w="219" w:type="pct"/>
          </w:tcPr>
          <w:p w14:paraId="09931818"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6B101653" w14:textId="77777777" w:rsidR="00E24265" w:rsidRPr="00615D4B" w:rsidRDefault="00E24265" w:rsidP="005F76AD">
            <w:pPr>
              <w:rPr>
                <w:rFonts w:ascii="標楷體" w:eastAsia="標楷體" w:hAnsi="標楷體"/>
              </w:rPr>
            </w:pPr>
            <w:r w:rsidRPr="006350AF">
              <w:rPr>
                <w:rFonts w:ascii="標楷體" w:eastAsia="標楷體" w:hAnsi="標楷體" w:hint="eastAsia"/>
              </w:rPr>
              <w:t>交易代碼</w:t>
            </w:r>
          </w:p>
        </w:tc>
        <w:tc>
          <w:tcPr>
            <w:tcW w:w="624" w:type="pct"/>
          </w:tcPr>
          <w:p w14:paraId="6335648A" w14:textId="77777777" w:rsidR="00E24265" w:rsidRPr="00615D4B" w:rsidRDefault="00E24265" w:rsidP="005F76AD">
            <w:pPr>
              <w:rPr>
                <w:rFonts w:ascii="標楷體" w:eastAsia="標楷體" w:hAnsi="標楷體"/>
              </w:rPr>
            </w:pPr>
          </w:p>
        </w:tc>
        <w:tc>
          <w:tcPr>
            <w:tcW w:w="624" w:type="pct"/>
          </w:tcPr>
          <w:p w14:paraId="125EDBAD" w14:textId="77777777" w:rsidR="00E24265" w:rsidRPr="00615D4B" w:rsidRDefault="00E24265" w:rsidP="005F76AD">
            <w:pPr>
              <w:rPr>
                <w:rFonts w:ascii="標楷體" w:eastAsia="標楷體" w:hAnsi="標楷體"/>
              </w:rPr>
            </w:pPr>
          </w:p>
        </w:tc>
        <w:tc>
          <w:tcPr>
            <w:tcW w:w="537" w:type="pct"/>
          </w:tcPr>
          <w:p w14:paraId="5C1E31A5"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D6370D2" w14:textId="77777777" w:rsidR="00E24265" w:rsidRPr="00615D4B" w:rsidRDefault="00E24265" w:rsidP="005F76AD">
            <w:pPr>
              <w:rPr>
                <w:rFonts w:ascii="標楷體" w:eastAsia="標楷體" w:hAnsi="標楷體"/>
              </w:rPr>
            </w:pPr>
          </w:p>
        </w:tc>
        <w:tc>
          <w:tcPr>
            <w:tcW w:w="299" w:type="pct"/>
          </w:tcPr>
          <w:p w14:paraId="3AEBCEA7" w14:textId="77777777" w:rsidR="00E24265" w:rsidRPr="00615D4B" w:rsidRDefault="00E24265" w:rsidP="005F76AD">
            <w:pPr>
              <w:rPr>
                <w:rFonts w:ascii="標楷體" w:eastAsia="標楷體" w:hAnsi="標楷體"/>
              </w:rPr>
            </w:pPr>
          </w:p>
        </w:tc>
        <w:tc>
          <w:tcPr>
            <w:tcW w:w="1643" w:type="pct"/>
          </w:tcPr>
          <w:p w14:paraId="0363B683" w14:textId="77777777" w:rsidR="00E24265" w:rsidRDefault="00E24265" w:rsidP="005F76AD">
            <w:pPr>
              <w:rPr>
                <w:rFonts w:ascii="標楷體" w:eastAsia="標楷體" w:hAnsi="標楷體"/>
              </w:rPr>
            </w:pPr>
            <w:r w:rsidRPr="00F54E19">
              <w:rPr>
                <w:rFonts w:ascii="標楷體" w:eastAsia="標楷體" w:hAnsi="標楷體" w:hint="eastAsia"/>
              </w:rPr>
              <w:t>1:新增</w:t>
            </w:r>
          </w:p>
          <w:p w14:paraId="235D6AE7" w14:textId="77777777" w:rsidR="00E24265" w:rsidRDefault="00E24265" w:rsidP="005F76AD">
            <w:pPr>
              <w:rPr>
                <w:rFonts w:ascii="標楷體" w:eastAsia="標楷體" w:hAnsi="標楷體"/>
              </w:rPr>
            </w:pPr>
            <w:r w:rsidRPr="00F54E19">
              <w:rPr>
                <w:rFonts w:ascii="標楷體" w:eastAsia="標楷體" w:hAnsi="標楷體" w:hint="eastAsia"/>
              </w:rPr>
              <w:t>2:異動</w:t>
            </w:r>
          </w:p>
          <w:p w14:paraId="51DAD2F2" w14:textId="77777777" w:rsidR="00E24265" w:rsidRPr="00615D4B" w:rsidRDefault="00E24265" w:rsidP="005F76AD">
            <w:pPr>
              <w:rPr>
                <w:rFonts w:ascii="標楷體" w:eastAsia="標楷體" w:hAnsi="標楷體"/>
              </w:rPr>
            </w:pPr>
            <w:r w:rsidRPr="00F54E19">
              <w:rPr>
                <w:rFonts w:ascii="標楷體" w:eastAsia="標楷體" w:hAnsi="標楷體" w:hint="eastAsia"/>
              </w:rPr>
              <w:t>3:刪除</w:t>
            </w:r>
          </w:p>
        </w:tc>
      </w:tr>
      <w:tr w:rsidR="00E24265" w:rsidRPr="00615D4B" w14:paraId="751D186D" w14:textId="77777777" w:rsidTr="005F76AD">
        <w:trPr>
          <w:trHeight w:val="291"/>
          <w:jc w:val="center"/>
        </w:trPr>
        <w:tc>
          <w:tcPr>
            <w:tcW w:w="219" w:type="pct"/>
          </w:tcPr>
          <w:p w14:paraId="446A9CD5"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490F635B" w14:textId="77777777" w:rsidR="00E24265" w:rsidRPr="00615D4B" w:rsidRDefault="00E24265" w:rsidP="005F76AD">
            <w:pPr>
              <w:rPr>
                <w:rFonts w:ascii="標楷體" w:eastAsia="標楷體" w:hAnsi="標楷體"/>
              </w:rPr>
            </w:pPr>
            <w:r w:rsidRPr="006350AF">
              <w:rPr>
                <w:rFonts w:ascii="標楷體" w:eastAsia="標楷體" w:hAnsi="標楷體" w:hint="eastAsia"/>
              </w:rPr>
              <w:t>債務人IDN</w:t>
            </w:r>
          </w:p>
        </w:tc>
        <w:tc>
          <w:tcPr>
            <w:tcW w:w="624" w:type="pct"/>
          </w:tcPr>
          <w:p w14:paraId="6E637AF0" w14:textId="77777777" w:rsidR="00E24265" w:rsidRPr="00615D4B" w:rsidRDefault="00E24265" w:rsidP="005F76AD">
            <w:pPr>
              <w:rPr>
                <w:rFonts w:ascii="標楷體" w:eastAsia="標楷體" w:hAnsi="標楷體"/>
              </w:rPr>
            </w:pPr>
          </w:p>
        </w:tc>
        <w:tc>
          <w:tcPr>
            <w:tcW w:w="624" w:type="pct"/>
          </w:tcPr>
          <w:p w14:paraId="79704411" w14:textId="77777777" w:rsidR="00E24265" w:rsidRPr="00615D4B" w:rsidRDefault="00E24265" w:rsidP="005F76AD">
            <w:pPr>
              <w:rPr>
                <w:rFonts w:ascii="標楷體" w:eastAsia="標楷體" w:hAnsi="標楷體"/>
              </w:rPr>
            </w:pPr>
          </w:p>
        </w:tc>
        <w:tc>
          <w:tcPr>
            <w:tcW w:w="537" w:type="pct"/>
          </w:tcPr>
          <w:p w14:paraId="62F03C2E" w14:textId="77777777" w:rsidR="00E24265" w:rsidRPr="00615D4B" w:rsidRDefault="00E24265" w:rsidP="005F76AD">
            <w:pPr>
              <w:rPr>
                <w:rFonts w:ascii="標楷體" w:eastAsia="標楷體" w:hAnsi="標楷體"/>
              </w:rPr>
            </w:pPr>
          </w:p>
        </w:tc>
        <w:tc>
          <w:tcPr>
            <w:tcW w:w="299" w:type="pct"/>
          </w:tcPr>
          <w:p w14:paraId="3541A23A" w14:textId="77777777" w:rsidR="00E24265" w:rsidRPr="00615D4B" w:rsidRDefault="00E24265" w:rsidP="005F76AD">
            <w:pPr>
              <w:rPr>
                <w:rFonts w:ascii="標楷體" w:eastAsia="標楷體" w:hAnsi="標楷體"/>
              </w:rPr>
            </w:pPr>
          </w:p>
        </w:tc>
        <w:tc>
          <w:tcPr>
            <w:tcW w:w="299" w:type="pct"/>
          </w:tcPr>
          <w:p w14:paraId="31F96C07" w14:textId="77777777" w:rsidR="00E24265" w:rsidRPr="00615D4B" w:rsidRDefault="00E24265" w:rsidP="005F76AD">
            <w:pPr>
              <w:rPr>
                <w:rFonts w:ascii="標楷體" w:eastAsia="標楷體" w:hAnsi="標楷體"/>
              </w:rPr>
            </w:pPr>
          </w:p>
        </w:tc>
        <w:tc>
          <w:tcPr>
            <w:tcW w:w="1643" w:type="pct"/>
          </w:tcPr>
          <w:p w14:paraId="48B22408" w14:textId="77777777" w:rsidR="00E24265" w:rsidRPr="00615D4B" w:rsidRDefault="00E24265" w:rsidP="005F76AD">
            <w:pPr>
              <w:rPr>
                <w:rFonts w:ascii="標楷體" w:eastAsia="標楷體" w:hAnsi="標楷體"/>
              </w:rPr>
            </w:pPr>
          </w:p>
        </w:tc>
      </w:tr>
      <w:tr w:rsidR="00E24265" w:rsidRPr="00615D4B" w14:paraId="61147E3E" w14:textId="77777777" w:rsidTr="005F76AD">
        <w:trPr>
          <w:trHeight w:val="291"/>
          <w:jc w:val="center"/>
        </w:trPr>
        <w:tc>
          <w:tcPr>
            <w:tcW w:w="219" w:type="pct"/>
          </w:tcPr>
          <w:p w14:paraId="783EFF69"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23D95C0D" w14:textId="77777777" w:rsidR="00E24265" w:rsidRPr="00615D4B" w:rsidRDefault="00E24265" w:rsidP="005F76AD">
            <w:pPr>
              <w:rPr>
                <w:rFonts w:ascii="標楷體" w:eastAsia="標楷體" w:hAnsi="標楷體"/>
              </w:rPr>
            </w:pPr>
            <w:r w:rsidRPr="006350AF">
              <w:rPr>
                <w:rFonts w:ascii="標楷體" w:eastAsia="標楷體" w:hAnsi="標楷體" w:hint="eastAsia"/>
              </w:rPr>
              <w:t>報送單位代號</w:t>
            </w:r>
          </w:p>
        </w:tc>
        <w:tc>
          <w:tcPr>
            <w:tcW w:w="624" w:type="pct"/>
          </w:tcPr>
          <w:p w14:paraId="64AD30C4" w14:textId="77777777" w:rsidR="00E24265" w:rsidRPr="00615D4B" w:rsidRDefault="00E24265" w:rsidP="005F76AD">
            <w:pPr>
              <w:rPr>
                <w:rFonts w:ascii="標楷體" w:eastAsia="標楷體" w:hAnsi="標楷體"/>
              </w:rPr>
            </w:pPr>
          </w:p>
        </w:tc>
        <w:tc>
          <w:tcPr>
            <w:tcW w:w="624" w:type="pct"/>
          </w:tcPr>
          <w:p w14:paraId="6334CB6F" w14:textId="77777777" w:rsidR="00E24265" w:rsidRPr="00615D4B" w:rsidRDefault="00E24265" w:rsidP="005F76AD">
            <w:pPr>
              <w:rPr>
                <w:rFonts w:ascii="標楷體" w:eastAsia="標楷體" w:hAnsi="標楷體"/>
              </w:rPr>
            </w:pPr>
          </w:p>
        </w:tc>
        <w:tc>
          <w:tcPr>
            <w:tcW w:w="537" w:type="pct"/>
          </w:tcPr>
          <w:p w14:paraId="7B6D414E" w14:textId="77777777" w:rsidR="00E24265" w:rsidRPr="00615D4B" w:rsidRDefault="00E24265" w:rsidP="005F76AD">
            <w:pPr>
              <w:rPr>
                <w:rFonts w:ascii="標楷體" w:eastAsia="標楷體" w:hAnsi="標楷體"/>
              </w:rPr>
            </w:pPr>
          </w:p>
        </w:tc>
        <w:tc>
          <w:tcPr>
            <w:tcW w:w="299" w:type="pct"/>
          </w:tcPr>
          <w:p w14:paraId="296F4154" w14:textId="77777777" w:rsidR="00E24265" w:rsidRPr="00615D4B" w:rsidRDefault="00E24265" w:rsidP="005F76AD">
            <w:pPr>
              <w:rPr>
                <w:rFonts w:ascii="標楷體" w:eastAsia="標楷體" w:hAnsi="標楷體"/>
              </w:rPr>
            </w:pPr>
          </w:p>
        </w:tc>
        <w:tc>
          <w:tcPr>
            <w:tcW w:w="299" w:type="pct"/>
          </w:tcPr>
          <w:p w14:paraId="2C29EDE3" w14:textId="77777777" w:rsidR="00E24265" w:rsidRPr="00615D4B" w:rsidRDefault="00E24265" w:rsidP="005F76AD">
            <w:pPr>
              <w:rPr>
                <w:rFonts w:ascii="標楷體" w:eastAsia="標楷體" w:hAnsi="標楷體"/>
              </w:rPr>
            </w:pPr>
          </w:p>
        </w:tc>
        <w:tc>
          <w:tcPr>
            <w:tcW w:w="1643" w:type="pct"/>
          </w:tcPr>
          <w:p w14:paraId="5F97E40C" w14:textId="77777777" w:rsidR="00E24265" w:rsidRPr="00615D4B" w:rsidRDefault="00E24265" w:rsidP="005F76AD">
            <w:pPr>
              <w:rPr>
                <w:rFonts w:ascii="標楷體" w:eastAsia="標楷體" w:hAnsi="標楷體"/>
              </w:rPr>
            </w:pPr>
          </w:p>
        </w:tc>
      </w:tr>
      <w:tr w:rsidR="00E24265" w:rsidRPr="00615D4B" w14:paraId="0F7A6941" w14:textId="77777777" w:rsidTr="005F76AD">
        <w:trPr>
          <w:trHeight w:val="291"/>
          <w:jc w:val="center"/>
        </w:trPr>
        <w:tc>
          <w:tcPr>
            <w:tcW w:w="219" w:type="pct"/>
          </w:tcPr>
          <w:p w14:paraId="6A3C0137"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1B077C04" w14:textId="77777777" w:rsidR="00E24265" w:rsidRPr="00615D4B" w:rsidRDefault="00E24265" w:rsidP="005F76AD">
            <w:pPr>
              <w:rPr>
                <w:rFonts w:ascii="標楷體" w:eastAsia="標楷體" w:hAnsi="標楷體"/>
              </w:rPr>
            </w:pPr>
            <w:r w:rsidRPr="006350AF">
              <w:rPr>
                <w:rFonts w:ascii="標楷體" w:eastAsia="標楷體" w:hAnsi="標楷體" w:hint="eastAsia"/>
              </w:rPr>
              <w:t>協商申請日</w:t>
            </w:r>
          </w:p>
        </w:tc>
        <w:tc>
          <w:tcPr>
            <w:tcW w:w="624" w:type="pct"/>
          </w:tcPr>
          <w:p w14:paraId="092D618D" w14:textId="77777777" w:rsidR="00E24265" w:rsidRPr="00615D4B" w:rsidRDefault="00E24265" w:rsidP="005F76AD">
            <w:pPr>
              <w:rPr>
                <w:rFonts w:ascii="標楷體" w:eastAsia="標楷體" w:hAnsi="標楷體"/>
              </w:rPr>
            </w:pPr>
          </w:p>
        </w:tc>
        <w:tc>
          <w:tcPr>
            <w:tcW w:w="624" w:type="pct"/>
          </w:tcPr>
          <w:p w14:paraId="2D040543" w14:textId="77777777" w:rsidR="00E24265" w:rsidRPr="00615D4B" w:rsidRDefault="00E24265" w:rsidP="005F76AD">
            <w:pPr>
              <w:rPr>
                <w:rFonts w:ascii="標楷體" w:eastAsia="標楷體" w:hAnsi="標楷體"/>
              </w:rPr>
            </w:pPr>
          </w:p>
        </w:tc>
        <w:tc>
          <w:tcPr>
            <w:tcW w:w="537" w:type="pct"/>
          </w:tcPr>
          <w:p w14:paraId="0E4AA72C" w14:textId="77777777" w:rsidR="00E24265" w:rsidRPr="00615D4B" w:rsidRDefault="00E24265" w:rsidP="005F76AD">
            <w:pPr>
              <w:rPr>
                <w:rFonts w:ascii="標楷體" w:eastAsia="標楷體" w:hAnsi="標楷體"/>
              </w:rPr>
            </w:pPr>
          </w:p>
        </w:tc>
        <w:tc>
          <w:tcPr>
            <w:tcW w:w="299" w:type="pct"/>
          </w:tcPr>
          <w:p w14:paraId="60FBEF91" w14:textId="77777777" w:rsidR="00E24265" w:rsidRPr="00615D4B" w:rsidRDefault="00E24265" w:rsidP="005F76AD">
            <w:pPr>
              <w:rPr>
                <w:rFonts w:ascii="標楷體" w:eastAsia="標楷體" w:hAnsi="標楷體"/>
              </w:rPr>
            </w:pPr>
          </w:p>
        </w:tc>
        <w:tc>
          <w:tcPr>
            <w:tcW w:w="299" w:type="pct"/>
          </w:tcPr>
          <w:p w14:paraId="3C226A70" w14:textId="77777777" w:rsidR="00E24265" w:rsidRPr="00615D4B" w:rsidRDefault="00E24265" w:rsidP="005F76AD">
            <w:pPr>
              <w:rPr>
                <w:rFonts w:ascii="標楷體" w:eastAsia="標楷體" w:hAnsi="標楷體"/>
              </w:rPr>
            </w:pPr>
          </w:p>
        </w:tc>
        <w:tc>
          <w:tcPr>
            <w:tcW w:w="1643" w:type="pct"/>
          </w:tcPr>
          <w:p w14:paraId="0F5A1F96" w14:textId="77777777" w:rsidR="00E24265" w:rsidRPr="00615D4B" w:rsidRDefault="00E24265" w:rsidP="005F76AD">
            <w:pPr>
              <w:rPr>
                <w:rFonts w:ascii="標楷體" w:eastAsia="標楷體" w:hAnsi="標楷體"/>
              </w:rPr>
            </w:pPr>
          </w:p>
        </w:tc>
      </w:tr>
      <w:tr w:rsidR="00E24265" w:rsidRPr="00615D4B" w14:paraId="72F4A2D0" w14:textId="77777777" w:rsidTr="005F76AD">
        <w:trPr>
          <w:trHeight w:val="291"/>
          <w:jc w:val="center"/>
        </w:trPr>
        <w:tc>
          <w:tcPr>
            <w:tcW w:w="219" w:type="pct"/>
          </w:tcPr>
          <w:p w14:paraId="66249916"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2511BCDB" w14:textId="77777777" w:rsidR="00E24265" w:rsidRPr="00615D4B" w:rsidRDefault="00E24265" w:rsidP="005F76AD">
            <w:pPr>
              <w:rPr>
                <w:rFonts w:ascii="標楷體" w:eastAsia="標楷體" w:hAnsi="標楷體"/>
              </w:rPr>
            </w:pPr>
            <w:r w:rsidRPr="006350AF">
              <w:rPr>
                <w:rFonts w:ascii="標楷體" w:eastAsia="標楷體" w:hAnsi="標楷體" w:hint="eastAsia"/>
              </w:rPr>
              <w:t>案件進度</w:t>
            </w:r>
          </w:p>
        </w:tc>
        <w:tc>
          <w:tcPr>
            <w:tcW w:w="624" w:type="pct"/>
          </w:tcPr>
          <w:p w14:paraId="3486EB8F" w14:textId="77777777" w:rsidR="00E24265" w:rsidRPr="00615D4B" w:rsidRDefault="00E24265" w:rsidP="005F76AD">
            <w:pPr>
              <w:rPr>
                <w:rFonts w:ascii="標楷體" w:eastAsia="標楷體" w:hAnsi="標楷體"/>
              </w:rPr>
            </w:pPr>
          </w:p>
        </w:tc>
        <w:tc>
          <w:tcPr>
            <w:tcW w:w="624" w:type="pct"/>
          </w:tcPr>
          <w:p w14:paraId="3707AA29" w14:textId="77777777" w:rsidR="00E24265" w:rsidRPr="00615D4B" w:rsidRDefault="00E24265" w:rsidP="005F76AD">
            <w:pPr>
              <w:rPr>
                <w:rFonts w:ascii="標楷體" w:eastAsia="標楷體" w:hAnsi="標楷體"/>
              </w:rPr>
            </w:pPr>
          </w:p>
        </w:tc>
        <w:tc>
          <w:tcPr>
            <w:tcW w:w="537" w:type="pct"/>
          </w:tcPr>
          <w:p w14:paraId="3C17BF3C" w14:textId="77777777" w:rsidR="00E24265" w:rsidRPr="00615D4B" w:rsidRDefault="00E24265" w:rsidP="005F76AD">
            <w:pPr>
              <w:rPr>
                <w:rFonts w:ascii="標楷體" w:eastAsia="標楷體" w:hAnsi="標楷體"/>
              </w:rPr>
            </w:pPr>
            <w:r w:rsidRPr="00F54E19">
              <w:rPr>
                <w:rFonts w:ascii="標楷體" w:eastAsia="標楷體" w:hAnsi="標楷體" w:hint="eastAsia"/>
              </w:rPr>
              <w:t>下拉式選單</w:t>
            </w:r>
          </w:p>
        </w:tc>
        <w:tc>
          <w:tcPr>
            <w:tcW w:w="299" w:type="pct"/>
          </w:tcPr>
          <w:p w14:paraId="7610408D" w14:textId="77777777" w:rsidR="00E24265" w:rsidRPr="00615D4B" w:rsidRDefault="00E24265" w:rsidP="005F76AD">
            <w:pPr>
              <w:rPr>
                <w:rFonts w:ascii="標楷體" w:eastAsia="標楷體" w:hAnsi="標楷體"/>
              </w:rPr>
            </w:pPr>
          </w:p>
        </w:tc>
        <w:tc>
          <w:tcPr>
            <w:tcW w:w="299" w:type="pct"/>
          </w:tcPr>
          <w:p w14:paraId="688966AB" w14:textId="77777777" w:rsidR="00E24265" w:rsidRPr="00615D4B" w:rsidRDefault="00E24265" w:rsidP="005F76AD">
            <w:pPr>
              <w:rPr>
                <w:rFonts w:ascii="標楷體" w:eastAsia="標楷體" w:hAnsi="標楷體"/>
              </w:rPr>
            </w:pPr>
          </w:p>
        </w:tc>
        <w:tc>
          <w:tcPr>
            <w:tcW w:w="1643" w:type="pct"/>
          </w:tcPr>
          <w:p w14:paraId="7A349B4A" w14:textId="77777777" w:rsidR="00E24265" w:rsidRDefault="00E24265" w:rsidP="005F76AD">
            <w:pPr>
              <w:rPr>
                <w:rFonts w:ascii="標楷體" w:eastAsia="標楷體" w:hAnsi="標楷體"/>
              </w:rPr>
            </w:pPr>
            <w:r w:rsidRPr="00F54E19">
              <w:rPr>
                <w:rFonts w:ascii="標楷體" w:eastAsia="標楷體" w:hAnsi="標楷體" w:hint="eastAsia"/>
              </w:rPr>
              <w:t>1:遞狀聲請</w:t>
            </w:r>
          </w:p>
          <w:p w14:paraId="4F3658AC" w14:textId="77777777" w:rsidR="00E24265" w:rsidRPr="00615D4B" w:rsidRDefault="00E24265" w:rsidP="005F76AD">
            <w:pPr>
              <w:rPr>
                <w:rFonts w:ascii="標楷體" w:eastAsia="標楷體" w:hAnsi="標楷體"/>
              </w:rPr>
            </w:pPr>
            <w:r w:rsidRPr="00F54E19">
              <w:rPr>
                <w:rFonts w:ascii="標楷體" w:eastAsia="標楷體" w:hAnsi="標楷體" w:hint="eastAsia"/>
              </w:rPr>
              <w:t>2:法院裁定</w:t>
            </w:r>
          </w:p>
        </w:tc>
      </w:tr>
      <w:tr w:rsidR="00E24265" w:rsidRPr="00615D4B" w14:paraId="0122299C" w14:textId="77777777" w:rsidTr="005F76AD">
        <w:trPr>
          <w:trHeight w:val="291"/>
          <w:jc w:val="center"/>
        </w:trPr>
        <w:tc>
          <w:tcPr>
            <w:tcW w:w="219" w:type="pct"/>
          </w:tcPr>
          <w:p w14:paraId="2E16E7B8"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3FC455E3" w14:textId="77777777" w:rsidR="00E24265" w:rsidRPr="00615D4B" w:rsidRDefault="00E24265" w:rsidP="005F76AD">
            <w:pPr>
              <w:rPr>
                <w:rFonts w:ascii="標楷體" w:eastAsia="標楷體" w:hAnsi="標楷體"/>
              </w:rPr>
            </w:pPr>
            <w:r w:rsidRPr="006350AF">
              <w:rPr>
                <w:rFonts w:ascii="標楷體" w:eastAsia="標楷體" w:hAnsi="標楷體" w:hint="eastAsia"/>
              </w:rPr>
              <w:t>遞狀日</w:t>
            </w:r>
          </w:p>
        </w:tc>
        <w:tc>
          <w:tcPr>
            <w:tcW w:w="624" w:type="pct"/>
          </w:tcPr>
          <w:p w14:paraId="6A1FA959" w14:textId="77777777" w:rsidR="00E24265" w:rsidRPr="00615D4B" w:rsidRDefault="00E24265" w:rsidP="005F76AD">
            <w:pPr>
              <w:rPr>
                <w:rFonts w:ascii="標楷體" w:eastAsia="標楷體" w:hAnsi="標楷體"/>
              </w:rPr>
            </w:pPr>
          </w:p>
        </w:tc>
        <w:tc>
          <w:tcPr>
            <w:tcW w:w="624" w:type="pct"/>
          </w:tcPr>
          <w:p w14:paraId="5BB0AAE6" w14:textId="77777777" w:rsidR="00E24265" w:rsidRPr="00615D4B" w:rsidRDefault="00E24265" w:rsidP="005F76AD">
            <w:pPr>
              <w:rPr>
                <w:rFonts w:ascii="標楷體" w:eastAsia="標楷體" w:hAnsi="標楷體"/>
              </w:rPr>
            </w:pPr>
          </w:p>
        </w:tc>
        <w:tc>
          <w:tcPr>
            <w:tcW w:w="537" w:type="pct"/>
          </w:tcPr>
          <w:p w14:paraId="23992527" w14:textId="77777777" w:rsidR="00E24265" w:rsidRPr="00615D4B" w:rsidRDefault="00E24265" w:rsidP="005F76AD">
            <w:pPr>
              <w:rPr>
                <w:rFonts w:ascii="標楷體" w:eastAsia="標楷體" w:hAnsi="標楷體"/>
              </w:rPr>
            </w:pPr>
          </w:p>
        </w:tc>
        <w:tc>
          <w:tcPr>
            <w:tcW w:w="299" w:type="pct"/>
          </w:tcPr>
          <w:p w14:paraId="45331CB7" w14:textId="77777777" w:rsidR="00E24265" w:rsidRPr="00615D4B" w:rsidRDefault="00E24265" w:rsidP="005F76AD">
            <w:pPr>
              <w:rPr>
                <w:rFonts w:ascii="標楷體" w:eastAsia="標楷體" w:hAnsi="標楷體"/>
              </w:rPr>
            </w:pPr>
          </w:p>
        </w:tc>
        <w:tc>
          <w:tcPr>
            <w:tcW w:w="299" w:type="pct"/>
          </w:tcPr>
          <w:p w14:paraId="54E16043" w14:textId="77777777" w:rsidR="00E24265" w:rsidRPr="00615D4B" w:rsidRDefault="00E24265" w:rsidP="005F76AD">
            <w:pPr>
              <w:rPr>
                <w:rFonts w:ascii="標楷體" w:eastAsia="標楷體" w:hAnsi="標楷體"/>
              </w:rPr>
            </w:pPr>
          </w:p>
        </w:tc>
        <w:tc>
          <w:tcPr>
            <w:tcW w:w="1643" w:type="pct"/>
          </w:tcPr>
          <w:p w14:paraId="6536C4A0" w14:textId="77777777" w:rsidR="00E24265" w:rsidRPr="00615D4B" w:rsidRDefault="00E24265" w:rsidP="005F76AD">
            <w:pPr>
              <w:rPr>
                <w:rFonts w:ascii="標楷體" w:eastAsia="標楷體" w:hAnsi="標楷體"/>
              </w:rPr>
            </w:pPr>
          </w:p>
        </w:tc>
      </w:tr>
      <w:tr w:rsidR="00E24265" w:rsidRPr="00615D4B" w14:paraId="79FA5389" w14:textId="77777777" w:rsidTr="005F76AD">
        <w:trPr>
          <w:trHeight w:val="291"/>
          <w:jc w:val="center"/>
        </w:trPr>
        <w:tc>
          <w:tcPr>
            <w:tcW w:w="219" w:type="pct"/>
          </w:tcPr>
          <w:p w14:paraId="16A30656"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0736E1B8" w14:textId="77777777" w:rsidR="00E24265" w:rsidRPr="00615D4B" w:rsidRDefault="00E24265" w:rsidP="005F76AD">
            <w:pPr>
              <w:rPr>
                <w:rFonts w:ascii="標楷體" w:eastAsia="標楷體" w:hAnsi="標楷體"/>
              </w:rPr>
            </w:pPr>
            <w:r w:rsidRPr="006350AF">
              <w:rPr>
                <w:rFonts w:ascii="標楷體" w:eastAsia="標楷體" w:hAnsi="標楷體" w:hint="eastAsia"/>
              </w:rPr>
              <w:t>承審法院代碼</w:t>
            </w:r>
          </w:p>
        </w:tc>
        <w:tc>
          <w:tcPr>
            <w:tcW w:w="624" w:type="pct"/>
          </w:tcPr>
          <w:p w14:paraId="5F7E11F7" w14:textId="77777777" w:rsidR="00E24265" w:rsidRPr="00615D4B" w:rsidRDefault="00E24265" w:rsidP="005F76AD">
            <w:pPr>
              <w:rPr>
                <w:rFonts w:ascii="標楷體" w:eastAsia="標楷體" w:hAnsi="標楷體"/>
              </w:rPr>
            </w:pPr>
          </w:p>
        </w:tc>
        <w:tc>
          <w:tcPr>
            <w:tcW w:w="624" w:type="pct"/>
          </w:tcPr>
          <w:p w14:paraId="0284292F" w14:textId="77777777" w:rsidR="00E24265" w:rsidRPr="00615D4B" w:rsidRDefault="00E24265" w:rsidP="005F76AD">
            <w:pPr>
              <w:rPr>
                <w:rFonts w:ascii="標楷體" w:eastAsia="標楷體" w:hAnsi="標楷體"/>
              </w:rPr>
            </w:pPr>
          </w:p>
        </w:tc>
        <w:tc>
          <w:tcPr>
            <w:tcW w:w="537" w:type="pct"/>
          </w:tcPr>
          <w:p w14:paraId="232C8FD9" w14:textId="77777777" w:rsidR="00E24265" w:rsidRPr="00615D4B" w:rsidRDefault="00E24265" w:rsidP="005F76AD">
            <w:pPr>
              <w:rPr>
                <w:rFonts w:ascii="標楷體" w:eastAsia="標楷體" w:hAnsi="標楷體"/>
              </w:rPr>
            </w:pPr>
            <w:r w:rsidRPr="00F54E19">
              <w:rPr>
                <w:rFonts w:ascii="標楷體" w:eastAsia="標楷體" w:hAnsi="標楷體" w:hint="eastAsia"/>
              </w:rPr>
              <w:t>下拉式選單</w:t>
            </w:r>
          </w:p>
        </w:tc>
        <w:tc>
          <w:tcPr>
            <w:tcW w:w="299" w:type="pct"/>
          </w:tcPr>
          <w:p w14:paraId="7F972BE8" w14:textId="77777777" w:rsidR="00E24265" w:rsidRPr="00615D4B" w:rsidRDefault="00E24265" w:rsidP="005F76AD">
            <w:pPr>
              <w:rPr>
                <w:rFonts w:ascii="標楷體" w:eastAsia="標楷體" w:hAnsi="標楷體"/>
              </w:rPr>
            </w:pPr>
          </w:p>
        </w:tc>
        <w:tc>
          <w:tcPr>
            <w:tcW w:w="299" w:type="pct"/>
          </w:tcPr>
          <w:p w14:paraId="657C5D56" w14:textId="77777777" w:rsidR="00E24265" w:rsidRPr="00615D4B" w:rsidRDefault="00E24265" w:rsidP="005F76AD">
            <w:pPr>
              <w:rPr>
                <w:rFonts w:ascii="標楷體" w:eastAsia="標楷體" w:hAnsi="標楷體"/>
              </w:rPr>
            </w:pPr>
          </w:p>
        </w:tc>
        <w:tc>
          <w:tcPr>
            <w:tcW w:w="1643" w:type="pct"/>
          </w:tcPr>
          <w:p w14:paraId="6F15A865" w14:textId="77777777" w:rsidR="00E24265" w:rsidRPr="00343921" w:rsidRDefault="00E24265" w:rsidP="005F76AD">
            <w:pPr>
              <w:rPr>
                <w:rFonts w:ascii="標楷體" w:eastAsia="標楷體" w:hAnsi="標楷體"/>
              </w:rPr>
            </w:pPr>
            <w:r w:rsidRPr="00343921">
              <w:rPr>
                <w:rFonts w:ascii="標楷體" w:eastAsia="標楷體" w:hAnsi="標楷體" w:hint="eastAsia"/>
              </w:rPr>
              <w:t>1:臺灣彰化地方法院</w:t>
            </w:r>
          </w:p>
          <w:p w14:paraId="2CEA2A12" w14:textId="77777777" w:rsidR="00E24265" w:rsidRPr="00343921" w:rsidRDefault="00E24265" w:rsidP="005F76AD">
            <w:pPr>
              <w:rPr>
                <w:rFonts w:ascii="標楷體" w:eastAsia="標楷體" w:hAnsi="標楷體"/>
              </w:rPr>
            </w:pPr>
            <w:r w:rsidRPr="00343921">
              <w:rPr>
                <w:rFonts w:ascii="標楷體" w:eastAsia="標楷體" w:hAnsi="標楷體" w:hint="eastAsia"/>
              </w:rPr>
              <w:t>2:臺灣橋頭地方法院</w:t>
            </w:r>
          </w:p>
          <w:p w14:paraId="2E5CC64A" w14:textId="77777777" w:rsidR="00E24265" w:rsidRPr="00343921" w:rsidRDefault="00E24265" w:rsidP="005F76AD">
            <w:pPr>
              <w:rPr>
                <w:rFonts w:ascii="標楷體" w:eastAsia="標楷體" w:hAnsi="標楷體"/>
              </w:rPr>
            </w:pPr>
            <w:r w:rsidRPr="00343921">
              <w:rPr>
                <w:rFonts w:ascii="標楷體" w:eastAsia="標楷體" w:hAnsi="標楷體" w:hint="eastAsia"/>
              </w:rPr>
              <w:t>3:臺灣嘉義地方法院</w:t>
            </w:r>
          </w:p>
          <w:p w14:paraId="382FBEE1" w14:textId="77777777" w:rsidR="00E24265" w:rsidRPr="00343921" w:rsidRDefault="00E24265" w:rsidP="005F76AD">
            <w:pPr>
              <w:rPr>
                <w:rFonts w:ascii="標楷體" w:eastAsia="標楷體" w:hAnsi="標楷體"/>
              </w:rPr>
            </w:pPr>
            <w:r w:rsidRPr="00343921">
              <w:rPr>
                <w:rFonts w:ascii="標楷體" w:eastAsia="標楷體" w:hAnsi="標楷體" w:hint="eastAsia"/>
              </w:rPr>
              <w:t>4:臺灣花蓮地方法院</w:t>
            </w:r>
          </w:p>
          <w:p w14:paraId="1ABA87D8" w14:textId="77777777" w:rsidR="00E24265" w:rsidRPr="00343921" w:rsidRDefault="00E24265" w:rsidP="005F76AD">
            <w:pPr>
              <w:rPr>
                <w:rFonts w:ascii="標楷體" w:eastAsia="標楷體" w:hAnsi="標楷體"/>
              </w:rPr>
            </w:pPr>
            <w:r w:rsidRPr="00343921">
              <w:rPr>
                <w:rFonts w:ascii="標楷體" w:eastAsia="標楷體" w:hAnsi="標楷體" w:hint="eastAsia"/>
              </w:rPr>
              <w:t>5:臺灣高等法院花蓮分院</w:t>
            </w:r>
          </w:p>
          <w:p w14:paraId="00FA359A" w14:textId="77777777" w:rsidR="00E24265" w:rsidRPr="00343921" w:rsidRDefault="00E24265" w:rsidP="005F76AD">
            <w:pPr>
              <w:rPr>
                <w:rFonts w:ascii="標楷體" w:eastAsia="標楷體" w:hAnsi="標楷體"/>
              </w:rPr>
            </w:pPr>
            <w:r w:rsidRPr="00343921">
              <w:rPr>
                <w:rFonts w:ascii="標楷體" w:eastAsia="標楷體" w:hAnsi="標楷體" w:hint="eastAsia"/>
              </w:rPr>
              <w:t>6:臺灣宜蘭地方法院</w:t>
            </w:r>
          </w:p>
          <w:p w14:paraId="19E6F70A" w14:textId="77777777" w:rsidR="00E24265" w:rsidRPr="00343921" w:rsidRDefault="00E24265" w:rsidP="005F76AD">
            <w:pPr>
              <w:rPr>
                <w:rFonts w:ascii="標楷體" w:eastAsia="標楷體" w:hAnsi="標楷體"/>
              </w:rPr>
            </w:pPr>
            <w:r w:rsidRPr="00343921">
              <w:rPr>
                <w:rFonts w:ascii="標楷體" w:eastAsia="標楷體" w:hAnsi="標楷體" w:hint="eastAsia"/>
              </w:rPr>
              <w:t>7:臺灣基隆地方法院</w:t>
            </w:r>
          </w:p>
          <w:p w14:paraId="4CA006E9" w14:textId="77777777" w:rsidR="00E24265" w:rsidRPr="00343921" w:rsidRDefault="00E24265" w:rsidP="005F76AD">
            <w:pPr>
              <w:rPr>
                <w:rFonts w:ascii="標楷體" w:eastAsia="標楷體" w:hAnsi="標楷體"/>
              </w:rPr>
            </w:pPr>
            <w:r w:rsidRPr="00343921">
              <w:rPr>
                <w:rFonts w:ascii="標楷體" w:eastAsia="標楷體" w:hAnsi="標楷體" w:hint="eastAsia"/>
              </w:rPr>
              <w:t>8:福建金門地方法院</w:t>
            </w:r>
          </w:p>
          <w:p w14:paraId="3235FA8A" w14:textId="77777777" w:rsidR="00E24265" w:rsidRPr="00343921" w:rsidRDefault="00E24265" w:rsidP="005F76AD">
            <w:pPr>
              <w:rPr>
                <w:rFonts w:ascii="標楷體" w:eastAsia="標楷體" w:hAnsi="標楷體"/>
              </w:rPr>
            </w:pPr>
            <w:r w:rsidRPr="00343921">
              <w:rPr>
                <w:rFonts w:ascii="標楷體" w:eastAsia="標楷體" w:hAnsi="標楷體" w:hint="eastAsia"/>
              </w:rPr>
              <w:t>9:福建高等法院金門分院</w:t>
            </w:r>
          </w:p>
          <w:p w14:paraId="5BD952DA" w14:textId="77777777" w:rsidR="00E24265" w:rsidRPr="00343921" w:rsidRDefault="00E24265" w:rsidP="005F76AD">
            <w:pPr>
              <w:rPr>
                <w:rFonts w:ascii="標楷體" w:eastAsia="標楷體" w:hAnsi="標楷體"/>
              </w:rPr>
            </w:pPr>
            <w:r w:rsidRPr="00343921">
              <w:rPr>
                <w:rFonts w:ascii="標楷體" w:eastAsia="標楷體" w:hAnsi="標楷體" w:hint="eastAsia"/>
              </w:rPr>
              <w:t>10:臺灣高雄地方法院</w:t>
            </w:r>
          </w:p>
          <w:p w14:paraId="3B4C636A" w14:textId="77777777" w:rsidR="00E24265" w:rsidRPr="00343921" w:rsidRDefault="00E24265" w:rsidP="005F76AD">
            <w:pPr>
              <w:rPr>
                <w:rFonts w:ascii="標楷體" w:eastAsia="標楷體" w:hAnsi="標楷體"/>
              </w:rPr>
            </w:pPr>
            <w:r w:rsidRPr="00343921">
              <w:rPr>
                <w:rFonts w:ascii="標楷體" w:eastAsia="標楷體" w:hAnsi="標楷體" w:hint="eastAsia"/>
              </w:rPr>
              <w:t>11:臺灣高等法院高雄分院</w:t>
            </w:r>
          </w:p>
          <w:p w14:paraId="7C8EBAC3" w14:textId="77777777" w:rsidR="00E24265" w:rsidRPr="00343921" w:rsidRDefault="00E24265" w:rsidP="005F76AD">
            <w:pPr>
              <w:rPr>
                <w:rFonts w:ascii="標楷體" w:eastAsia="標楷體" w:hAnsi="標楷體"/>
              </w:rPr>
            </w:pPr>
            <w:r w:rsidRPr="00343921">
              <w:rPr>
                <w:rFonts w:ascii="標楷體" w:eastAsia="標楷體" w:hAnsi="標楷體" w:hint="eastAsia"/>
              </w:rPr>
              <w:t>12:福建連江地方法院</w:t>
            </w:r>
          </w:p>
          <w:p w14:paraId="0A9FC234" w14:textId="77777777" w:rsidR="00E24265" w:rsidRPr="00343921" w:rsidRDefault="00E24265" w:rsidP="005F76AD">
            <w:pPr>
              <w:rPr>
                <w:rFonts w:ascii="標楷體" w:eastAsia="標楷體" w:hAnsi="標楷體"/>
              </w:rPr>
            </w:pPr>
            <w:r w:rsidRPr="00343921">
              <w:rPr>
                <w:rFonts w:ascii="標楷體" w:eastAsia="標楷體" w:hAnsi="標楷體" w:hint="eastAsia"/>
              </w:rPr>
              <w:t>13:臺灣苗栗地方法院</w:t>
            </w:r>
          </w:p>
          <w:p w14:paraId="2DEA0601" w14:textId="77777777" w:rsidR="00E24265" w:rsidRPr="00343921" w:rsidRDefault="00E24265" w:rsidP="005F76AD">
            <w:pPr>
              <w:rPr>
                <w:rFonts w:ascii="標楷體" w:eastAsia="標楷體" w:hAnsi="標楷體"/>
              </w:rPr>
            </w:pPr>
            <w:r w:rsidRPr="00343921">
              <w:rPr>
                <w:rFonts w:ascii="標楷體" w:eastAsia="標楷體" w:hAnsi="標楷體" w:hint="eastAsia"/>
              </w:rPr>
              <w:t>14:臺灣南投地方法院</w:t>
            </w:r>
          </w:p>
          <w:p w14:paraId="05F52849" w14:textId="77777777" w:rsidR="00E24265" w:rsidRPr="00343921" w:rsidRDefault="00E24265" w:rsidP="005F76AD">
            <w:pPr>
              <w:rPr>
                <w:rFonts w:ascii="標楷體" w:eastAsia="標楷體" w:hAnsi="標楷體"/>
              </w:rPr>
            </w:pPr>
            <w:r w:rsidRPr="00343921">
              <w:rPr>
                <w:rFonts w:ascii="標楷體" w:eastAsia="標楷體" w:hAnsi="標楷體" w:hint="eastAsia"/>
              </w:rPr>
              <w:t>15:臺灣板橋地方法院</w:t>
            </w:r>
          </w:p>
          <w:p w14:paraId="29173CC8" w14:textId="77777777" w:rsidR="00E24265" w:rsidRPr="00343921" w:rsidRDefault="00E24265" w:rsidP="005F76AD">
            <w:pPr>
              <w:rPr>
                <w:rFonts w:ascii="標楷體" w:eastAsia="標楷體" w:hAnsi="標楷體"/>
              </w:rPr>
            </w:pPr>
            <w:r w:rsidRPr="00343921">
              <w:rPr>
                <w:rFonts w:ascii="標楷體" w:eastAsia="標楷體" w:hAnsi="標楷體" w:hint="eastAsia"/>
              </w:rPr>
              <w:t>16:臺灣澎湖地方法院</w:t>
            </w:r>
          </w:p>
          <w:p w14:paraId="7B838A56" w14:textId="77777777" w:rsidR="00E24265" w:rsidRPr="00343921" w:rsidRDefault="00E24265" w:rsidP="005F76AD">
            <w:pPr>
              <w:rPr>
                <w:rFonts w:ascii="標楷體" w:eastAsia="標楷體" w:hAnsi="標楷體"/>
              </w:rPr>
            </w:pPr>
            <w:r w:rsidRPr="00343921">
              <w:rPr>
                <w:rFonts w:ascii="標楷體" w:eastAsia="標楷體" w:hAnsi="標楷體" w:hint="eastAsia"/>
              </w:rPr>
              <w:t>17:臺灣屏東地方法院</w:t>
            </w:r>
          </w:p>
          <w:p w14:paraId="005F029A" w14:textId="77777777" w:rsidR="00E24265" w:rsidRPr="00343921" w:rsidRDefault="00E24265" w:rsidP="005F76AD">
            <w:pPr>
              <w:rPr>
                <w:rFonts w:ascii="標楷體" w:eastAsia="標楷體" w:hAnsi="標楷體"/>
              </w:rPr>
            </w:pPr>
            <w:r w:rsidRPr="00343921">
              <w:rPr>
                <w:rFonts w:ascii="標楷體" w:eastAsia="標楷體" w:hAnsi="標楷體" w:hint="eastAsia"/>
              </w:rPr>
              <w:t>18:臺灣新竹地方法院</w:t>
            </w:r>
          </w:p>
          <w:p w14:paraId="57F37D13" w14:textId="77777777" w:rsidR="00E24265" w:rsidRPr="00343921" w:rsidRDefault="00E24265" w:rsidP="005F76AD">
            <w:pPr>
              <w:rPr>
                <w:rFonts w:ascii="標楷體" w:eastAsia="標楷體" w:hAnsi="標楷體"/>
              </w:rPr>
            </w:pPr>
            <w:r w:rsidRPr="00343921">
              <w:rPr>
                <w:rFonts w:ascii="標楷體" w:eastAsia="標楷體" w:hAnsi="標楷體" w:hint="eastAsia"/>
              </w:rPr>
              <w:t>19:臺灣士林地方法院</w:t>
            </w:r>
          </w:p>
          <w:p w14:paraId="33122569" w14:textId="77777777" w:rsidR="00E24265" w:rsidRPr="00343921" w:rsidRDefault="00E24265" w:rsidP="005F76AD">
            <w:pPr>
              <w:rPr>
                <w:rFonts w:ascii="標楷體" w:eastAsia="標楷體" w:hAnsi="標楷體"/>
              </w:rPr>
            </w:pPr>
            <w:r w:rsidRPr="00343921">
              <w:rPr>
                <w:rFonts w:ascii="標楷體" w:eastAsia="標楷體" w:hAnsi="標楷體" w:hint="eastAsia"/>
              </w:rPr>
              <w:t>20:臺灣臺中地方法院</w:t>
            </w:r>
          </w:p>
          <w:p w14:paraId="5A31F766" w14:textId="77777777" w:rsidR="00E24265" w:rsidRPr="00343921" w:rsidRDefault="00E24265" w:rsidP="005F76AD">
            <w:pPr>
              <w:rPr>
                <w:rFonts w:ascii="標楷體" w:eastAsia="標楷體" w:hAnsi="標楷體"/>
              </w:rPr>
            </w:pPr>
            <w:r w:rsidRPr="00343921">
              <w:rPr>
                <w:rFonts w:ascii="標楷體" w:eastAsia="標楷體" w:hAnsi="標楷體" w:hint="eastAsia"/>
              </w:rPr>
              <w:t>21:臺灣高等法院臺中分院</w:t>
            </w:r>
          </w:p>
          <w:p w14:paraId="49ECDE1E" w14:textId="77777777" w:rsidR="00E24265" w:rsidRPr="00343921" w:rsidRDefault="00E24265" w:rsidP="005F76AD">
            <w:pPr>
              <w:rPr>
                <w:rFonts w:ascii="標楷體" w:eastAsia="標楷體" w:hAnsi="標楷體"/>
              </w:rPr>
            </w:pPr>
            <w:r w:rsidRPr="00343921">
              <w:rPr>
                <w:rFonts w:ascii="標楷體" w:eastAsia="標楷體" w:hAnsi="標楷體" w:hint="eastAsia"/>
              </w:rPr>
              <w:t>22:臺灣臺南地方法院</w:t>
            </w:r>
          </w:p>
          <w:p w14:paraId="1F120B7A" w14:textId="77777777" w:rsidR="00E24265" w:rsidRPr="00343921" w:rsidRDefault="00E24265" w:rsidP="005F76AD">
            <w:pPr>
              <w:rPr>
                <w:rFonts w:ascii="標楷體" w:eastAsia="標楷體" w:hAnsi="標楷體"/>
              </w:rPr>
            </w:pPr>
            <w:r w:rsidRPr="00343921">
              <w:rPr>
                <w:rFonts w:ascii="標楷體" w:eastAsia="標楷體" w:hAnsi="標楷體" w:hint="eastAsia"/>
              </w:rPr>
              <w:t>23:臺灣高等法院臺南分院</w:t>
            </w:r>
          </w:p>
          <w:p w14:paraId="124F145A" w14:textId="77777777" w:rsidR="00E24265" w:rsidRPr="00343921" w:rsidRDefault="00E24265" w:rsidP="005F76AD">
            <w:pPr>
              <w:rPr>
                <w:rFonts w:ascii="標楷體" w:eastAsia="標楷體" w:hAnsi="標楷體"/>
              </w:rPr>
            </w:pPr>
            <w:r w:rsidRPr="00343921">
              <w:rPr>
                <w:rFonts w:ascii="標楷體" w:eastAsia="標楷體" w:hAnsi="標楷體" w:hint="eastAsia"/>
              </w:rPr>
              <w:t>24:臺灣臺北地方法院</w:t>
            </w:r>
          </w:p>
          <w:p w14:paraId="7ECC69AD" w14:textId="77777777" w:rsidR="00E24265" w:rsidRPr="00343921" w:rsidRDefault="00E24265" w:rsidP="005F76AD">
            <w:pPr>
              <w:rPr>
                <w:rFonts w:ascii="標楷體" w:eastAsia="標楷體" w:hAnsi="標楷體"/>
              </w:rPr>
            </w:pPr>
            <w:r w:rsidRPr="00343921">
              <w:rPr>
                <w:rFonts w:ascii="標楷體" w:eastAsia="標楷體" w:hAnsi="標楷體" w:hint="eastAsia"/>
              </w:rPr>
              <w:t>25:臺灣高等法院</w:t>
            </w:r>
          </w:p>
          <w:p w14:paraId="02FF1FC4" w14:textId="77777777" w:rsidR="00E24265" w:rsidRPr="00343921" w:rsidRDefault="00E24265" w:rsidP="005F76AD">
            <w:pPr>
              <w:rPr>
                <w:rFonts w:ascii="標楷體" w:eastAsia="標楷體" w:hAnsi="標楷體"/>
              </w:rPr>
            </w:pPr>
            <w:r w:rsidRPr="00343921">
              <w:rPr>
                <w:rFonts w:ascii="標楷體" w:eastAsia="標楷體" w:hAnsi="標楷體" w:hint="eastAsia"/>
              </w:rPr>
              <w:t>26:最高法院</w:t>
            </w:r>
          </w:p>
          <w:p w14:paraId="107256E2" w14:textId="77777777" w:rsidR="00E24265" w:rsidRPr="00343921" w:rsidRDefault="00E24265" w:rsidP="005F76AD">
            <w:pPr>
              <w:rPr>
                <w:rFonts w:ascii="標楷體" w:eastAsia="標楷體" w:hAnsi="標楷體"/>
              </w:rPr>
            </w:pPr>
            <w:r w:rsidRPr="00343921">
              <w:rPr>
                <w:rFonts w:ascii="標楷體" w:eastAsia="標楷體" w:hAnsi="標楷體" w:hint="eastAsia"/>
              </w:rPr>
              <w:t>27:臺灣臺東地方法院</w:t>
            </w:r>
          </w:p>
          <w:p w14:paraId="0D7BC3D2" w14:textId="77777777" w:rsidR="00E24265" w:rsidRPr="00343921" w:rsidRDefault="00E24265" w:rsidP="005F76AD">
            <w:pPr>
              <w:rPr>
                <w:rFonts w:ascii="標楷體" w:eastAsia="標楷體" w:hAnsi="標楷體"/>
              </w:rPr>
            </w:pPr>
            <w:r w:rsidRPr="00343921">
              <w:rPr>
                <w:rFonts w:ascii="標楷體" w:eastAsia="標楷體" w:hAnsi="標楷體" w:hint="eastAsia"/>
              </w:rPr>
              <w:t>28:臺灣桃園地方法院</w:t>
            </w:r>
          </w:p>
          <w:p w14:paraId="6013FDBE" w14:textId="77777777" w:rsidR="00E24265" w:rsidRPr="00615D4B" w:rsidRDefault="00E24265" w:rsidP="005F76AD">
            <w:pPr>
              <w:rPr>
                <w:rFonts w:ascii="標楷體" w:eastAsia="標楷體" w:hAnsi="標楷體"/>
              </w:rPr>
            </w:pPr>
            <w:r w:rsidRPr="00343921">
              <w:rPr>
                <w:rFonts w:ascii="標楷體" w:eastAsia="標楷體" w:hAnsi="標楷體" w:hint="eastAsia"/>
              </w:rPr>
              <w:t>29:臺灣雲林地方法院</w:t>
            </w:r>
          </w:p>
        </w:tc>
      </w:tr>
      <w:tr w:rsidR="00E24265" w:rsidRPr="00615D4B" w14:paraId="6EF7C4B6" w14:textId="77777777" w:rsidTr="005F76AD">
        <w:trPr>
          <w:trHeight w:val="291"/>
          <w:jc w:val="center"/>
        </w:trPr>
        <w:tc>
          <w:tcPr>
            <w:tcW w:w="219" w:type="pct"/>
          </w:tcPr>
          <w:p w14:paraId="1363B618"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734D6BFD" w14:textId="77777777" w:rsidR="00E24265" w:rsidRPr="00615D4B" w:rsidRDefault="00E24265" w:rsidP="005F76AD">
            <w:pPr>
              <w:rPr>
                <w:rFonts w:ascii="標楷體" w:eastAsia="標楷體" w:hAnsi="標楷體"/>
              </w:rPr>
            </w:pPr>
            <w:r w:rsidRPr="006350AF">
              <w:rPr>
                <w:rFonts w:ascii="標楷體" w:eastAsia="標楷體" w:hAnsi="標楷體" w:hint="eastAsia"/>
              </w:rPr>
              <w:t>年度別</w:t>
            </w:r>
          </w:p>
        </w:tc>
        <w:tc>
          <w:tcPr>
            <w:tcW w:w="624" w:type="pct"/>
          </w:tcPr>
          <w:p w14:paraId="7C34CEBB" w14:textId="77777777" w:rsidR="00E24265" w:rsidRPr="00615D4B" w:rsidRDefault="00E24265" w:rsidP="005F76AD">
            <w:pPr>
              <w:rPr>
                <w:rFonts w:ascii="標楷體" w:eastAsia="標楷體" w:hAnsi="標楷體"/>
              </w:rPr>
            </w:pPr>
          </w:p>
        </w:tc>
        <w:tc>
          <w:tcPr>
            <w:tcW w:w="624" w:type="pct"/>
          </w:tcPr>
          <w:p w14:paraId="10EBC5A9" w14:textId="77777777" w:rsidR="00E24265" w:rsidRPr="00615D4B" w:rsidRDefault="00E24265" w:rsidP="005F76AD">
            <w:pPr>
              <w:rPr>
                <w:rFonts w:ascii="標楷體" w:eastAsia="標楷體" w:hAnsi="標楷體"/>
              </w:rPr>
            </w:pPr>
          </w:p>
        </w:tc>
        <w:tc>
          <w:tcPr>
            <w:tcW w:w="537" w:type="pct"/>
          </w:tcPr>
          <w:p w14:paraId="400AA342" w14:textId="77777777" w:rsidR="00E24265" w:rsidRPr="00615D4B" w:rsidRDefault="00E24265" w:rsidP="005F76AD">
            <w:pPr>
              <w:rPr>
                <w:rFonts w:ascii="標楷體" w:eastAsia="標楷體" w:hAnsi="標楷體"/>
              </w:rPr>
            </w:pPr>
          </w:p>
        </w:tc>
        <w:tc>
          <w:tcPr>
            <w:tcW w:w="299" w:type="pct"/>
          </w:tcPr>
          <w:p w14:paraId="73260406" w14:textId="77777777" w:rsidR="00E24265" w:rsidRPr="00615D4B" w:rsidRDefault="00E24265" w:rsidP="005F76AD">
            <w:pPr>
              <w:rPr>
                <w:rFonts w:ascii="標楷體" w:eastAsia="標楷體" w:hAnsi="標楷體"/>
              </w:rPr>
            </w:pPr>
          </w:p>
        </w:tc>
        <w:tc>
          <w:tcPr>
            <w:tcW w:w="299" w:type="pct"/>
          </w:tcPr>
          <w:p w14:paraId="14754D59" w14:textId="77777777" w:rsidR="00E24265" w:rsidRPr="00615D4B" w:rsidRDefault="00E24265" w:rsidP="005F76AD">
            <w:pPr>
              <w:rPr>
                <w:rFonts w:ascii="標楷體" w:eastAsia="標楷體" w:hAnsi="標楷體"/>
              </w:rPr>
            </w:pPr>
          </w:p>
        </w:tc>
        <w:tc>
          <w:tcPr>
            <w:tcW w:w="1643" w:type="pct"/>
          </w:tcPr>
          <w:p w14:paraId="732509D9" w14:textId="77777777" w:rsidR="00E24265" w:rsidRPr="00615D4B" w:rsidRDefault="00E24265" w:rsidP="005F76AD">
            <w:pPr>
              <w:rPr>
                <w:rFonts w:ascii="標楷體" w:eastAsia="標楷體" w:hAnsi="標楷體"/>
              </w:rPr>
            </w:pPr>
          </w:p>
        </w:tc>
      </w:tr>
      <w:tr w:rsidR="00E24265" w:rsidRPr="00615D4B" w14:paraId="0C4E4A3E" w14:textId="77777777" w:rsidTr="005F76AD">
        <w:trPr>
          <w:trHeight w:val="291"/>
          <w:jc w:val="center"/>
        </w:trPr>
        <w:tc>
          <w:tcPr>
            <w:tcW w:w="219" w:type="pct"/>
          </w:tcPr>
          <w:p w14:paraId="32427620"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3ABA74C7" w14:textId="77777777" w:rsidR="00E24265" w:rsidRPr="00615D4B" w:rsidRDefault="00E24265" w:rsidP="005F76AD">
            <w:pPr>
              <w:rPr>
                <w:rFonts w:ascii="標楷體" w:eastAsia="標楷體" w:hAnsi="標楷體"/>
              </w:rPr>
            </w:pPr>
            <w:r w:rsidRPr="006350AF">
              <w:rPr>
                <w:rFonts w:ascii="標楷體" w:eastAsia="標楷體" w:hAnsi="標楷體" w:hint="eastAsia"/>
              </w:rPr>
              <w:t>法院承審股別</w:t>
            </w:r>
          </w:p>
        </w:tc>
        <w:tc>
          <w:tcPr>
            <w:tcW w:w="624" w:type="pct"/>
          </w:tcPr>
          <w:p w14:paraId="1E1ED741" w14:textId="77777777" w:rsidR="00E24265" w:rsidRPr="00615D4B" w:rsidRDefault="00E24265" w:rsidP="005F76AD">
            <w:pPr>
              <w:rPr>
                <w:rFonts w:ascii="標楷體" w:eastAsia="標楷體" w:hAnsi="標楷體"/>
              </w:rPr>
            </w:pPr>
          </w:p>
        </w:tc>
        <w:tc>
          <w:tcPr>
            <w:tcW w:w="624" w:type="pct"/>
          </w:tcPr>
          <w:p w14:paraId="20348DBD" w14:textId="77777777" w:rsidR="00E24265" w:rsidRPr="00615D4B" w:rsidRDefault="00E24265" w:rsidP="005F76AD">
            <w:pPr>
              <w:rPr>
                <w:rFonts w:ascii="標楷體" w:eastAsia="標楷體" w:hAnsi="標楷體"/>
              </w:rPr>
            </w:pPr>
          </w:p>
        </w:tc>
        <w:tc>
          <w:tcPr>
            <w:tcW w:w="537" w:type="pct"/>
          </w:tcPr>
          <w:p w14:paraId="1B2E5D2F" w14:textId="77777777" w:rsidR="00E24265" w:rsidRPr="00615D4B" w:rsidRDefault="00E24265" w:rsidP="005F76AD">
            <w:pPr>
              <w:rPr>
                <w:rFonts w:ascii="標楷體" w:eastAsia="標楷體" w:hAnsi="標楷體"/>
              </w:rPr>
            </w:pPr>
          </w:p>
        </w:tc>
        <w:tc>
          <w:tcPr>
            <w:tcW w:w="299" w:type="pct"/>
          </w:tcPr>
          <w:p w14:paraId="5CB99F87" w14:textId="77777777" w:rsidR="00E24265" w:rsidRPr="00615D4B" w:rsidRDefault="00E24265" w:rsidP="005F76AD">
            <w:pPr>
              <w:rPr>
                <w:rFonts w:ascii="標楷體" w:eastAsia="標楷體" w:hAnsi="標楷體"/>
              </w:rPr>
            </w:pPr>
          </w:p>
        </w:tc>
        <w:tc>
          <w:tcPr>
            <w:tcW w:w="299" w:type="pct"/>
          </w:tcPr>
          <w:p w14:paraId="5829D482" w14:textId="77777777" w:rsidR="00E24265" w:rsidRPr="00615D4B" w:rsidRDefault="00E24265" w:rsidP="005F76AD">
            <w:pPr>
              <w:rPr>
                <w:rFonts w:ascii="標楷體" w:eastAsia="標楷體" w:hAnsi="標楷體"/>
              </w:rPr>
            </w:pPr>
          </w:p>
        </w:tc>
        <w:tc>
          <w:tcPr>
            <w:tcW w:w="1643" w:type="pct"/>
          </w:tcPr>
          <w:p w14:paraId="57CA7098" w14:textId="77777777" w:rsidR="00E24265" w:rsidRPr="00615D4B" w:rsidRDefault="00E24265" w:rsidP="005F76AD">
            <w:pPr>
              <w:rPr>
                <w:rFonts w:ascii="標楷體" w:eastAsia="標楷體" w:hAnsi="標楷體"/>
              </w:rPr>
            </w:pPr>
          </w:p>
        </w:tc>
      </w:tr>
      <w:tr w:rsidR="00E24265" w:rsidRPr="00615D4B" w14:paraId="6BCCF584" w14:textId="77777777" w:rsidTr="005F76AD">
        <w:trPr>
          <w:trHeight w:val="291"/>
          <w:jc w:val="center"/>
        </w:trPr>
        <w:tc>
          <w:tcPr>
            <w:tcW w:w="219" w:type="pct"/>
          </w:tcPr>
          <w:p w14:paraId="3282E9E4"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6353A099" w14:textId="77777777" w:rsidR="00E24265" w:rsidRPr="00615D4B" w:rsidRDefault="00E24265" w:rsidP="005F76AD">
            <w:pPr>
              <w:rPr>
                <w:rFonts w:ascii="標楷體" w:eastAsia="標楷體" w:hAnsi="標楷體"/>
              </w:rPr>
            </w:pPr>
            <w:r w:rsidRPr="006350AF">
              <w:rPr>
                <w:rFonts w:ascii="標楷體" w:eastAsia="標楷體" w:hAnsi="標楷體" w:hint="eastAsia"/>
              </w:rPr>
              <w:t>法院案號</w:t>
            </w:r>
          </w:p>
        </w:tc>
        <w:tc>
          <w:tcPr>
            <w:tcW w:w="624" w:type="pct"/>
          </w:tcPr>
          <w:p w14:paraId="1A450672" w14:textId="77777777" w:rsidR="00E24265" w:rsidRPr="00615D4B" w:rsidRDefault="00E24265" w:rsidP="005F76AD">
            <w:pPr>
              <w:rPr>
                <w:rFonts w:ascii="標楷體" w:eastAsia="標楷體" w:hAnsi="標楷體"/>
              </w:rPr>
            </w:pPr>
          </w:p>
        </w:tc>
        <w:tc>
          <w:tcPr>
            <w:tcW w:w="624" w:type="pct"/>
          </w:tcPr>
          <w:p w14:paraId="6514F65D" w14:textId="77777777" w:rsidR="00E24265" w:rsidRPr="00615D4B" w:rsidRDefault="00E24265" w:rsidP="005F76AD">
            <w:pPr>
              <w:rPr>
                <w:rFonts w:ascii="標楷體" w:eastAsia="標楷體" w:hAnsi="標楷體"/>
              </w:rPr>
            </w:pPr>
          </w:p>
        </w:tc>
        <w:tc>
          <w:tcPr>
            <w:tcW w:w="537" w:type="pct"/>
          </w:tcPr>
          <w:p w14:paraId="703C3B67" w14:textId="77777777" w:rsidR="00E24265" w:rsidRPr="00615D4B" w:rsidRDefault="00E24265" w:rsidP="005F76AD">
            <w:pPr>
              <w:rPr>
                <w:rFonts w:ascii="標楷體" w:eastAsia="標楷體" w:hAnsi="標楷體"/>
              </w:rPr>
            </w:pPr>
          </w:p>
        </w:tc>
        <w:tc>
          <w:tcPr>
            <w:tcW w:w="299" w:type="pct"/>
          </w:tcPr>
          <w:p w14:paraId="51BFD4A7" w14:textId="77777777" w:rsidR="00E24265" w:rsidRPr="00615D4B" w:rsidRDefault="00E24265" w:rsidP="005F76AD">
            <w:pPr>
              <w:rPr>
                <w:rFonts w:ascii="標楷體" w:eastAsia="標楷體" w:hAnsi="標楷體"/>
              </w:rPr>
            </w:pPr>
          </w:p>
        </w:tc>
        <w:tc>
          <w:tcPr>
            <w:tcW w:w="299" w:type="pct"/>
          </w:tcPr>
          <w:p w14:paraId="474DFCC9" w14:textId="77777777" w:rsidR="00E24265" w:rsidRPr="00615D4B" w:rsidRDefault="00E24265" w:rsidP="005F76AD">
            <w:pPr>
              <w:rPr>
                <w:rFonts w:ascii="標楷體" w:eastAsia="標楷體" w:hAnsi="標楷體"/>
              </w:rPr>
            </w:pPr>
          </w:p>
        </w:tc>
        <w:tc>
          <w:tcPr>
            <w:tcW w:w="1643" w:type="pct"/>
          </w:tcPr>
          <w:p w14:paraId="15E77700" w14:textId="77777777" w:rsidR="00E24265" w:rsidRPr="00615D4B" w:rsidRDefault="00E24265" w:rsidP="005F76AD">
            <w:pPr>
              <w:rPr>
                <w:rFonts w:ascii="標楷體" w:eastAsia="標楷體" w:hAnsi="標楷體"/>
              </w:rPr>
            </w:pPr>
          </w:p>
        </w:tc>
      </w:tr>
      <w:tr w:rsidR="00E24265" w:rsidRPr="00615D4B" w14:paraId="2CAB475F" w14:textId="77777777" w:rsidTr="005F76AD">
        <w:trPr>
          <w:trHeight w:val="291"/>
          <w:jc w:val="center"/>
        </w:trPr>
        <w:tc>
          <w:tcPr>
            <w:tcW w:w="219" w:type="pct"/>
          </w:tcPr>
          <w:p w14:paraId="30F3C3D6"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12ACBE63" w14:textId="77777777" w:rsidR="00E24265" w:rsidRPr="00615D4B" w:rsidRDefault="00E24265" w:rsidP="005F76AD">
            <w:pPr>
              <w:rPr>
                <w:rFonts w:ascii="標楷體" w:eastAsia="標楷體" w:hAnsi="標楷體"/>
              </w:rPr>
            </w:pPr>
            <w:r w:rsidRPr="006350AF">
              <w:rPr>
                <w:rFonts w:ascii="標楷體" w:eastAsia="標楷體" w:hAnsi="標楷體" w:hint="eastAsia"/>
              </w:rPr>
              <w:t>法院認可與否</w:t>
            </w:r>
          </w:p>
        </w:tc>
        <w:tc>
          <w:tcPr>
            <w:tcW w:w="624" w:type="pct"/>
          </w:tcPr>
          <w:p w14:paraId="0810A70C" w14:textId="77777777" w:rsidR="00E24265" w:rsidRPr="00615D4B" w:rsidRDefault="00E24265" w:rsidP="005F76AD">
            <w:pPr>
              <w:rPr>
                <w:rFonts w:ascii="標楷體" w:eastAsia="標楷體" w:hAnsi="標楷體"/>
              </w:rPr>
            </w:pPr>
          </w:p>
        </w:tc>
        <w:tc>
          <w:tcPr>
            <w:tcW w:w="624" w:type="pct"/>
          </w:tcPr>
          <w:p w14:paraId="01E52AFD" w14:textId="77777777" w:rsidR="00E24265" w:rsidRPr="00615D4B" w:rsidRDefault="00E24265" w:rsidP="005F76AD">
            <w:pPr>
              <w:rPr>
                <w:rFonts w:ascii="標楷體" w:eastAsia="標楷體" w:hAnsi="標楷體"/>
              </w:rPr>
            </w:pPr>
          </w:p>
        </w:tc>
        <w:tc>
          <w:tcPr>
            <w:tcW w:w="537" w:type="pct"/>
          </w:tcPr>
          <w:p w14:paraId="4FAEE528" w14:textId="77777777" w:rsidR="00E24265" w:rsidRPr="00615D4B" w:rsidRDefault="00E24265" w:rsidP="005F76AD">
            <w:pPr>
              <w:rPr>
                <w:rFonts w:ascii="標楷體" w:eastAsia="標楷體" w:hAnsi="標楷體"/>
              </w:rPr>
            </w:pPr>
          </w:p>
        </w:tc>
        <w:tc>
          <w:tcPr>
            <w:tcW w:w="299" w:type="pct"/>
          </w:tcPr>
          <w:p w14:paraId="039A00AF" w14:textId="77777777" w:rsidR="00E24265" w:rsidRPr="00615D4B" w:rsidRDefault="00E24265" w:rsidP="005F76AD">
            <w:pPr>
              <w:rPr>
                <w:rFonts w:ascii="標楷體" w:eastAsia="標楷體" w:hAnsi="標楷體"/>
              </w:rPr>
            </w:pPr>
          </w:p>
        </w:tc>
        <w:tc>
          <w:tcPr>
            <w:tcW w:w="299" w:type="pct"/>
          </w:tcPr>
          <w:p w14:paraId="4618F930" w14:textId="77777777" w:rsidR="00E24265" w:rsidRPr="00615D4B" w:rsidRDefault="00E24265" w:rsidP="005F76AD">
            <w:pPr>
              <w:rPr>
                <w:rFonts w:ascii="標楷體" w:eastAsia="標楷體" w:hAnsi="標楷體"/>
              </w:rPr>
            </w:pPr>
          </w:p>
        </w:tc>
        <w:tc>
          <w:tcPr>
            <w:tcW w:w="1643" w:type="pct"/>
          </w:tcPr>
          <w:p w14:paraId="471C8872" w14:textId="77777777" w:rsidR="00E24265" w:rsidRPr="00615D4B" w:rsidRDefault="00E24265" w:rsidP="005F76AD">
            <w:pPr>
              <w:rPr>
                <w:rFonts w:ascii="標楷體" w:eastAsia="標楷體" w:hAnsi="標楷體"/>
              </w:rPr>
            </w:pPr>
            <w:r w:rsidRPr="00676AFE">
              <w:rPr>
                <w:rFonts w:ascii="標楷體" w:eastAsia="標楷體" w:hAnsi="標楷體" w:hint="eastAsia"/>
              </w:rPr>
              <w:t>輸入Y或N</w:t>
            </w:r>
          </w:p>
        </w:tc>
      </w:tr>
      <w:tr w:rsidR="00E24265" w:rsidRPr="00615D4B" w14:paraId="311C32A1" w14:textId="77777777" w:rsidTr="005F76AD">
        <w:trPr>
          <w:trHeight w:val="291"/>
          <w:jc w:val="center"/>
        </w:trPr>
        <w:tc>
          <w:tcPr>
            <w:tcW w:w="219" w:type="pct"/>
          </w:tcPr>
          <w:p w14:paraId="41DDC5B4"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73F65B16" w14:textId="77777777" w:rsidR="00E24265" w:rsidRPr="00615D4B" w:rsidRDefault="00E24265" w:rsidP="005F76AD">
            <w:pPr>
              <w:rPr>
                <w:rFonts w:ascii="標楷體" w:eastAsia="標楷體" w:hAnsi="標楷體"/>
              </w:rPr>
            </w:pPr>
            <w:r w:rsidRPr="006350AF">
              <w:rPr>
                <w:rFonts w:ascii="標楷體" w:eastAsia="標楷體" w:hAnsi="標楷體" w:hint="eastAsia"/>
              </w:rPr>
              <w:t>法院裁定日期</w:t>
            </w:r>
          </w:p>
        </w:tc>
        <w:tc>
          <w:tcPr>
            <w:tcW w:w="624" w:type="pct"/>
          </w:tcPr>
          <w:p w14:paraId="4D114CE2" w14:textId="77777777" w:rsidR="00E24265" w:rsidRPr="00615D4B" w:rsidRDefault="00E24265" w:rsidP="005F76AD">
            <w:pPr>
              <w:rPr>
                <w:rFonts w:ascii="標楷體" w:eastAsia="標楷體" w:hAnsi="標楷體"/>
              </w:rPr>
            </w:pPr>
          </w:p>
        </w:tc>
        <w:tc>
          <w:tcPr>
            <w:tcW w:w="624" w:type="pct"/>
          </w:tcPr>
          <w:p w14:paraId="2BBF578A" w14:textId="77777777" w:rsidR="00E24265" w:rsidRPr="00615D4B" w:rsidRDefault="00E24265" w:rsidP="005F76AD">
            <w:pPr>
              <w:rPr>
                <w:rFonts w:ascii="標楷體" w:eastAsia="標楷體" w:hAnsi="標楷體"/>
              </w:rPr>
            </w:pPr>
          </w:p>
        </w:tc>
        <w:tc>
          <w:tcPr>
            <w:tcW w:w="537" w:type="pct"/>
          </w:tcPr>
          <w:p w14:paraId="668E1003" w14:textId="77777777" w:rsidR="00E24265" w:rsidRPr="00615D4B" w:rsidRDefault="00E24265" w:rsidP="005F76AD">
            <w:pPr>
              <w:rPr>
                <w:rFonts w:ascii="標楷體" w:eastAsia="標楷體" w:hAnsi="標楷體"/>
              </w:rPr>
            </w:pPr>
          </w:p>
        </w:tc>
        <w:tc>
          <w:tcPr>
            <w:tcW w:w="299" w:type="pct"/>
          </w:tcPr>
          <w:p w14:paraId="73093CD8" w14:textId="77777777" w:rsidR="00E24265" w:rsidRPr="00615D4B" w:rsidRDefault="00E24265" w:rsidP="005F76AD">
            <w:pPr>
              <w:rPr>
                <w:rFonts w:ascii="標楷體" w:eastAsia="標楷體" w:hAnsi="標楷體"/>
              </w:rPr>
            </w:pPr>
          </w:p>
        </w:tc>
        <w:tc>
          <w:tcPr>
            <w:tcW w:w="299" w:type="pct"/>
          </w:tcPr>
          <w:p w14:paraId="4470310A" w14:textId="77777777" w:rsidR="00E24265" w:rsidRPr="00615D4B" w:rsidRDefault="00E24265" w:rsidP="005F76AD">
            <w:pPr>
              <w:rPr>
                <w:rFonts w:ascii="標楷體" w:eastAsia="標楷體" w:hAnsi="標楷體"/>
              </w:rPr>
            </w:pPr>
          </w:p>
        </w:tc>
        <w:tc>
          <w:tcPr>
            <w:tcW w:w="1643" w:type="pct"/>
          </w:tcPr>
          <w:p w14:paraId="1F162F2A" w14:textId="77777777" w:rsidR="00E24265" w:rsidRPr="00615D4B" w:rsidRDefault="00E24265" w:rsidP="005F76AD">
            <w:pPr>
              <w:rPr>
                <w:rFonts w:ascii="標楷體" w:eastAsia="標楷體" w:hAnsi="標楷體"/>
              </w:rPr>
            </w:pPr>
          </w:p>
        </w:tc>
      </w:tr>
      <w:tr w:rsidR="00E24265" w:rsidRPr="00615D4B" w14:paraId="3D5A422E" w14:textId="77777777" w:rsidTr="005F76AD">
        <w:trPr>
          <w:trHeight w:val="291"/>
          <w:jc w:val="center"/>
        </w:trPr>
        <w:tc>
          <w:tcPr>
            <w:tcW w:w="219" w:type="pct"/>
          </w:tcPr>
          <w:p w14:paraId="21CF1232" w14:textId="77777777" w:rsidR="00E24265" w:rsidRPr="00D6003A" w:rsidRDefault="00E24265" w:rsidP="005F76AD">
            <w:pPr>
              <w:pStyle w:val="af9"/>
              <w:numPr>
                <w:ilvl w:val="0"/>
                <w:numId w:val="39"/>
              </w:numPr>
              <w:ind w:leftChars="0"/>
              <w:rPr>
                <w:rFonts w:ascii="標楷體" w:eastAsia="標楷體" w:hAnsi="標楷體"/>
              </w:rPr>
            </w:pPr>
          </w:p>
        </w:tc>
        <w:tc>
          <w:tcPr>
            <w:tcW w:w="756" w:type="pct"/>
          </w:tcPr>
          <w:p w14:paraId="1FF9DB7D" w14:textId="77777777" w:rsidR="00E24265" w:rsidRPr="00615D4B" w:rsidRDefault="00E24265" w:rsidP="005F76AD">
            <w:pPr>
              <w:rPr>
                <w:rFonts w:ascii="標楷體" w:eastAsia="標楷體" w:hAnsi="標楷體"/>
              </w:rPr>
            </w:pPr>
            <w:r w:rsidRPr="006350AF">
              <w:rPr>
                <w:rFonts w:ascii="標楷體" w:eastAsia="標楷體" w:hAnsi="標楷體" w:hint="eastAsia"/>
              </w:rPr>
              <w:t>轉JCIC文字檔日期</w:t>
            </w:r>
          </w:p>
        </w:tc>
        <w:tc>
          <w:tcPr>
            <w:tcW w:w="624" w:type="pct"/>
          </w:tcPr>
          <w:p w14:paraId="4F65FD49" w14:textId="77777777" w:rsidR="00E24265" w:rsidRPr="00615D4B" w:rsidRDefault="00E24265" w:rsidP="005F76AD">
            <w:pPr>
              <w:rPr>
                <w:rFonts w:ascii="標楷體" w:eastAsia="標楷體" w:hAnsi="標楷體"/>
              </w:rPr>
            </w:pPr>
          </w:p>
        </w:tc>
        <w:tc>
          <w:tcPr>
            <w:tcW w:w="624" w:type="pct"/>
          </w:tcPr>
          <w:p w14:paraId="16B2C02D" w14:textId="77777777" w:rsidR="00E24265" w:rsidRPr="00615D4B" w:rsidRDefault="00E24265" w:rsidP="005F76AD">
            <w:pPr>
              <w:rPr>
                <w:rFonts w:ascii="標楷體" w:eastAsia="標楷體" w:hAnsi="標楷體"/>
              </w:rPr>
            </w:pPr>
          </w:p>
        </w:tc>
        <w:tc>
          <w:tcPr>
            <w:tcW w:w="537" w:type="pct"/>
          </w:tcPr>
          <w:p w14:paraId="62832BFA" w14:textId="77777777" w:rsidR="00E24265" w:rsidRPr="00615D4B" w:rsidRDefault="00E24265" w:rsidP="005F76AD">
            <w:pPr>
              <w:rPr>
                <w:rFonts w:ascii="標楷體" w:eastAsia="標楷體" w:hAnsi="標楷體"/>
              </w:rPr>
            </w:pPr>
          </w:p>
        </w:tc>
        <w:tc>
          <w:tcPr>
            <w:tcW w:w="299" w:type="pct"/>
          </w:tcPr>
          <w:p w14:paraId="5D3B0769" w14:textId="77777777" w:rsidR="00E24265" w:rsidRPr="00615D4B" w:rsidRDefault="00E24265" w:rsidP="005F76AD">
            <w:pPr>
              <w:rPr>
                <w:rFonts w:ascii="標楷體" w:eastAsia="標楷體" w:hAnsi="標楷體"/>
              </w:rPr>
            </w:pPr>
          </w:p>
        </w:tc>
        <w:tc>
          <w:tcPr>
            <w:tcW w:w="299" w:type="pct"/>
          </w:tcPr>
          <w:p w14:paraId="3C982F12" w14:textId="77777777" w:rsidR="00E24265" w:rsidRPr="00615D4B" w:rsidRDefault="00E24265" w:rsidP="005F76AD">
            <w:pPr>
              <w:rPr>
                <w:rFonts w:ascii="標楷體" w:eastAsia="標楷體" w:hAnsi="標楷體"/>
              </w:rPr>
            </w:pPr>
          </w:p>
        </w:tc>
        <w:tc>
          <w:tcPr>
            <w:tcW w:w="1643" w:type="pct"/>
          </w:tcPr>
          <w:p w14:paraId="35529CE8" w14:textId="77777777" w:rsidR="00E24265" w:rsidRPr="00615D4B" w:rsidRDefault="00E24265" w:rsidP="005F76AD">
            <w:pPr>
              <w:rPr>
                <w:rFonts w:ascii="標楷體" w:eastAsia="標楷體" w:hAnsi="標楷體"/>
              </w:rPr>
            </w:pPr>
          </w:p>
        </w:tc>
      </w:tr>
    </w:tbl>
    <w:p w14:paraId="4AA9A6A4" w14:textId="77777777" w:rsidR="00E24265" w:rsidRDefault="00E24265" w:rsidP="00F62379">
      <w:pPr>
        <w:pStyle w:val="42"/>
        <w:spacing w:after="72"/>
        <w:ind w:leftChars="0" w:left="0"/>
        <w:rPr>
          <w:rFonts w:hAnsi="標楷體"/>
        </w:rPr>
      </w:pPr>
    </w:p>
    <w:p w14:paraId="696AC9CD" w14:textId="77777777" w:rsidR="00E24265" w:rsidRDefault="00E24265">
      <w:pPr>
        <w:widowControl/>
        <w:rPr>
          <w:rFonts w:ascii="Arial" w:eastAsia="標楷體" w:hAnsi="標楷體" w:cs="標楷體"/>
          <w:kern w:val="0"/>
          <w:szCs w:val="28"/>
        </w:rPr>
      </w:pPr>
      <w:r>
        <w:rPr>
          <w:rFonts w:hAnsi="標楷體"/>
        </w:rPr>
        <w:br w:type="page"/>
      </w:r>
    </w:p>
    <w:p w14:paraId="40CCB0B6"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8311</w:t>
      </w:r>
      <w:r w:rsidRPr="00892921">
        <w:rPr>
          <w:rFonts w:ascii="標楷體" w:hAnsi="標楷體" w:hint="eastAsia"/>
        </w:rPr>
        <w:t>債務人繳款資料檔案</w:t>
      </w:r>
    </w:p>
    <w:p w14:paraId="07A41DE6"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13A391A"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E1BA39F"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560E4E7" w14:textId="77777777" w:rsidR="00E24265" w:rsidRPr="00615D4B" w:rsidRDefault="00E24265" w:rsidP="005F76AD">
            <w:pPr>
              <w:rPr>
                <w:rFonts w:ascii="標楷體" w:eastAsia="標楷體" w:hAnsi="標楷體"/>
              </w:rPr>
            </w:pPr>
            <w:r w:rsidRPr="00892921">
              <w:rPr>
                <w:rFonts w:ascii="標楷體" w:eastAsia="標楷體" w:hAnsi="標楷體" w:hint="eastAsia"/>
              </w:rPr>
              <w:t>債務人繳款資料檔案</w:t>
            </w:r>
          </w:p>
        </w:tc>
      </w:tr>
      <w:tr w:rsidR="00E24265" w:rsidRPr="00615D4B" w14:paraId="2B2C43E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1AD635A"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C9436C" w14:textId="77777777" w:rsidR="00E24265" w:rsidRPr="00615D4B" w:rsidRDefault="00E24265" w:rsidP="005F76AD">
            <w:pPr>
              <w:rPr>
                <w:rFonts w:ascii="標楷體" w:eastAsia="標楷體" w:hAnsi="標楷體"/>
              </w:rPr>
            </w:pPr>
          </w:p>
        </w:tc>
      </w:tr>
      <w:tr w:rsidR="00E24265" w:rsidRPr="00615D4B" w14:paraId="14AD27BC"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C35BB33"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45B7BE8" w14:textId="77777777" w:rsidR="00E24265" w:rsidRPr="00615D4B" w:rsidRDefault="00E24265" w:rsidP="005F76AD">
            <w:pPr>
              <w:rPr>
                <w:rFonts w:ascii="標楷體" w:eastAsia="標楷體" w:hAnsi="標楷體"/>
              </w:rPr>
            </w:pPr>
          </w:p>
        </w:tc>
      </w:tr>
      <w:tr w:rsidR="00E24265" w:rsidRPr="00615D4B" w14:paraId="389CA00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1DA107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5B695C6" w14:textId="77777777" w:rsidR="00E24265" w:rsidRPr="00615D4B" w:rsidRDefault="00E24265" w:rsidP="005F76AD">
            <w:pPr>
              <w:rPr>
                <w:rFonts w:ascii="標楷體" w:eastAsia="標楷體" w:hAnsi="標楷體"/>
              </w:rPr>
            </w:pPr>
          </w:p>
        </w:tc>
      </w:tr>
      <w:tr w:rsidR="00E24265" w:rsidRPr="00615D4B" w14:paraId="5B113346"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6BB3F0E0"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12CB463" w14:textId="77777777" w:rsidR="00E24265" w:rsidRPr="00615D4B" w:rsidRDefault="00E24265" w:rsidP="005F76AD">
            <w:pPr>
              <w:rPr>
                <w:rFonts w:ascii="標楷體" w:eastAsia="標楷體" w:hAnsi="標楷體"/>
              </w:rPr>
            </w:pPr>
          </w:p>
        </w:tc>
      </w:tr>
      <w:tr w:rsidR="00E24265" w:rsidRPr="00615D4B" w14:paraId="473F8DA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3DE8E144"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A16C991" w14:textId="77777777" w:rsidR="00E24265" w:rsidRPr="00615D4B" w:rsidRDefault="00E24265" w:rsidP="005F76AD">
            <w:pPr>
              <w:rPr>
                <w:rFonts w:ascii="標楷體" w:eastAsia="標楷體" w:hAnsi="標楷體"/>
              </w:rPr>
            </w:pPr>
          </w:p>
        </w:tc>
      </w:tr>
      <w:tr w:rsidR="00E24265" w:rsidRPr="00615D4B" w14:paraId="190CDB38"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6C2B030E"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9212ECA" w14:textId="77777777" w:rsidR="00E24265" w:rsidRPr="00615D4B" w:rsidRDefault="00E24265" w:rsidP="005F76AD">
            <w:pPr>
              <w:rPr>
                <w:rFonts w:ascii="標楷體" w:eastAsia="標楷體" w:hAnsi="標楷體"/>
              </w:rPr>
            </w:pPr>
          </w:p>
        </w:tc>
      </w:tr>
      <w:tr w:rsidR="00E24265" w:rsidRPr="00615D4B" w14:paraId="4BD5FDEF"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D42B309"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2DB22E2" w14:textId="77777777" w:rsidR="00E24265" w:rsidRPr="00615D4B" w:rsidRDefault="00E24265" w:rsidP="005F76AD">
            <w:pPr>
              <w:rPr>
                <w:rFonts w:ascii="標楷體" w:eastAsia="標楷體" w:hAnsi="標楷體"/>
              </w:rPr>
            </w:pPr>
          </w:p>
        </w:tc>
      </w:tr>
    </w:tbl>
    <w:p w14:paraId="6B7B9EC0" w14:textId="77777777" w:rsidR="00E24265" w:rsidRDefault="00E24265" w:rsidP="00E24265"/>
    <w:p w14:paraId="00861F4B" w14:textId="77777777" w:rsidR="00E24265" w:rsidRPr="00615D4B" w:rsidRDefault="00E24265">
      <w:pPr>
        <w:pStyle w:val="a"/>
      </w:pPr>
      <w:r w:rsidRPr="00615D4B">
        <w:t>UI</w:t>
      </w:r>
      <w:r w:rsidRPr="00615D4B">
        <w:t>畫面</w:t>
      </w:r>
    </w:p>
    <w:p w14:paraId="346B3752" w14:textId="77777777" w:rsidR="00E24265" w:rsidRDefault="00E24265" w:rsidP="00E24265">
      <w:pPr>
        <w:pStyle w:val="42"/>
        <w:spacing w:after="72"/>
        <w:ind w:left="1133"/>
        <w:rPr>
          <w:rFonts w:hAnsi="標楷體"/>
        </w:rPr>
      </w:pPr>
      <w:r w:rsidRPr="00743962">
        <w:rPr>
          <w:rFonts w:hAnsi="標楷體" w:hint="eastAsia"/>
        </w:rPr>
        <w:t>輸入畫面：</w:t>
      </w:r>
    </w:p>
    <w:p w14:paraId="10360BAD" w14:textId="77777777" w:rsidR="00E24265" w:rsidRPr="006425F6" w:rsidRDefault="00E24265" w:rsidP="00E24265">
      <w:pPr>
        <w:pStyle w:val="42"/>
        <w:spacing w:after="72"/>
        <w:ind w:leftChars="0" w:left="0"/>
        <w:rPr>
          <w:rFonts w:hAnsi="標楷體"/>
        </w:rPr>
      </w:pPr>
      <w:r w:rsidRPr="006425F6">
        <w:rPr>
          <w:rFonts w:hAnsi="標楷體"/>
          <w:noProof/>
        </w:rPr>
        <w:drawing>
          <wp:inline distT="0" distB="0" distL="0" distR="0" wp14:anchorId="7DBBDB9A" wp14:editId="2AE49A28">
            <wp:extent cx="6720581" cy="20574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733309" cy="2061297"/>
                    </a:xfrm>
                    <a:prstGeom prst="rect">
                      <a:avLst/>
                    </a:prstGeom>
                  </pic:spPr>
                </pic:pic>
              </a:graphicData>
            </a:graphic>
          </wp:inline>
        </w:drawing>
      </w:r>
    </w:p>
    <w:p w14:paraId="046AA463" w14:textId="77777777" w:rsidR="00E24265" w:rsidRDefault="00E24265" w:rsidP="00E24265">
      <w:pPr>
        <w:pStyle w:val="1text"/>
        <w:rPr>
          <w:rFonts w:ascii="Times New Roman" w:hAnsi="Times New Roman"/>
        </w:rPr>
      </w:pPr>
    </w:p>
    <w:p w14:paraId="0A310C19"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9C7B1BE" w14:textId="77777777" w:rsidTr="005F76AD">
        <w:trPr>
          <w:trHeight w:val="388"/>
          <w:jc w:val="center"/>
        </w:trPr>
        <w:tc>
          <w:tcPr>
            <w:tcW w:w="219" w:type="pct"/>
            <w:vMerge w:val="restart"/>
          </w:tcPr>
          <w:p w14:paraId="16A9D7A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0CC355E9"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3CC38FDE"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35730D08"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14A0801" w14:textId="77777777" w:rsidTr="005F76AD">
        <w:trPr>
          <w:trHeight w:val="244"/>
          <w:jc w:val="center"/>
        </w:trPr>
        <w:tc>
          <w:tcPr>
            <w:tcW w:w="219" w:type="pct"/>
            <w:vMerge/>
          </w:tcPr>
          <w:p w14:paraId="1CFA8497" w14:textId="77777777" w:rsidR="00E24265" w:rsidRPr="00615D4B" w:rsidRDefault="00E24265" w:rsidP="005F76AD">
            <w:pPr>
              <w:rPr>
                <w:rFonts w:ascii="標楷體" w:eastAsia="標楷體" w:hAnsi="標楷體"/>
              </w:rPr>
            </w:pPr>
          </w:p>
        </w:tc>
        <w:tc>
          <w:tcPr>
            <w:tcW w:w="756" w:type="pct"/>
            <w:vMerge/>
          </w:tcPr>
          <w:p w14:paraId="51BD6208" w14:textId="77777777" w:rsidR="00E24265" w:rsidRPr="00615D4B" w:rsidRDefault="00E24265" w:rsidP="005F76AD">
            <w:pPr>
              <w:rPr>
                <w:rFonts w:ascii="標楷體" w:eastAsia="標楷體" w:hAnsi="標楷體"/>
              </w:rPr>
            </w:pPr>
          </w:p>
        </w:tc>
        <w:tc>
          <w:tcPr>
            <w:tcW w:w="624" w:type="pct"/>
          </w:tcPr>
          <w:p w14:paraId="6966AA31"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29BF91D"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54B082CF"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12971EA9"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4A7FFC9B"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2B0A9D87" w14:textId="77777777" w:rsidR="00E24265" w:rsidRPr="00615D4B" w:rsidRDefault="00E24265" w:rsidP="005F76AD">
            <w:pPr>
              <w:rPr>
                <w:rFonts w:ascii="標楷體" w:eastAsia="標楷體" w:hAnsi="標楷體"/>
              </w:rPr>
            </w:pPr>
          </w:p>
        </w:tc>
      </w:tr>
      <w:tr w:rsidR="00E24265" w:rsidRPr="00615D4B" w14:paraId="03F50A74" w14:textId="77777777" w:rsidTr="005F76AD">
        <w:trPr>
          <w:trHeight w:val="291"/>
          <w:jc w:val="center"/>
        </w:trPr>
        <w:tc>
          <w:tcPr>
            <w:tcW w:w="219" w:type="pct"/>
          </w:tcPr>
          <w:p w14:paraId="2021DE8A"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4E63153F" w14:textId="77777777" w:rsidR="00E24265" w:rsidRPr="00615D4B" w:rsidRDefault="00E24265" w:rsidP="005F76AD">
            <w:pPr>
              <w:rPr>
                <w:rFonts w:ascii="標楷體" w:eastAsia="標楷體" w:hAnsi="標楷體"/>
              </w:rPr>
            </w:pPr>
            <w:r w:rsidRPr="00AA2F33">
              <w:rPr>
                <w:rFonts w:ascii="標楷體" w:eastAsia="標楷體" w:hAnsi="標楷體" w:hint="eastAsia"/>
              </w:rPr>
              <w:t>交易代碼</w:t>
            </w:r>
          </w:p>
        </w:tc>
        <w:tc>
          <w:tcPr>
            <w:tcW w:w="624" w:type="pct"/>
          </w:tcPr>
          <w:p w14:paraId="4A32E5CE" w14:textId="77777777" w:rsidR="00E24265" w:rsidRPr="00615D4B" w:rsidRDefault="00E24265" w:rsidP="005F76AD">
            <w:pPr>
              <w:rPr>
                <w:rFonts w:ascii="標楷體" w:eastAsia="標楷體" w:hAnsi="標楷體"/>
              </w:rPr>
            </w:pPr>
          </w:p>
        </w:tc>
        <w:tc>
          <w:tcPr>
            <w:tcW w:w="624" w:type="pct"/>
          </w:tcPr>
          <w:p w14:paraId="1DA6FA76" w14:textId="77777777" w:rsidR="00E24265" w:rsidRPr="00615D4B" w:rsidRDefault="00E24265" w:rsidP="005F76AD">
            <w:pPr>
              <w:rPr>
                <w:rFonts w:ascii="標楷體" w:eastAsia="標楷體" w:hAnsi="標楷體"/>
              </w:rPr>
            </w:pPr>
          </w:p>
        </w:tc>
        <w:tc>
          <w:tcPr>
            <w:tcW w:w="537" w:type="pct"/>
          </w:tcPr>
          <w:p w14:paraId="29E3468D" w14:textId="77777777" w:rsidR="00E24265" w:rsidRPr="00615D4B" w:rsidRDefault="00E24265" w:rsidP="005F76AD">
            <w:pPr>
              <w:rPr>
                <w:rFonts w:ascii="標楷體" w:eastAsia="標楷體" w:hAnsi="標楷體"/>
              </w:rPr>
            </w:pPr>
            <w:r w:rsidRPr="00F54E19">
              <w:rPr>
                <w:rFonts w:ascii="標楷體" w:eastAsia="標楷體" w:hAnsi="標楷體" w:hint="eastAsia"/>
              </w:rPr>
              <w:t>下拉式選單</w:t>
            </w:r>
          </w:p>
        </w:tc>
        <w:tc>
          <w:tcPr>
            <w:tcW w:w="299" w:type="pct"/>
          </w:tcPr>
          <w:p w14:paraId="0F166638" w14:textId="77777777" w:rsidR="00E24265" w:rsidRPr="00615D4B" w:rsidRDefault="00E24265" w:rsidP="005F76AD">
            <w:pPr>
              <w:rPr>
                <w:rFonts w:ascii="標楷體" w:eastAsia="標楷體" w:hAnsi="標楷體"/>
              </w:rPr>
            </w:pPr>
          </w:p>
        </w:tc>
        <w:tc>
          <w:tcPr>
            <w:tcW w:w="299" w:type="pct"/>
          </w:tcPr>
          <w:p w14:paraId="695C2166" w14:textId="77777777" w:rsidR="00E24265" w:rsidRPr="00615D4B" w:rsidRDefault="00E24265" w:rsidP="005F76AD">
            <w:pPr>
              <w:rPr>
                <w:rFonts w:ascii="標楷體" w:eastAsia="標楷體" w:hAnsi="標楷體"/>
              </w:rPr>
            </w:pPr>
          </w:p>
        </w:tc>
        <w:tc>
          <w:tcPr>
            <w:tcW w:w="1643" w:type="pct"/>
          </w:tcPr>
          <w:p w14:paraId="0E7A2298" w14:textId="77777777" w:rsidR="00E24265" w:rsidRDefault="00E24265" w:rsidP="005F76AD">
            <w:pPr>
              <w:rPr>
                <w:rFonts w:ascii="標楷體" w:eastAsia="標楷體" w:hAnsi="標楷體"/>
              </w:rPr>
            </w:pPr>
            <w:r w:rsidRPr="00AA161E">
              <w:rPr>
                <w:rFonts w:ascii="標楷體" w:eastAsia="標楷體" w:hAnsi="標楷體" w:hint="eastAsia"/>
              </w:rPr>
              <w:t>1:新增</w:t>
            </w:r>
          </w:p>
          <w:p w14:paraId="7E8DE134" w14:textId="77777777" w:rsidR="00E24265" w:rsidRDefault="00E24265" w:rsidP="005F76AD">
            <w:pPr>
              <w:rPr>
                <w:rFonts w:ascii="標楷體" w:eastAsia="標楷體" w:hAnsi="標楷體"/>
              </w:rPr>
            </w:pPr>
            <w:r w:rsidRPr="00AA161E">
              <w:rPr>
                <w:rFonts w:ascii="標楷體" w:eastAsia="標楷體" w:hAnsi="標楷體" w:hint="eastAsia"/>
              </w:rPr>
              <w:t>2:異動</w:t>
            </w:r>
          </w:p>
          <w:p w14:paraId="24058CBE" w14:textId="77777777" w:rsidR="00E24265" w:rsidRPr="00615D4B" w:rsidRDefault="00E24265" w:rsidP="005F76AD">
            <w:pPr>
              <w:rPr>
                <w:rFonts w:ascii="標楷體" w:eastAsia="標楷體" w:hAnsi="標楷體"/>
              </w:rPr>
            </w:pPr>
            <w:r w:rsidRPr="00AA161E">
              <w:rPr>
                <w:rFonts w:ascii="標楷體" w:eastAsia="標楷體" w:hAnsi="標楷體" w:hint="eastAsia"/>
              </w:rPr>
              <w:t>4:刪除</w:t>
            </w:r>
          </w:p>
        </w:tc>
      </w:tr>
      <w:tr w:rsidR="00E24265" w:rsidRPr="00615D4B" w14:paraId="7BA23F88" w14:textId="77777777" w:rsidTr="005F76AD">
        <w:trPr>
          <w:trHeight w:val="291"/>
          <w:jc w:val="center"/>
        </w:trPr>
        <w:tc>
          <w:tcPr>
            <w:tcW w:w="219" w:type="pct"/>
          </w:tcPr>
          <w:p w14:paraId="6A9EA4CF"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63257A87" w14:textId="77777777" w:rsidR="00E24265" w:rsidRPr="00615D4B" w:rsidRDefault="00E24265" w:rsidP="005F76AD">
            <w:pPr>
              <w:rPr>
                <w:rFonts w:ascii="標楷體" w:eastAsia="標楷體" w:hAnsi="標楷體"/>
              </w:rPr>
            </w:pPr>
            <w:r w:rsidRPr="00AA2F33">
              <w:rPr>
                <w:rFonts w:ascii="標楷體" w:eastAsia="標楷體" w:hAnsi="標楷體" w:hint="eastAsia"/>
              </w:rPr>
              <w:t>債務人IDN</w:t>
            </w:r>
          </w:p>
        </w:tc>
        <w:tc>
          <w:tcPr>
            <w:tcW w:w="624" w:type="pct"/>
          </w:tcPr>
          <w:p w14:paraId="2FDA8B60" w14:textId="77777777" w:rsidR="00E24265" w:rsidRPr="00615D4B" w:rsidRDefault="00E24265" w:rsidP="005F76AD">
            <w:pPr>
              <w:rPr>
                <w:rFonts w:ascii="標楷體" w:eastAsia="標楷體" w:hAnsi="標楷體"/>
              </w:rPr>
            </w:pPr>
          </w:p>
        </w:tc>
        <w:tc>
          <w:tcPr>
            <w:tcW w:w="624" w:type="pct"/>
          </w:tcPr>
          <w:p w14:paraId="6E219ECA" w14:textId="77777777" w:rsidR="00E24265" w:rsidRPr="00615D4B" w:rsidRDefault="00E24265" w:rsidP="005F76AD">
            <w:pPr>
              <w:rPr>
                <w:rFonts w:ascii="標楷體" w:eastAsia="標楷體" w:hAnsi="標楷體"/>
              </w:rPr>
            </w:pPr>
          </w:p>
        </w:tc>
        <w:tc>
          <w:tcPr>
            <w:tcW w:w="537" w:type="pct"/>
          </w:tcPr>
          <w:p w14:paraId="1AD59F13" w14:textId="77777777" w:rsidR="00E24265" w:rsidRPr="00615D4B" w:rsidRDefault="00E24265" w:rsidP="005F76AD">
            <w:pPr>
              <w:rPr>
                <w:rFonts w:ascii="標楷體" w:eastAsia="標楷體" w:hAnsi="標楷體"/>
              </w:rPr>
            </w:pPr>
          </w:p>
        </w:tc>
        <w:tc>
          <w:tcPr>
            <w:tcW w:w="299" w:type="pct"/>
          </w:tcPr>
          <w:p w14:paraId="104460C4" w14:textId="77777777" w:rsidR="00E24265" w:rsidRPr="00615D4B" w:rsidRDefault="00E24265" w:rsidP="005F76AD">
            <w:pPr>
              <w:rPr>
                <w:rFonts w:ascii="標楷體" w:eastAsia="標楷體" w:hAnsi="標楷體"/>
              </w:rPr>
            </w:pPr>
          </w:p>
        </w:tc>
        <w:tc>
          <w:tcPr>
            <w:tcW w:w="299" w:type="pct"/>
          </w:tcPr>
          <w:p w14:paraId="2A40EFE8" w14:textId="77777777" w:rsidR="00E24265" w:rsidRPr="00615D4B" w:rsidRDefault="00E24265" w:rsidP="005F76AD">
            <w:pPr>
              <w:rPr>
                <w:rFonts w:ascii="標楷體" w:eastAsia="標楷體" w:hAnsi="標楷體"/>
              </w:rPr>
            </w:pPr>
          </w:p>
        </w:tc>
        <w:tc>
          <w:tcPr>
            <w:tcW w:w="1643" w:type="pct"/>
          </w:tcPr>
          <w:p w14:paraId="184073AC" w14:textId="77777777" w:rsidR="00E24265" w:rsidRPr="00615D4B" w:rsidRDefault="00E24265" w:rsidP="005F76AD">
            <w:pPr>
              <w:rPr>
                <w:rFonts w:ascii="標楷體" w:eastAsia="標楷體" w:hAnsi="標楷體"/>
              </w:rPr>
            </w:pPr>
          </w:p>
        </w:tc>
      </w:tr>
      <w:tr w:rsidR="00E24265" w:rsidRPr="00615D4B" w14:paraId="4DBB9CAF" w14:textId="77777777" w:rsidTr="005F76AD">
        <w:trPr>
          <w:trHeight w:val="291"/>
          <w:jc w:val="center"/>
        </w:trPr>
        <w:tc>
          <w:tcPr>
            <w:tcW w:w="219" w:type="pct"/>
          </w:tcPr>
          <w:p w14:paraId="1A6C5180"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487F502D" w14:textId="77777777" w:rsidR="00E24265" w:rsidRPr="00615D4B" w:rsidRDefault="00E24265" w:rsidP="005F76AD">
            <w:pPr>
              <w:rPr>
                <w:rFonts w:ascii="標楷體" w:eastAsia="標楷體" w:hAnsi="標楷體"/>
              </w:rPr>
            </w:pPr>
            <w:r w:rsidRPr="00AA2F33">
              <w:rPr>
                <w:rFonts w:ascii="標楷體" w:eastAsia="標楷體" w:hAnsi="標楷體" w:hint="eastAsia"/>
              </w:rPr>
              <w:t>報送單位代號</w:t>
            </w:r>
          </w:p>
        </w:tc>
        <w:tc>
          <w:tcPr>
            <w:tcW w:w="624" w:type="pct"/>
          </w:tcPr>
          <w:p w14:paraId="57339C6C" w14:textId="77777777" w:rsidR="00E24265" w:rsidRPr="00615D4B" w:rsidRDefault="00E24265" w:rsidP="005F76AD">
            <w:pPr>
              <w:rPr>
                <w:rFonts w:ascii="標楷體" w:eastAsia="標楷體" w:hAnsi="標楷體"/>
              </w:rPr>
            </w:pPr>
          </w:p>
        </w:tc>
        <w:tc>
          <w:tcPr>
            <w:tcW w:w="624" w:type="pct"/>
          </w:tcPr>
          <w:p w14:paraId="7204BF69" w14:textId="77777777" w:rsidR="00E24265" w:rsidRPr="00615D4B" w:rsidRDefault="00E24265" w:rsidP="005F76AD">
            <w:pPr>
              <w:rPr>
                <w:rFonts w:ascii="標楷體" w:eastAsia="標楷體" w:hAnsi="標楷體"/>
              </w:rPr>
            </w:pPr>
          </w:p>
        </w:tc>
        <w:tc>
          <w:tcPr>
            <w:tcW w:w="537" w:type="pct"/>
          </w:tcPr>
          <w:p w14:paraId="3B3019BA" w14:textId="77777777" w:rsidR="00E24265" w:rsidRPr="00615D4B" w:rsidRDefault="00E24265" w:rsidP="005F76AD">
            <w:pPr>
              <w:rPr>
                <w:rFonts w:ascii="標楷體" w:eastAsia="標楷體" w:hAnsi="標楷體"/>
              </w:rPr>
            </w:pPr>
          </w:p>
        </w:tc>
        <w:tc>
          <w:tcPr>
            <w:tcW w:w="299" w:type="pct"/>
          </w:tcPr>
          <w:p w14:paraId="3F57D4B4" w14:textId="77777777" w:rsidR="00E24265" w:rsidRPr="00615D4B" w:rsidRDefault="00E24265" w:rsidP="005F76AD">
            <w:pPr>
              <w:rPr>
                <w:rFonts w:ascii="標楷體" w:eastAsia="標楷體" w:hAnsi="標楷體"/>
              </w:rPr>
            </w:pPr>
          </w:p>
        </w:tc>
        <w:tc>
          <w:tcPr>
            <w:tcW w:w="299" w:type="pct"/>
          </w:tcPr>
          <w:p w14:paraId="2787D8F4" w14:textId="77777777" w:rsidR="00E24265" w:rsidRPr="00615D4B" w:rsidRDefault="00E24265" w:rsidP="005F76AD">
            <w:pPr>
              <w:rPr>
                <w:rFonts w:ascii="標楷體" w:eastAsia="標楷體" w:hAnsi="標楷體"/>
              </w:rPr>
            </w:pPr>
          </w:p>
        </w:tc>
        <w:tc>
          <w:tcPr>
            <w:tcW w:w="1643" w:type="pct"/>
          </w:tcPr>
          <w:p w14:paraId="219AE122" w14:textId="77777777" w:rsidR="00E24265" w:rsidRPr="00615D4B" w:rsidRDefault="00E24265" w:rsidP="005F76AD">
            <w:pPr>
              <w:rPr>
                <w:rFonts w:ascii="標楷體" w:eastAsia="標楷體" w:hAnsi="標楷體"/>
              </w:rPr>
            </w:pPr>
          </w:p>
        </w:tc>
      </w:tr>
      <w:tr w:rsidR="00E24265" w:rsidRPr="00615D4B" w14:paraId="4E90AE2D" w14:textId="77777777" w:rsidTr="005F76AD">
        <w:trPr>
          <w:trHeight w:val="291"/>
          <w:jc w:val="center"/>
        </w:trPr>
        <w:tc>
          <w:tcPr>
            <w:tcW w:w="219" w:type="pct"/>
          </w:tcPr>
          <w:p w14:paraId="3176BC6B"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33271C5B" w14:textId="77777777" w:rsidR="00E24265" w:rsidRPr="00615D4B" w:rsidRDefault="00E24265" w:rsidP="005F76AD">
            <w:pPr>
              <w:rPr>
                <w:rFonts w:ascii="標楷體" w:eastAsia="標楷體" w:hAnsi="標楷體"/>
              </w:rPr>
            </w:pPr>
            <w:r w:rsidRPr="00AA2F33">
              <w:rPr>
                <w:rFonts w:ascii="標楷體" w:eastAsia="標楷體" w:hAnsi="標楷體" w:hint="eastAsia"/>
              </w:rPr>
              <w:t>協商申請日</w:t>
            </w:r>
          </w:p>
        </w:tc>
        <w:tc>
          <w:tcPr>
            <w:tcW w:w="624" w:type="pct"/>
          </w:tcPr>
          <w:p w14:paraId="7E778D78" w14:textId="77777777" w:rsidR="00E24265" w:rsidRPr="00615D4B" w:rsidRDefault="00E24265" w:rsidP="005F76AD">
            <w:pPr>
              <w:rPr>
                <w:rFonts w:ascii="標楷體" w:eastAsia="標楷體" w:hAnsi="標楷體"/>
              </w:rPr>
            </w:pPr>
          </w:p>
        </w:tc>
        <w:tc>
          <w:tcPr>
            <w:tcW w:w="624" w:type="pct"/>
          </w:tcPr>
          <w:p w14:paraId="4B7B408F" w14:textId="77777777" w:rsidR="00E24265" w:rsidRPr="00615D4B" w:rsidRDefault="00E24265" w:rsidP="005F76AD">
            <w:pPr>
              <w:rPr>
                <w:rFonts w:ascii="標楷體" w:eastAsia="標楷體" w:hAnsi="標楷體"/>
              </w:rPr>
            </w:pPr>
          </w:p>
        </w:tc>
        <w:tc>
          <w:tcPr>
            <w:tcW w:w="537" w:type="pct"/>
          </w:tcPr>
          <w:p w14:paraId="5268937A" w14:textId="77777777" w:rsidR="00E24265" w:rsidRPr="00615D4B" w:rsidRDefault="00E24265" w:rsidP="005F76AD">
            <w:pPr>
              <w:rPr>
                <w:rFonts w:ascii="標楷體" w:eastAsia="標楷體" w:hAnsi="標楷體"/>
              </w:rPr>
            </w:pPr>
          </w:p>
        </w:tc>
        <w:tc>
          <w:tcPr>
            <w:tcW w:w="299" w:type="pct"/>
          </w:tcPr>
          <w:p w14:paraId="10EE8DE2" w14:textId="77777777" w:rsidR="00E24265" w:rsidRPr="00615D4B" w:rsidRDefault="00E24265" w:rsidP="005F76AD">
            <w:pPr>
              <w:rPr>
                <w:rFonts w:ascii="標楷體" w:eastAsia="標楷體" w:hAnsi="標楷體"/>
              </w:rPr>
            </w:pPr>
          </w:p>
        </w:tc>
        <w:tc>
          <w:tcPr>
            <w:tcW w:w="299" w:type="pct"/>
          </w:tcPr>
          <w:p w14:paraId="2AC5D36C" w14:textId="77777777" w:rsidR="00E24265" w:rsidRPr="00615D4B" w:rsidRDefault="00E24265" w:rsidP="005F76AD">
            <w:pPr>
              <w:rPr>
                <w:rFonts w:ascii="標楷體" w:eastAsia="標楷體" w:hAnsi="標楷體"/>
              </w:rPr>
            </w:pPr>
          </w:p>
        </w:tc>
        <w:tc>
          <w:tcPr>
            <w:tcW w:w="1643" w:type="pct"/>
          </w:tcPr>
          <w:p w14:paraId="024C922E" w14:textId="77777777" w:rsidR="00E24265" w:rsidRPr="00615D4B" w:rsidRDefault="00E24265" w:rsidP="005F76AD">
            <w:pPr>
              <w:rPr>
                <w:rFonts w:ascii="標楷體" w:eastAsia="標楷體" w:hAnsi="標楷體"/>
              </w:rPr>
            </w:pPr>
          </w:p>
        </w:tc>
      </w:tr>
      <w:tr w:rsidR="00E24265" w:rsidRPr="00615D4B" w14:paraId="244631B9" w14:textId="77777777" w:rsidTr="005F76AD">
        <w:trPr>
          <w:trHeight w:val="291"/>
          <w:jc w:val="center"/>
        </w:trPr>
        <w:tc>
          <w:tcPr>
            <w:tcW w:w="219" w:type="pct"/>
          </w:tcPr>
          <w:p w14:paraId="1F76C86C"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2AF39A12" w14:textId="77777777" w:rsidR="00E24265" w:rsidRPr="00615D4B" w:rsidRDefault="00E24265" w:rsidP="005F76AD">
            <w:pPr>
              <w:rPr>
                <w:rFonts w:ascii="標楷體" w:eastAsia="標楷體" w:hAnsi="標楷體"/>
              </w:rPr>
            </w:pPr>
            <w:r w:rsidRPr="00AA2F33">
              <w:rPr>
                <w:rFonts w:ascii="標楷體" w:eastAsia="標楷體" w:hAnsi="標楷體" w:hint="eastAsia"/>
              </w:rPr>
              <w:t>繳款日期</w:t>
            </w:r>
          </w:p>
        </w:tc>
        <w:tc>
          <w:tcPr>
            <w:tcW w:w="624" w:type="pct"/>
          </w:tcPr>
          <w:p w14:paraId="5E6A7F47" w14:textId="77777777" w:rsidR="00E24265" w:rsidRPr="00615D4B" w:rsidRDefault="00E24265" w:rsidP="005F76AD">
            <w:pPr>
              <w:rPr>
                <w:rFonts w:ascii="標楷體" w:eastAsia="標楷體" w:hAnsi="標楷體"/>
              </w:rPr>
            </w:pPr>
          </w:p>
        </w:tc>
        <w:tc>
          <w:tcPr>
            <w:tcW w:w="624" w:type="pct"/>
          </w:tcPr>
          <w:p w14:paraId="36A19F5C" w14:textId="77777777" w:rsidR="00E24265" w:rsidRPr="00615D4B" w:rsidRDefault="00E24265" w:rsidP="005F76AD">
            <w:pPr>
              <w:rPr>
                <w:rFonts w:ascii="標楷體" w:eastAsia="標楷體" w:hAnsi="標楷體"/>
              </w:rPr>
            </w:pPr>
          </w:p>
        </w:tc>
        <w:tc>
          <w:tcPr>
            <w:tcW w:w="537" w:type="pct"/>
          </w:tcPr>
          <w:p w14:paraId="716B5AB8" w14:textId="77777777" w:rsidR="00E24265" w:rsidRPr="00615D4B" w:rsidRDefault="00E24265" w:rsidP="005F76AD">
            <w:pPr>
              <w:rPr>
                <w:rFonts w:ascii="標楷體" w:eastAsia="標楷體" w:hAnsi="標楷體"/>
              </w:rPr>
            </w:pPr>
          </w:p>
        </w:tc>
        <w:tc>
          <w:tcPr>
            <w:tcW w:w="299" w:type="pct"/>
          </w:tcPr>
          <w:p w14:paraId="3E843DEE" w14:textId="77777777" w:rsidR="00E24265" w:rsidRPr="00615D4B" w:rsidRDefault="00E24265" w:rsidP="005F76AD">
            <w:pPr>
              <w:rPr>
                <w:rFonts w:ascii="標楷體" w:eastAsia="標楷體" w:hAnsi="標楷體"/>
              </w:rPr>
            </w:pPr>
          </w:p>
        </w:tc>
        <w:tc>
          <w:tcPr>
            <w:tcW w:w="299" w:type="pct"/>
          </w:tcPr>
          <w:p w14:paraId="72489B50" w14:textId="77777777" w:rsidR="00E24265" w:rsidRPr="00615D4B" w:rsidRDefault="00E24265" w:rsidP="005F76AD">
            <w:pPr>
              <w:rPr>
                <w:rFonts w:ascii="標楷體" w:eastAsia="標楷體" w:hAnsi="標楷體"/>
              </w:rPr>
            </w:pPr>
          </w:p>
        </w:tc>
        <w:tc>
          <w:tcPr>
            <w:tcW w:w="1643" w:type="pct"/>
          </w:tcPr>
          <w:p w14:paraId="667B53AE" w14:textId="77777777" w:rsidR="00E24265" w:rsidRPr="00615D4B" w:rsidRDefault="00E24265" w:rsidP="005F76AD">
            <w:pPr>
              <w:rPr>
                <w:rFonts w:ascii="標楷體" w:eastAsia="標楷體" w:hAnsi="標楷體"/>
              </w:rPr>
            </w:pPr>
          </w:p>
        </w:tc>
      </w:tr>
      <w:tr w:rsidR="00E24265" w:rsidRPr="00615D4B" w14:paraId="4A25C3B1" w14:textId="77777777" w:rsidTr="005F76AD">
        <w:trPr>
          <w:trHeight w:val="291"/>
          <w:jc w:val="center"/>
        </w:trPr>
        <w:tc>
          <w:tcPr>
            <w:tcW w:w="219" w:type="pct"/>
          </w:tcPr>
          <w:p w14:paraId="33EE552F"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5946B0C8" w14:textId="77777777" w:rsidR="00E24265" w:rsidRPr="00615D4B" w:rsidRDefault="00E24265" w:rsidP="005F76AD">
            <w:pPr>
              <w:rPr>
                <w:rFonts w:ascii="標楷體" w:eastAsia="標楷體" w:hAnsi="標楷體"/>
              </w:rPr>
            </w:pPr>
            <w:r w:rsidRPr="00AA2F33">
              <w:rPr>
                <w:rFonts w:ascii="標楷體" w:eastAsia="標楷體" w:hAnsi="標楷體" w:hint="eastAsia"/>
              </w:rPr>
              <w:t>本次繳款金額</w:t>
            </w:r>
          </w:p>
        </w:tc>
        <w:tc>
          <w:tcPr>
            <w:tcW w:w="624" w:type="pct"/>
          </w:tcPr>
          <w:p w14:paraId="07F8D827" w14:textId="77777777" w:rsidR="00E24265" w:rsidRPr="00615D4B" w:rsidRDefault="00E24265" w:rsidP="005F76AD">
            <w:pPr>
              <w:rPr>
                <w:rFonts w:ascii="標楷體" w:eastAsia="標楷體" w:hAnsi="標楷體"/>
              </w:rPr>
            </w:pPr>
          </w:p>
        </w:tc>
        <w:tc>
          <w:tcPr>
            <w:tcW w:w="624" w:type="pct"/>
          </w:tcPr>
          <w:p w14:paraId="70890E6E" w14:textId="77777777" w:rsidR="00E24265" w:rsidRPr="00615D4B" w:rsidRDefault="00E24265" w:rsidP="005F76AD">
            <w:pPr>
              <w:rPr>
                <w:rFonts w:ascii="標楷體" w:eastAsia="標楷體" w:hAnsi="標楷體"/>
              </w:rPr>
            </w:pPr>
          </w:p>
        </w:tc>
        <w:tc>
          <w:tcPr>
            <w:tcW w:w="537" w:type="pct"/>
          </w:tcPr>
          <w:p w14:paraId="54FB8FFD" w14:textId="77777777" w:rsidR="00E24265" w:rsidRPr="00615D4B" w:rsidRDefault="00E24265" w:rsidP="005F76AD">
            <w:pPr>
              <w:rPr>
                <w:rFonts w:ascii="標楷體" w:eastAsia="標楷體" w:hAnsi="標楷體"/>
              </w:rPr>
            </w:pPr>
          </w:p>
        </w:tc>
        <w:tc>
          <w:tcPr>
            <w:tcW w:w="299" w:type="pct"/>
          </w:tcPr>
          <w:p w14:paraId="51CFCAD4" w14:textId="77777777" w:rsidR="00E24265" w:rsidRPr="00615D4B" w:rsidRDefault="00E24265" w:rsidP="005F76AD">
            <w:pPr>
              <w:rPr>
                <w:rFonts w:ascii="標楷體" w:eastAsia="標楷體" w:hAnsi="標楷體"/>
              </w:rPr>
            </w:pPr>
          </w:p>
        </w:tc>
        <w:tc>
          <w:tcPr>
            <w:tcW w:w="299" w:type="pct"/>
          </w:tcPr>
          <w:p w14:paraId="2BA512C4" w14:textId="77777777" w:rsidR="00E24265" w:rsidRPr="00615D4B" w:rsidRDefault="00E24265" w:rsidP="005F76AD">
            <w:pPr>
              <w:rPr>
                <w:rFonts w:ascii="標楷體" w:eastAsia="標楷體" w:hAnsi="標楷體"/>
              </w:rPr>
            </w:pPr>
          </w:p>
        </w:tc>
        <w:tc>
          <w:tcPr>
            <w:tcW w:w="1643" w:type="pct"/>
          </w:tcPr>
          <w:p w14:paraId="76CDA452" w14:textId="77777777" w:rsidR="00E24265" w:rsidRPr="00615D4B" w:rsidRDefault="00E24265" w:rsidP="005F76AD">
            <w:pPr>
              <w:rPr>
                <w:rFonts w:ascii="標楷體" w:eastAsia="標楷體" w:hAnsi="標楷體"/>
              </w:rPr>
            </w:pPr>
          </w:p>
        </w:tc>
      </w:tr>
      <w:tr w:rsidR="00E24265" w:rsidRPr="00615D4B" w14:paraId="2704029D" w14:textId="77777777" w:rsidTr="005F76AD">
        <w:trPr>
          <w:trHeight w:val="291"/>
          <w:jc w:val="center"/>
        </w:trPr>
        <w:tc>
          <w:tcPr>
            <w:tcW w:w="219" w:type="pct"/>
          </w:tcPr>
          <w:p w14:paraId="25D13857"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666B2FAE" w14:textId="77777777" w:rsidR="00E24265" w:rsidRPr="00615D4B" w:rsidRDefault="00E24265" w:rsidP="005F76AD">
            <w:pPr>
              <w:rPr>
                <w:rFonts w:ascii="標楷體" w:eastAsia="標楷體" w:hAnsi="標楷體"/>
              </w:rPr>
            </w:pPr>
            <w:r w:rsidRPr="00AA2F33">
              <w:rPr>
                <w:rFonts w:ascii="標楷體" w:eastAsia="標楷體" w:hAnsi="標楷體" w:hint="eastAsia"/>
              </w:rPr>
              <w:t>累計實際還款金額</w:t>
            </w:r>
          </w:p>
        </w:tc>
        <w:tc>
          <w:tcPr>
            <w:tcW w:w="624" w:type="pct"/>
          </w:tcPr>
          <w:p w14:paraId="39110A64" w14:textId="77777777" w:rsidR="00E24265" w:rsidRPr="00615D4B" w:rsidRDefault="00E24265" w:rsidP="005F76AD">
            <w:pPr>
              <w:rPr>
                <w:rFonts w:ascii="標楷體" w:eastAsia="標楷體" w:hAnsi="標楷體"/>
              </w:rPr>
            </w:pPr>
          </w:p>
        </w:tc>
        <w:tc>
          <w:tcPr>
            <w:tcW w:w="624" w:type="pct"/>
          </w:tcPr>
          <w:p w14:paraId="5DC8728C" w14:textId="77777777" w:rsidR="00E24265" w:rsidRPr="00615D4B" w:rsidRDefault="00E24265" w:rsidP="005F76AD">
            <w:pPr>
              <w:rPr>
                <w:rFonts w:ascii="標楷體" w:eastAsia="標楷體" w:hAnsi="標楷體"/>
              </w:rPr>
            </w:pPr>
          </w:p>
        </w:tc>
        <w:tc>
          <w:tcPr>
            <w:tcW w:w="537" w:type="pct"/>
          </w:tcPr>
          <w:p w14:paraId="6DDF44FD" w14:textId="77777777" w:rsidR="00E24265" w:rsidRPr="00615D4B" w:rsidRDefault="00E24265" w:rsidP="005F76AD">
            <w:pPr>
              <w:rPr>
                <w:rFonts w:ascii="標楷體" w:eastAsia="標楷體" w:hAnsi="標楷體"/>
              </w:rPr>
            </w:pPr>
          </w:p>
        </w:tc>
        <w:tc>
          <w:tcPr>
            <w:tcW w:w="299" w:type="pct"/>
          </w:tcPr>
          <w:p w14:paraId="29669FD6" w14:textId="77777777" w:rsidR="00E24265" w:rsidRPr="00615D4B" w:rsidRDefault="00E24265" w:rsidP="005F76AD">
            <w:pPr>
              <w:rPr>
                <w:rFonts w:ascii="標楷體" w:eastAsia="標楷體" w:hAnsi="標楷體"/>
              </w:rPr>
            </w:pPr>
          </w:p>
        </w:tc>
        <w:tc>
          <w:tcPr>
            <w:tcW w:w="299" w:type="pct"/>
          </w:tcPr>
          <w:p w14:paraId="610EAD61" w14:textId="77777777" w:rsidR="00E24265" w:rsidRPr="00615D4B" w:rsidRDefault="00E24265" w:rsidP="005F76AD">
            <w:pPr>
              <w:rPr>
                <w:rFonts w:ascii="標楷體" w:eastAsia="標楷體" w:hAnsi="標楷體"/>
              </w:rPr>
            </w:pPr>
          </w:p>
        </w:tc>
        <w:tc>
          <w:tcPr>
            <w:tcW w:w="1643" w:type="pct"/>
          </w:tcPr>
          <w:p w14:paraId="0B1E5DE0" w14:textId="77777777" w:rsidR="00E24265" w:rsidRPr="00615D4B" w:rsidRDefault="00E24265" w:rsidP="005F76AD">
            <w:pPr>
              <w:rPr>
                <w:rFonts w:ascii="標楷體" w:eastAsia="標楷體" w:hAnsi="標楷體"/>
              </w:rPr>
            </w:pPr>
          </w:p>
        </w:tc>
      </w:tr>
      <w:tr w:rsidR="00E24265" w:rsidRPr="00615D4B" w14:paraId="3DD6F5DD" w14:textId="77777777" w:rsidTr="005F76AD">
        <w:trPr>
          <w:trHeight w:val="291"/>
          <w:jc w:val="center"/>
        </w:trPr>
        <w:tc>
          <w:tcPr>
            <w:tcW w:w="219" w:type="pct"/>
          </w:tcPr>
          <w:p w14:paraId="5FE50944"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70A15370" w14:textId="77777777" w:rsidR="00E24265" w:rsidRPr="00615D4B" w:rsidRDefault="00E24265" w:rsidP="005F76AD">
            <w:pPr>
              <w:rPr>
                <w:rFonts w:ascii="標楷體" w:eastAsia="標楷體" w:hAnsi="標楷體"/>
              </w:rPr>
            </w:pPr>
            <w:r w:rsidRPr="00AA2F33">
              <w:rPr>
                <w:rFonts w:ascii="標楷體" w:eastAsia="標楷體" w:hAnsi="標楷體" w:hint="eastAsia"/>
              </w:rPr>
              <w:t>累計應還款金額</w:t>
            </w:r>
          </w:p>
        </w:tc>
        <w:tc>
          <w:tcPr>
            <w:tcW w:w="624" w:type="pct"/>
          </w:tcPr>
          <w:p w14:paraId="780AD271" w14:textId="77777777" w:rsidR="00E24265" w:rsidRPr="00615D4B" w:rsidRDefault="00E24265" w:rsidP="005F76AD">
            <w:pPr>
              <w:rPr>
                <w:rFonts w:ascii="標楷體" w:eastAsia="標楷體" w:hAnsi="標楷體"/>
              </w:rPr>
            </w:pPr>
          </w:p>
        </w:tc>
        <w:tc>
          <w:tcPr>
            <w:tcW w:w="624" w:type="pct"/>
          </w:tcPr>
          <w:p w14:paraId="52382279" w14:textId="77777777" w:rsidR="00E24265" w:rsidRPr="00615D4B" w:rsidRDefault="00E24265" w:rsidP="005F76AD">
            <w:pPr>
              <w:rPr>
                <w:rFonts w:ascii="標楷體" w:eastAsia="標楷體" w:hAnsi="標楷體"/>
              </w:rPr>
            </w:pPr>
          </w:p>
        </w:tc>
        <w:tc>
          <w:tcPr>
            <w:tcW w:w="537" w:type="pct"/>
          </w:tcPr>
          <w:p w14:paraId="4E8F6BAD" w14:textId="77777777" w:rsidR="00E24265" w:rsidRPr="00615D4B" w:rsidRDefault="00E24265" w:rsidP="005F76AD">
            <w:pPr>
              <w:rPr>
                <w:rFonts w:ascii="標楷體" w:eastAsia="標楷體" w:hAnsi="標楷體"/>
              </w:rPr>
            </w:pPr>
          </w:p>
        </w:tc>
        <w:tc>
          <w:tcPr>
            <w:tcW w:w="299" w:type="pct"/>
          </w:tcPr>
          <w:p w14:paraId="6F229F04" w14:textId="77777777" w:rsidR="00E24265" w:rsidRPr="00615D4B" w:rsidRDefault="00E24265" w:rsidP="005F76AD">
            <w:pPr>
              <w:rPr>
                <w:rFonts w:ascii="標楷體" w:eastAsia="標楷體" w:hAnsi="標楷體"/>
              </w:rPr>
            </w:pPr>
          </w:p>
        </w:tc>
        <w:tc>
          <w:tcPr>
            <w:tcW w:w="299" w:type="pct"/>
          </w:tcPr>
          <w:p w14:paraId="1E3B4E1F" w14:textId="77777777" w:rsidR="00E24265" w:rsidRPr="00615D4B" w:rsidRDefault="00E24265" w:rsidP="005F76AD">
            <w:pPr>
              <w:rPr>
                <w:rFonts w:ascii="標楷體" w:eastAsia="標楷體" w:hAnsi="標楷體"/>
              </w:rPr>
            </w:pPr>
          </w:p>
        </w:tc>
        <w:tc>
          <w:tcPr>
            <w:tcW w:w="1643" w:type="pct"/>
          </w:tcPr>
          <w:p w14:paraId="6430C3DE" w14:textId="77777777" w:rsidR="00E24265" w:rsidRPr="00615D4B" w:rsidRDefault="00E24265" w:rsidP="005F76AD">
            <w:pPr>
              <w:rPr>
                <w:rFonts w:ascii="標楷體" w:eastAsia="標楷體" w:hAnsi="標楷體"/>
              </w:rPr>
            </w:pPr>
          </w:p>
        </w:tc>
      </w:tr>
      <w:tr w:rsidR="00E24265" w:rsidRPr="00615D4B" w14:paraId="2A7222E0" w14:textId="77777777" w:rsidTr="005F76AD">
        <w:trPr>
          <w:trHeight w:val="291"/>
          <w:jc w:val="center"/>
        </w:trPr>
        <w:tc>
          <w:tcPr>
            <w:tcW w:w="219" w:type="pct"/>
          </w:tcPr>
          <w:p w14:paraId="7AA2ED6F"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577BA678" w14:textId="77777777" w:rsidR="00E24265" w:rsidRPr="00615D4B" w:rsidRDefault="00E24265" w:rsidP="005F76AD">
            <w:pPr>
              <w:rPr>
                <w:rFonts w:ascii="標楷體" w:eastAsia="標楷體" w:hAnsi="標楷體"/>
              </w:rPr>
            </w:pPr>
            <w:r w:rsidRPr="00AA2F33">
              <w:rPr>
                <w:rFonts w:ascii="標楷體" w:eastAsia="標楷體" w:hAnsi="標楷體" w:hint="eastAsia"/>
              </w:rPr>
              <w:t>債權結案註記</w:t>
            </w:r>
          </w:p>
        </w:tc>
        <w:tc>
          <w:tcPr>
            <w:tcW w:w="624" w:type="pct"/>
          </w:tcPr>
          <w:p w14:paraId="3DAE4035" w14:textId="77777777" w:rsidR="00E24265" w:rsidRPr="00615D4B" w:rsidRDefault="00E24265" w:rsidP="005F76AD">
            <w:pPr>
              <w:rPr>
                <w:rFonts w:ascii="標楷體" w:eastAsia="標楷體" w:hAnsi="標楷體"/>
              </w:rPr>
            </w:pPr>
          </w:p>
        </w:tc>
        <w:tc>
          <w:tcPr>
            <w:tcW w:w="624" w:type="pct"/>
          </w:tcPr>
          <w:p w14:paraId="60E1F955" w14:textId="77777777" w:rsidR="00E24265" w:rsidRPr="00615D4B" w:rsidRDefault="00E24265" w:rsidP="005F76AD">
            <w:pPr>
              <w:rPr>
                <w:rFonts w:ascii="標楷體" w:eastAsia="標楷體" w:hAnsi="標楷體"/>
              </w:rPr>
            </w:pPr>
          </w:p>
        </w:tc>
        <w:tc>
          <w:tcPr>
            <w:tcW w:w="537" w:type="pct"/>
          </w:tcPr>
          <w:p w14:paraId="5827280A" w14:textId="77777777" w:rsidR="00E24265" w:rsidRPr="00615D4B" w:rsidRDefault="00E24265" w:rsidP="005F76AD">
            <w:pPr>
              <w:rPr>
                <w:rFonts w:ascii="標楷體" w:eastAsia="標楷體" w:hAnsi="標楷體"/>
              </w:rPr>
            </w:pPr>
            <w:r w:rsidRPr="00F54E19">
              <w:rPr>
                <w:rFonts w:ascii="標楷體" w:eastAsia="標楷體" w:hAnsi="標楷體" w:hint="eastAsia"/>
              </w:rPr>
              <w:t>下拉式選單</w:t>
            </w:r>
          </w:p>
        </w:tc>
        <w:tc>
          <w:tcPr>
            <w:tcW w:w="299" w:type="pct"/>
          </w:tcPr>
          <w:p w14:paraId="7137F2A1" w14:textId="77777777" w:rsidR="00E24265" w:rsidRPr="00615D4B" w:rsidRDefault="00E24265" w:rsidP="005F76AD">
            <w:pPr>
              <w:rPr>
                <w:rFonts w:ascii="標楷體" w:eastAsia="標楷體" w:hAnsi="標楷體"/>
              </w:rPr>
            </w:pPr>
          </w:p>
        </w:tc>
        <w:tc>
          <w:tcPr>
            <w:tcW w:w="299" w:type="pct"/>
          </w:tcPr>
          <w:p w14:paraId="0A63F304" w14:textId="77777777" w:rsidR="00E24265" w:rsidRPr="00615D4B" w:rsidRDefault="00E24265" w:rsidP="005F76AD">
            <w:pPr>
              <w:rPr>
                <w:rFonts w:ascii="標楷體" w:eastAsia="標楷體" w:hAnsi="標楷體"/>
              </w:rPr>
            </w:pPr>
          </w:p>
        </w:tc>
        <w:tc>
          <w:tcPr>
            <w:tcW w:w="1643" w:type="pct"/>
          </w:tcPr>
          <w:p w14:paraId="376EA2EA" w14:textId="77777777" w:rsidR="00E24265" w:rsidRPr="00AA161E" w:rsidRDefault="00E24265" w:rsidP="005F76AD">
            <w:pPr>
              <w:rPr>
                <w:rFonts w:ascii="標楷體" w:eastAsia="標楷體" w:hAnsi="標楷體"/>
              </w:rPr>
            </w:pPr>
            <w:r w:rsidRPr="00AA161E">
              <w:rPr>
                <w:rFonts w:ascii="標楷體" w:eastAsia="標楷體" w:hAnsi="標楷體" w:hint="eastAsia"/>
              </w:rPr>
              <w:t>1:債務全數清償</w:t>
            </w:r>
          </w:p>
          <w:p w14:paraId="2A6CC945" w14:textId="77777777" w:rsidR="00E24265" w:rsidRPr="00615D4B" w:rsidRDefault="00E24265" w:rsidP="005F76AD">
            <w:pPr>
              <w:rPr>
                <w:rFonts w:ascii="標楷體" w:eastAsia="標楷體" w:hAnsi="標楷體"/>
              </w:rPr>
            </w:pPr>
            <w:r w:rsidRPr="00AA161E">
              <w:rPr>
                <w:rFonts w:ascii="標楷體" w:eastAsia="標楷體" w:hAnsi="標楷體" w:hint="eastAsia"/>
              </w:rPr>
              <w:t>2:債務尚未全數清償</w:t>
            </w:r>
          </w:p>
        </w:tc>
      </w:tr>
      <w:tr w:rsidR="00E24265" w:rsidRPr="00615D4B" w14:paraId="131DF519" w14:textId="77777777" w:rsidTr="005F76AD">
        <w:trPr>
          <w:trHeight w:val="291"/>
          <w:jc w:val="center"/>
        </w:trPr>
        <w:tc>
          <w:tcPr>
            <w:tcW w:w="219" w:type="pct"/>
          </w:tcPr>
          <w:p w14:paraId="77B0B7CC"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518817CD" w14:textId="77777777" w:rsidR="00E24265" w:rsidRPr="00615D4B" w:rsidRDefault="00E24265" w:rsidP="005F76AD">
            <w:pPr>
              <w:rPr>
                <w:rFonts w:ascii="標楷體" w:eastAsia="標楷體" w:hAnsi="標楷體"/>
              </w:rPr>
            </w:pPr>
            <w:r w:rsidRPr="00AA2F33">
              <w:rPr>
                <w:rFonts w:ascii="標楷體" w:eastAsia="標楷體" w:hAnsi="標楷體" w:hint="eastAsia"/>
              </w:rPr>
              <w:t>進入第二階梯還款年月</w:t>
            </w:r>
          </w:p>
        </w:tc>
        <w:tc>
          <w:tcPr>
            <w:tcW w:w="624" w:type="pct"/>
          </w:tcPr>
          <w:p w14:paraId="6D05F5B4" w14:textId="77777777" w:rsidR="00E24265" w:rsidRPr="00615D4B" w:rsidRDefault="00E24265" w:rsidP="005F76AD">
            <w:pPr>
              <w:rPr>
                <w:rFonts w:ascii="標楷體" w:eastAsia="標楷體" w:hAnsi="標楷體"/>
              </w:rPr>
            </w:pPr>
          </w:p>
        </w:tc>
        <w:tc>
          <w:tcPr>
            <w:tcW w:w="624" w:type="pct"/>
          </w:tcPr>
          <w:p w14:paraId="18AFD941" w14:textId="77777777" w:rsidR="00E24265" w:rsidRPr="00615D4B" w:rsidRDefault="00E24265" w:rsidP="005F76AD">
            <w:pPr>
              <w:rPr>
                <w:rFonts w:ascii="標楷體" w:eastAsia="標楷體" w:hAnsi="標楷體"/>
              </w:rPr>
            </w:pPr>
          </w:p>
        </w:tc>
        <w:tc>
          <w:tcPr>
            <w:tcW w:w="537" w:type="pct"/>
          </w:tcPr>
          <w:p w14:paraId="2D2E4498" w14:textId="77777777" w:rsidR="00E24265" w:rsidRPr="00615D4B" w:rsidRDefault="00E24265" w:rsidP="005F76AD">
            <w:pPr>
              <w:rPr>
                <w:rFonts w:ascii="標楷體" w:eastAsia="標楷體" w:hAnsi="標楷體"/>
              </w:rPr>
            </w:pPr>
          </w:p>
        </w:tc>
        <w:tc>
          <w:tcPr>
            <w:tcW w:w="299" w:type="pct"/>
          </w:tcPr>
          <w:p w14:paraId="630A349D" w14:textId="77777777" w:rsidR="00E24265" w:rsidRPr="00615D4B" w:rsidRDefault="00E24265" w:rsidP="005F76AD">
            <w:pPr>
              <w:rPr>
                <w:rFonts w:ascii="標楷體" w:eastAsia="標楷體" w:hAnsi="標楷體"/>
              </w:rPr>
            </w:pPr>
          </w:p>
        </w:tc>
        <w:tc>
          <w:tcPr>
            <w:tcW w:w="299" w:type="pct"/>
          </w:tcPr>
          <w:p w14:paraId="19914A1F" w14:textId="77777777" w:rsidR="00E24265" w:rsidRPr="00615D4B" w:rsidRDefault="00E24265" w:rsidP="005F76AD">
            <w:pPr>
              <w:rPr>
                <w:rFonts w:ascii="標楷體" w:eastAsia="標楷體" w:hAnsi="標楷體"/>
              </w:rPr>
            </w:pPr>
          </w:p>
        </w:tc>
        <w:tc>
          <w:tcPr>
            <w:tcW w:w="1643" w:type="pct"/>
          </w:tcPr>
          <w:p w14:paraId="75D54DFE" w14:textId="77777777" w:rsidR="00E24265" w:rsidRPr="00615D4B" w:rsidRDefault="00E24265" w:rsidP="005F76AD">
            <w:pPr>
              <w:rPr>
                <w:rFonts w:ascii="標楷體" w:eastAsia="標楷體" w:hAnsi="標楷體"/>
              </w:rPr>
            </w:pPr>
          </w:p>
        </w:tc>
      </w:tr>
      <w:tr w:rsidR="00E24265" w:rsidRPr="00615D4B" w14:paraId="7DDDC626" w14:textId="77777777" w:rsidTr="005F76AD">
        <w:trPr>
          <w:trHeight w:val="291"/>
          <w:jc w:val="center"/>
        </w:trPr>
        <w:tc>
          <w:tcPr>
            <w:tcW w:w="219" w:type="pct"/>
          </w:tcPr>
          <w:p w14:paraId="7F50823D" w14:textId="77777777" w:rsidR="00E24265" w:rsidRPr="00D6003A" w:rsidRDefault="00E24265" w:rsidP="005F76AD">
            <w:pPr>
              <w:pStyle w:val="af9"/>
              <w:numPr>
                <w:ilvl w:val="0"/>
                <w:numId w:val="40"/>
              </w:numPr>
              <w:ind w:leftChars="0"/>
              <w:rPr>
                <w:rFonts w:ascii="標楷體" w:eastAsia="標楷體" w:hAnsi="標楷體"/>
              </w:rPr>
            </w:pPr>
          </w:p>
        </w:tc>
        <w:tc>
          <w:tcPr>
            <w:tcW w:w="756" w:type="pct"/>
          </w:tcPr>
          <w:p w14:paraId="4EA16D46" w14:textId="77777777" w:rsidR="00E24265" w:rsidRPr="00615D4B" w:rsidRDefault="00E24265" w:rsidP="005F76AD">
            <w:pPr>
              <w:rPr>
                <w:rFonts w:ascii="標楷體" w:eastAsia="標楷體" w:hAnsi="標楷體"/>
              </w:rPr>
            </w:pPr>
            <w:r w:rsidRPr="00AA2F33">
              <w:rPr>
                <w:rFonts w:ascii="標楷體" w:eastAsia="標楷體" w:hAnsi="標楷體" w:hint="eastAsia"/>
              </w:rPr>
              <w:t>轉JCIC文字檔日期</w:t>
            </w:r>
          </w:p>
        </w:tc>
        <w:tc>
          <w:tcPr>
            <w:tcW w:w="624" w:type="pct"/>
          </w:tcPr>
          <w:p w14:paraId="21E9EDE0" w14:textId="77777777" w:rsidR="00E24265" w:rsidRPr="00615D4B" w:rsidRDefault="00E24265" w:rsidP="005F76AD">
            <w:pPr>
              <w:rPr>
                <w:rFonts w:ascii="標楷體" w:eastAsia="標楷體" w:hAnsi="標楷體"/>
              </w:rPr>
            </w:pPr>
          </w:p>
        </w:tc>
        <w:tc>
          <w:tcPr>
            <w:tcW w:w="624" w:type="pct"/>
          </w:tcPr>
          <w:p w14:paraId="26575CE1" w14:textId="77777777" w:rsidR="00E24265" w:rsidRPr="00615D4B" w:rsidRDefault="00E24265" w:rsidP="005F76AD">
            <w:pPr>
              <w:rPr>
                <w:rFonts w:ascii="標楷體" w:eastAsia="標楷體" w:hAnsi="標楷體"/>
              </w:rPr>
            </w:pPr>
          </w:p>
        </w:tc>
        <w:tc>
          <w:tcPr>
            <w:tcW w:w="537" w:type="pct"/>
          </w:tcPr>
          <w:p w14:paraId="0092E78D" w14:textId="77777777" w:rsidR="00E24265" w:rsidRPr="00615D4B" w:rsidRDefault="00E24265" w:rsidP="005F76AD">
            <w:pPr>
              <w:rPr>
                <w:rFonts w:ascii="標楷體" w:eastAsia="標楷體" w:hAnsi="標楷體"/>
              </w:rPr>
            </w:pPr>
          </w:p>
        </w:tc>
        <w:tc>
          <w:tcPr>
            <w:tcW w:w="299" w:type="pct"/>
          </w:tcPr>
          <w:p w14:paraId="1EC9CE76" w14:textId="77777777" w:rsidR="00E24265" w:rsidRPr="00615D4B" w:rsidRDefault="00E24265" w:rsidP="005F76AD">
            <w:pPr>
              <w:rPr>
                <w:rFonts w:ascii="標楷體" w:eastAsia="標楷體" w:hAnsi="標楷體"/>
              </w:rPr>
            </w:pPr>
          </w:p>
        </w:tc>
        <w:tc>
          <w:tcPr>
            <w:tcW w:w="299" w:type="pct"/>
          </w:tcPr>
          <w:p w14:paraId="3F024E39" w14:textId="77777777" w:rsidR="00E24265" w:rsidRPr="00615D4B" w:rsidRDefault="00E24265" w:rsidP="005F76AD">
            <w:pPr>
              <w:rPr>
                <w:rFonts w:ascii="標楷體" w:eastAsia="標楷體" w:hAnsi="標楷體"/>
              </w:rPr>
            </w:pPr>
          </w:p>
        </w:tc>
        <w:tc>
          <w:tcPr>
            <w:tcW w:w="1643" w:type="pct"/>
          </w:tcPr>
          <w:p w14:paraId="567FBF61" w14:textId="77777777" w:rsidR="00E24265" w:rsidRPr="00615D4B" w:rsidRDefault="00E24265" w:rsidP="005F76AD">
            <w:pPr>
              <w:rPr>
                <w:rFonts w:ascii="標楷體" w:eastAsia="標楷體" w:hAnsi="標楷體"/>
              </w:rPr>
            </w:pPr>
          </w:p>
        </w:tc>
      </w:tr>
    </w:tbl>
    <w:p w14:paraId="40079ECF" w14:textId="77777777" w:rsidR="00E24265" w:rsidRDefault="00E24265" w:rsidP="00F62379">
      <w:pPr>
        <w:pStyle w:val="42"/>
        <w:spacing w:after="72"/>
        <w:ind w:leftChars="0" w:left="0"/>
        <w:rPr>
          <w:rFonts w:hAnsi="標楷體"/>
        </w:rPr>
      </w:pPr>
    </w:p>
    <w:p w14:paraId="7F64408A" w14:textId="77777777" w:rsidR="00E24265" w:rsidRDefault="00E24265">
      <w:pPr>
        <w:widowControl/>
        <w:rPr>
          <w:rFonts w:ascii="Arial" w:eastAsia="標楷體" w:hAnsi="標楷體" w:cs="標楷體"/>
          <w:kern w:val="0"/>
          <w:szCs w:val="28"/>
        </w:rPr>
      </w:pPr>
      <w:r>
        <w:rPr>
          <w:rFonts w:hAnsi="標楷體"/>
        </w:rPr>
        <w:br w:type="page"/>
      </w:r>
    </w:p>
    <w:p w14:paraId="440CEA10"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8312</w:t>
      </w:r>
      <w:r w:rsidRPr="00892921">
        <w:rPr>
          <w:rFonts w:ascii="標楷體" w:hAnsi="標楷體" w:hint="eastAsia"/>
        </w:rPr>
        <w:t>延期繳款（喘息期）資料檔案</w:t>
      </w:r>
    </w:p>
    <w:p w14:paraId="3E7C5270"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550294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273585F"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E120B81" w14:textId="77777777" w:rsidR="00E24265" w:rsidRPr="00615D4B" w:rsidRDefault="00E24265" w:rsidP="005F76AD">
            <w:pPr>
              <w:rPr>
                <w:rFonts w:ascii="標楷體" w:eastAsia="標楷體" w:hAnsi="標楷體"/>
              </w:rPr>
            </w:pPr>
            <w:r w:rsidRPr="00892921">
              <w:rPr>
                <w:rFonts w:ascii="標楷體" w:eastAsia="標楷體" w:hAnsi="標楷體" w:hint="eastAsia"/>
              </w:rPr>
              <w:t>延期繳款（喘息期）資料檔案</w:t>
            </w:r>
          </w:p>
        </w:tc>
      </w:tr>
      <w:tr w:rsidR="00E24265" w:rsidRPr="00615D4B" w14:paraId="1D3B240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F4C8BB2"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697EBBA" w14:textId="77777777" w:rsidR="00E24265" w:rsidRPr="00615D4B" w:rsidRDefault="00E24265" w:rsidP="005F76AD">
            <w:pPr>
              <w:rPr>
                <w:rFonts w:ascii="標楷體" w:eastAsia="標楷體" w:hAnsi="標楷體"/>
              </w:rPr>
            </w:pPr>
          </w:p>
        </w:tc>
      </w:tr>
      <w:tr w:rsidR="00E24265" w:rsidRPr="00615D4B" w14:paraId="1D264D15"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0E1D1C6"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39595E" w14:textId="77777777" w:rsidR="00E24265" w:rsidRPr="00615D4B" w:rsidRDefault="00E24265" w:rsidP="005F76AD">
            <w:pPr>
              <w:rPr>
                <w:rFonts w:ascii="標楷體" w:eastAsia="標楷體" w:hAnsi="標楷體"/>
              </w:rPr>
            </w:pPr>
          </w:p>
        </w:tc>
      </w:tr>
      <w:tr w:rsidR="00E24265" w:rsidRPr="00615D4B" w14:paraId="2F2D2F7F"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6167ED3A"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B04B8AA" w14:textId="77777777" w:rsidR="00E24265" w:rsidRPr="00615D4B" w:rsidRDefault="00E24265" w:rsidP="005F76AD">
            <w:pPr>
              <w:rPr>
                <w:rFonts w:ascii="標楷體" w:eastAsia="標楷體" w:hAnsi="標楷體"/>
              </w:rPr>
            </w:pPr>
          </w:p>
        </w:tc>
      </w:tr>
      <w:tr w:rsidR="00E24265" w:rsidRPr="00615D4B" w14:paraId="4100522C"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383D79A"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3F31F31" w14:textId="77777777" w:rsidR="00E24265" w:rsidRPr="00615D4B" w:rsidRDefault="00E24265" w:rsidP="005F76AD">
            <w:pPr>
              <w:rPr>
                <w:rFonts w:ascii="標楷體" w:eastAsia="標楷體" w:hAnsi="標楷體"/>
              </w:rPr>
            </w:pPr>
          </w:p>
        </w:tc>
      </w:tr>
      <w:tr w:rsidR="00E24265" w:rsidRPr="00615D4B" w14:paraId="5C5B8588"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45D44BD"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922EFEF" w14:textId="77777777" w:rsidR="00E24265" w:rsidRPr="00615D4B" w:rsidRDefault="00E24265" w:rsidP="005F76AD">
            <w:pPr>
              <w:rPr>
                <w:rFonts w:ascii="標楷體" w:eastAsia="標楷體" w:hAnsi="標楷體"/>
              </w:rPr>
            </w:pPr>
          </w:p>
        </w:tc>
      </w:tr>
      <w:tr w:rsidR="00E24265" w:rsidRPr="00615D4B" w14:paraId="038E6537"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3E1E86DA"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42827DF" w14:textId="77777777" w:rsidR="00E24265" w:rsidRPr="00615D4B" w:rsidRDefault="00E24265" w:rsidP="005F76AD">
            <w:pPr>
              <w:rPr>
                <w:rFonts w:ascii="標楷體" w:eastAsia="標楷體" w:hAnsi="標楷體"/>
              </w:rPr>
            </w:pPr>
          </w:p>
        </w:tc>
      </w:tr>
      <w:tr w:rsidR="00E24265" w:rsidRPr="00615D4B" w14:paraId="43B13E11"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8CDA23C"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3D59490" w14:textId="77777777" w:rsidR="00E24265" w:rsidRPr="00615D4B" w:rsidRDefault="00E24265" w:rsidP="005F76AD">
            <w:pPr>
              <w:rPr>
                <w:rFonts w:ascii="標楷體" w:eastAsia="標楷體" w:hAnsi="標楷體"/>
              </w:rPr>
            </w:pPr>
          </w:p>
        </w:tc>
      </w:tr>
    </w:tbl>
    <w:p w14:paraId="01A6DF48" w14:textId="77777777" w:rsidR="00E24265" w:rsidRDefault="00E24265" w:rsidP="00E24265"/>
    <w:p w14:paraId="79D07D1B" w14:textId="77777777" w:rsidR="00E24265" w:rsidRPr="00615D4B" w:rsidRDefault="00E24265">
      <w:pPr>
        <w:pStyle w:val="a"/>
      </w:pPr>
      <w:r w:rsidRPr="00615D4B">
        <w:t>UI</w:t>
      </w:r>
      <w:r w:rsidRPr="00615D4B">
        <w:t>畫面</w:t>
      </w:r>
    </w:p>
    <w:p w14:paraId="4E5C7E9A" w14:textId="77777777" w:rsidR="00E24265" w:rsidRDefault="00E24265" w:rsidP="00E24265">
      <w:pPr>
        <w:pStyle w:val="42"/>
        <w:spacing w:after="72"/>
        <w:ind w:left="1133"/>
        <w:rPr>
          <w:rFonts w:hAnsi="標楷體"/>
        </w:rPr>
      </w:pPr>
      <w:r w:rsidRPr="00743962">
        <w:rPr>
          <w:rFonts w:hAnsi="標楷體" w:hint="eastAsia"/>
        </w:rPr>
        <w:t>輸入畫面：</w:t>
      </w:r>
    </w:p>
    <w:p w14:paraId="4D71C0D2" w14:textId="77777777" w:rsidR="00E24265" w:rsidRPr="006425F6" w:rsidRDefault="00E24265" w:rsidP="00E24265">
      <w:pPr>
        <w:pStyle w:val="42"/>
        <w:spacing w:after="72"/>
        <w:ind w:leftChars="0" w:left="0"/>
        <w:rPr>
          <w:rFonts w:hAnsi="標楷體"/>
        </w:rPr>
      </w:pPr>
      <w:r w:rsidRPr="006425F6">
        <w:rPr>
          <w:rFonts w:hAnsi="標楷體"/>
          <w:noProof/>
        </w:rPr>
        <w:drawing>
          <wp:inline distT="0" distB="0" distL="0" distR="0" wp14:anchorId="1EFACA13" wp14:editId="1626F0B4">
            <wp:extent cx="6656804" cy="201168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656804" cy="2011680"/>
                    </a:xfrm>
                    <a:prstGeom prst="rect">
                      <a:avLst/>
                    </a:prstGeom>
                  </pic:spPr>
                </pic:pic>
              </a:graphicData>
            </a:graphic>
          </wp:inline>
        </w:drawing>
      </w:r>
    </w:p>
    <w:p w14:paraId="1FFF2131" w14:textId="77777777" w:rsidR="00E24265" w:rsidRDefault="00E24265" w:rsidP="00E24265">
      <w:pPr>
        <w:pStyle w:val="1text"/>
        <w:rPr>
          <w:rFonts w:ascii="Times New Roman" w:hAnsi="Times New Roman"/>
        </w:rPr>
      </w:pPr>
    </w:p>
    <w:p w14:paraId="19A913AB"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64E67C83" w14:textId="77777777" w:rsidTr="005F76AD">
        <w:trPr>
          <w:trHeight w:val="388"/>
          <w:jc w:val="center"/>
        </w:trPr>
        <w:tc>
          <w:tcPr>
            <w:tcW w:w="219" w:type="pct"/>
            <w:vMerge w:val="restart"/>
          </w:tcPr>
          <w:p w14:paraId="066449D0"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50705700"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0C67BD0"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598881C0"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1E1E1D28" w14:textId="77777777" w:rsidTr="005F76AD">
        <w:trPr>
          <w:trHeight w:val="244"/>
          <w:jc w:val="center"/>
        </w:trPr>
        <w:tc>
          <w:tcPr>
            <w:tcW w:w="219" w:type="pct"/>
            <w:vMerge/>
          </w:tcPr>
          <w:p w14:paraId="7943AA1E" w14:textId="77777777" w:rsidR="00E24265" w:rsidRPr="00615D4B" w:rsidRDefault="00E24265" w:rsidP="005F76AD">
            <w:pPr>
              <w:rPr>
                <w:rFonts w:ascii="標楷體" w:eastAsia="標楷體" w:hAnsi="標楷體"/>
              </w:rPr>
            </w:pPr>
          </w:p>
        </w:tc>
        <w:tc>
          <w:tcPr>
            <w:tcW w:w="756" w:type="pct"/>
            <w:vMerge/>
          </w:tcPr>
          <w:p w14:paraId="33E23CC2" w14:textId="77777777" w:rsidR="00E24265" w:rsidRPr="00615D4B" w:rsidRDefault="00E24265" w:rsidP="005F76AD">
            <w:pPr>
              <w:rPr>
                <w:rFonts w:ascii="標楷體" w:eastAsia="標楷體" w:hAnsi="標楷體"/>
              </w:rPr>
            </w:pPr>
          </w:p>
        </w:tc>
        <w:tc>
          <w:tcPr>
            <w:tcW w:w="624" w:type="pct"/>
          </w:tcPr>
          <w:p w14:paraId="09419BB2"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4FEBE80"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BDF0F3D"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7586FBA"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06C300E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02053DBD" w14:textId="77777777" w:rsidR="00E24265" w:rsidRPr="00615D4B" w:rsidRDefault="00E24265" w:rsidP="005F76AD">
            <w:pPr>
              <w:rPr>
                <w:rFonts w:ascii="標楷體" w:eastAsia="標楷體" w:hAnsi="標楷體"/>
              </w:rPr>
            </w:pPr>
          </w:p>
        </w:tc>
      </w:tr>
      <w:tr w:rsidR="00E24265" w:rsidRPr="00615D4B" w14:paraId="61043543" w14:textId="77777777" w:rsidTr="005F76AD">
        <w:trPr>
          <w:trHeight w:val="291"/>
          <w:jc w:val="center"/>
        </w:trPr>
        <w:tc>
          <w:tcPr>
            <w:tcW w:w="219" w:type="pct"/>
          </w:tcPr>
          <w:p w14:paraId="0451426E"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3C6E3799" w14:textId="77777777" w:rsidR="00E24265" w:rsidRPr="00615D4B" w:rsidRDefault="00E24265" w:rsidP="005F76AD">
            <w:pPr>
              <w:rPr>
                <w:rFonts w:ascii="標楷體" w:eastAsia="標楷體" w:hAnsi="標楷體"/>
              </w:rPr>
            </w:pPr>
            <w:r w:rsidRPr="00326E22">
              <w:rPr>
                <w:rFonts w:ascii="標楷體" w:eastAsia="標楷體" w:hAnsi="標楷體" w:hint="eastAsia"/>
              </w:rPr>
              <w:t>交易代碼</w:t>
            </w:r>
          </w:p>
        </w:tc>
        <w:tc>
          <w:tcPr>
            <w:tcW w:w="624" w:type="pct"/>
          </w:tcPr>
          <w:p w14:paraId="6B57C6EA" w14:textId="77777777" w:rsidR="00E24265" w:rsidRPr="00615D4B" w:rsidRDefault="00E24265" w:rsidP="005F76AD">
            <w:pPr>
              <w:rPr>
                <w:rFonts w:ascii="標楷體" w:eastAsia="標楷體" w:hAnsi="標楷體"/>
              </w:rPr>
            </w:pPr>
          </w:p>
        </w:tc>
        <w:tc>
          <w:tcPr>
            <w:tcW w:w="624" w:type="pct"/>
          </w:tcPr>
          <w:p w14:paraId="2176F326" w14:textId="77777777" w:rsidR="00E24265" w:rsidRPr="00615D4B" w:rsidRDefault="00E24265" w:rsidP="005F76AD">
            <w:pPr>
              <w:rPr>
                <w:rFonts w:ascii="標楷體" w:eastAsia="標楷體" w:hAnsi="標楷體"/>
              </w:rPr>
            </w:pPr>
          </w:p>
        </w:tc>
        <w:tc>
          <w:tcPr>
            <w:tcW w:w="537" w:type="pct"/>
          </w:tcPr>
          <w:p w14:paraId="6B5AC142"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3B4F39F" w14:textId="77777777" w:rsidR="00E24265" w:rsidRPr="00615D4B" w:rsidRDefault="00E24265" w:rsidP="005F76AD">
            <w:pPr>
              <w:rPr>
                <w:rFonts w:ascii="標楷體" w:eastAsia="標楷體" w:hAnsi="標楷體"/>
              </w:rPr>
            </w:pPr>
          </w:p>
        </w:tc>
        <w:tc>
          <w:tcPr>
            <w:tcW w:w="299" w:type="pct"/>
          </w:tcPr>
          <w:p w14:paraId="1FF2CAF1" w14:textId="77777777" w:rsidR="00E24265" w:rsidRPr="00615D4B" w:rsidRDefault="00E24265" w:rsidP="005F76AD">
            <w:pPr>
              <w:rPr>
                <w:rFonts w:ascii="標楷體" w:eastAsia="標楷體" w:hAnsi="標楷體"/>
              </w:rPr>
            </w:pPr>
          </w:p>
        </w:tc>
        <w:tc>
          <w:tcPr>
            <w:tcW w:w="1643" w:type="pct"/>
          </w:tcPr>
          <w:p w14:paraId="40605186" w14:textId="77777777" w:rsidR="00E24265" w:rsidRDefault="00E24265" w:rsidP="005F76AD">
            <w:pPr>
              <w:rPr>
                <w:rFonts w:ascii="標楷體" w:eastAsia="標楷體" w:hAnsi="標楷體"/>
              </w:rPr>
            </w:pPr>
            <w:r w:rsidRPr="00DE3CF7">
              <w:rPr>
                <w:rFonts w:ascii="標楷體" w:eastAsia="標楷體" w:hAnsi="標楷體" w:hint="eastAsia"/>
              </w:rPr>
              <w:t>1:新增</w:t>
            </w:r>
          </w:p>
          <w:p w14:paraId="4A245094" w14:textId="77777777" w:rsidR="00E24265" w:rsidRDefault="00E24265" w:rsidP="005F76AD">
            <w:pPr>
              <w:rPr>
                <w:rFonts w:ascii="標楷體" w:eastAsia="標楷體" w:hAnsi="標楷體"/>
              </w:rPr>
            </w:pPr>
            <w:r w:rsidRPr="00DE3CF7">
              <w:rPr>
                <w:rFonts w:ascii="標楷體" w:eastAsia="標楷體" w:hAnsi="標楷體" w:hint="eastAsia"/>
              </w:rPr>
              <w:t>2:異動</w:t>
            </w:r>
          </w:p>
          <w:p w14:paraId="6E3421DE" w14:textId="77777777" w:rsidR="00E24265" w:rsidRPr="00615D4B" w:rsidRDefault="00E24265" w:rsidP="005F76AD">
            <w:pPr>
              <w:rPr>
                <w:rFonts w:ascii="標楷體" w:eastAsia="標楷體" w:hAnsi="標楷體"/>
              </w:rPr>
            </w:pPr>
            <w:r w:rsidRPr="00DE3CF7">
              <w:rPr>
                <w:rFonts w:ascii="標楷體" w:eastAsia="標楷體" w:hAnsi="標楷體" w:hint="eastAsia"/>
              </w:rPr>
              <w:t>4:刪除</w:t>
            </w:r>
          </w:p>
        </w:tc>
      </w:tr>
      <w:tr w:rsidR="00E24265" w:rsidRPr="00615D4B" w14:paraId="5C72225C" w14:textId="77777777" w:rsidTr="005F76AD">
        <w:trPr>
          <w:trHeight w:val="291"/>
          <w:jc w:val="center"/>
        </w:trPr>
        <w:tc>
          <w:tcPr>
            <w:tcW w:w="219" w:type="pct"/>
          </w:tcPr>
          <w:p w14:paraId="797C2FAA"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2C3D9547" w14:textId="77777777" w:rsidR="00E24265" w:rsidRPr="00615D4B" w:rsidRDefault="00E24265" w:rsidP="005F76AD">
            <w:pPr>
              <w:rPr>
                <w:rFonts w:ascii="標楷體" w:eastAsia="標楷體" w:hAnsi="標楷體"/>
              </w:rPr>
            </w:pPr>
            <w:r w:rsidRPr="00326E22">
              <w:rPr>
                <w:rFonts w:ascii="標楷體" w:eastAsia="標楷體" w:hAnsi="標楷體" w:hint="eastAsia"/>
              </w:rPr>
              <w:t>債務人IDN</w:t>
            </w:r>
          </w:p>
        </w:tc>
        <w:tc>
          <w:tcPr>
            <w:tcW w:w="624" w:type="pct"/>
          </w:tcPr>
          <w:p w14:paraId="51949CD5" w14:textId="77777777" w:rsidR="00E24265" w:rsidRPr="00615D4B" w:rsidRDefault="00E24265" w:rsidP="005F76AD">
            <w:pPr>
              <w:rPr>
                <w:rFonts w:ascii="標楷體" w:eastAsia="標楷體" w:hAnsi="標楷體"/>
              </w:rPr>
            </w:pPr>
          </w:p>
        </w:tc>
        <w:tc>
          <w:tcPr>
            <w:tcW w:w="624" w:type="pct"/>
          </w:tcPr>
          <w:p w14:paraId="4D5181A0" w14:textId="77777777" w:rsidR="00E24265" w:rsidRPr="00615D4B" w:rsidRDefault="00E24265" w:rsidP="005F76AD">
            <w:pPr>
              <w:rPr>
                <w:rFonts w:ascii="標楷體" w:eastAsia="標楷體" w:hAnsi="標楷體"/>
              </w:rPr>
            </w:pPr>
          </w:p>
        </w:tc>
        <w:tc>
          <w:tcPr>
            <w:tcW w:w="537" w:type="pct"/>
          </w:tcPr>
          <w:p w14:paraId="4AE6C6B1" w14:textId="77777777" w:rsidR="00E24265" w:rsidRPr="00615D4B" w:rsidRDefault="00E24265" w:rsidP="005F76AD">
            <w:pPr>
              <w:rPr>
                <w:rFonts w:ascii="標楷體" w:eastAsia="標楷體" w:hAnsi="標楷體"/>
              </w:rPr>
            </w:pPr>
          </w:p>
        </w:tc>
        <w:tc>
          <w:tcPr>
            <w:tcW w:w="299" w:type="pct"/>
          </w:tcPr>
          <w:p w14:paraId="12615FE7" w14:textId="77777777" w:rsidR="00E24265" w:rsidRPr="00615D4B" w:rsidRDefault="00E24265" w:rsidP="005F76AD">
            <w:pPr>
              <w:rPr>
                <w:rFonts w:ascii="標楷體" w:eastAsia="標楷體" w:hAnsi="標楷體"/>
              </w:rPr>
            </w:pPr>
          </w:p>
        </w:tc>
        <w:tc>
          <w:tcPr>
            <w:tcW w:w="299" w:type="pct"/>
          </w:tcPr>
          <w:p w14:paraId="3CA8CE1A" w14:textId="77777777" w:rsidR="00E24265" w:rsidRPr="00615D4B" w:rsidRDefault="00E24265" w:rsidP="005F76AD">
            <w:pPr>
              <w:rPr>
                <w:rFonts w:ascii="標楷體" w:eastAsia="標楷體" w:hAnsi="標楷體"/>
              </w:rPr>
            </w:pPr>
          </w:p>
        </w:tc>
        <w:tc>
          <w:tcPr>
            <w:tcW w:w="1643" w:type="pct"/>
          </w:tcPr>
          <w:p w14:paraId="32F7833A" w14:textId="77777777" w:rsidR="00E24265" w:rsidRPr="00615D4B" w:rsidRDefault="00E24265" w:rsidP="005F76AD">
            <w:pPr>
              <w:rPr>
                <w:rFonts w:ascii="標楷體" w:eastAsia="標楷體" w:hAnsi="標楷體"/>
              </w:rPr>
            </w:pPr>
          </w:p>
        </w:tc>
      </w:tr>
      <w:tr w:rsidR="00E24265" w:rsidRPr="00615D4B" w14:paraId="31E5064D" w14:textId="77777777" w:rsidTr="005F76AD">
        <w:trPr>
          <w:trHeight w:val="291"/>
          <w:jc w:val="center"/>
        </w:trPr>
        <w:tc>
          <w:tcPr>
            <w:tcW w:w="219" w:type="pct"/>
          </w:tcPr>
          <w:p w14:paraId="219CF88B"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1DF7AD29" w14:textId="77777777" w:rsidR="00E24265" w:rsidRPr="00615D4B" w:rsidRDefault="00E24265" w:rsidP="005F76AD">
            <w:pPr>
              <w:rPr>
                <w:rFonts w:ascii="標楷體" w:eastAsia="標楷體" w:hAnsi="標楷體"/>
              </w:rPr>
            </w:pPr>
            <w:r w:rsidRPr="00326E22">
              <w:rPr>
                <w:rFonts w:ascii="標楷體" w:eastAsia="標楷體" w:hAnsi="標楷體" w:hint="eastAsia"/>
              </w:rPr>
              <w:t>報送單位代號</w:t>
            </w:r>
          </w:p>
        </w:tc>
        <w:tc>
          <w:tcPr>
            <w:tcW w:w="624" w:type="pct"/>
          </w:tcPr>
          <w:p w14:paraId="41BACE5E" w14:textId="77777777" w:rsidR="00E24265" w:rsidRPr="00615D4B" w:rsidRDefault="00E24265" w:rsidP="005F76AD">
            <w:pPr>
              <w:rPr>
                <w:rFonts w:ascii="標楷體" w:eastAsia="標楷體" w:hAnsi="標楷體"/>
              </w:rPr>
            </w:pPr>
          </w:p>
        </w:tc>
        <w:tc>
          <w:tcPr>
            <w:tcW w:w="624" w:type="pct"/>
          </w:tcPr>
          <w:p w14:paraId="368BC923" w14:textId="77777777" w:rsidR="00E24265" w:rsidRPr="00615D4B" w:rsidRDefault="00E24265" w:rsidP="005F76AD">
            <w:pPr>
              <w:rPr>
                <w:rFonts w:ascii="標楷體" w:eastAsia="標楷體" w:hAnsi="標楷體"/>
              </w:rPr>
            </w:pPr>
          </w:p>
        </w:tc>
        <w:tc>
          <w:tcPr>
            <w:tcW w:w="537" w:type="pct"/>
          </w:tcPr>
          <w:p w14:paraId="2BB00727" w14:textId="77777777" w:rsidR="00E24265" w:rsidRPr="00615D4B" w:rsidRDefault="00E24265" w:rsidP="005F76AD">
            <w:pPr>
              <w:rPr>
                <w:rFonts w:ascii="標楷體" w:eastAsia="標楷體" w:hAnsi="標楷體"/>
              </w:rPr>
            </w:pPr>
          </w:p>
        </w:tc>
        <w:tc>
          <w:tcPr>
            <w:tcW w:w="299" w:type="pct"/>
          </w:tcPr>
          <w:p w14:paraId="1B0F28EE" w14:textId="77777777" w:rsidR="00E24265" w:rsidRPr="00615D4B" w:rsidRDefault="00E24265" w:rsidP="005F76AD">
            <w:pPr>
              <w:rPr>
                <w:rFonts w:ascii="標楷體" w:eastAsia="標楷體" w:hAnsi="標楷體"/>
              </w:rPr>
            </w:pPr>
          </w:p>
        </w:tc>
        <w:tc>
          <w:tcPr>
            <w:tcW w:w="299" w:type="pct"/>
          </w:tcPr>
          <w:p w14:paraId="2FA1EA0F" w14:textId="77777777" w:rsidR="00E24265" w:rsidRPr="00615D4B" w:rsidRDefault="00E24265" w:rsidP="005F76AD">
            <w:pPr>
              <w:rPr>
                <w:rFonts w:ascii="標楷體" w:eastAsia="標楷體" w:hAnsi="標楷體"/>
              </w:rPr>
            </w:pPr>
          </w:p>
        </w:tc>
        <w:tc>
          <w:tcPr>
            <w:tcW w:w="1643" w:type="pct"/>
          </w:tcPr>
          <w:p w14:paraId="719D12BE" w14:textId="77777777" w:rsidR="00E24265" w:rsidRPr="00615D4B" w:rsidRDefault="00E24265" w:rsidP="005F76AD">
            <w:pPr>
              <w:rPr>
                <w:rFonts w:ascii="標楷體" w:eastAsia="標楷體" w:hAnsi="標楷體"/>
              </w:rPr>
            </w:pPr>
          </w:p>
        </w:tc>
      </w:tr>
      <w:tr w:rsidR="00E24265" w:rsidRPr="00615D4B" w14:paraId="3C0D177D" w14:textId="77777777" w:rsidTr="005F76AD">
        <w:trPr>
          <w:trHeight w:val="291"/>
          <w:jc w:val="center"/>
        </w:trPr>
        <w:tc>
          <w:tcPr>
            <w:tcW w:w="219" w:type="pct"/>
          </w:tcPr>
          <w:p w14:paraId="3A2F7471"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4992DCEE" w14:textId="77777777" w:rsidR="00E24265" w:rsidRPr="00615D4B" w:rsidRDefault="00E24265" w:rsidP="005F76AD">
            <w:pPr>
              <w:rPr>
                <w:rFonts w:ascii="標楷體" w:eastAsia="標楷體" w:hAnsi="標楷體"/>
              </w:rPr>
            </w:pPr>
            <w:r w:rsidRPr="00326E22">
              <w:rPr>
                <w:rFonts w:ascii="標楷體" w:eastAsia="標楷體" w:hAnsi="標楷體" w:hint="eastAsia"/>
              </w:rPr>
              <w:t>協商申請日</w:t>
            </w:r>
          </w:p>
        </w:tc>
        <w:tc>
          <w:tcPr>
            <w:tcW w:w="624" w:type="pct"/>
          </w:tcPr>
          <w:p w14:paraId="2232740C" w14:textId="77777777" w:rsidR="00E24265" w:rsidRPr="00615D4B" w:rsidRDefault="00E24265" w:rsidP="005F76AD">
            <w:pPr>
              <w:rPr>
                <w:rFonts w:ascii="標楷體" w:eastAsia="標楷體" w:hAnsi="標楷體"/>
              </w:rPr>
            </w:pPr>
          </w:p>
        </w:tc>
        <w:tc>
          <w:tcPr>
            <w:tcW w:w="624" w:type="pct"/>
          </w:tcPr>
          <w:p w14:paraId="049AC52F" w14:textId="77777777" w:rsidR="00E24265" w:rsidRPr="00615D4B" w:rsidRDefault="00E24265" w:rsidP="005F76AD">
            <w:pPr>
              <w:rPr>
                <w:rFonts w:ascii="標楷體" w:eastAsia="標楷體" w:hAnsi="標楷體"/>
              </w:rPr>
            </w:pPr>
          </w:p>
        </w:tc>
        <w:tc>
          <w:tcPr>
            <w:tcW w:w="537" w:type="pct"/>
          </w:tcPr>
          <w:p w14:paraId="408B40DD" w14:textId="77777777" w:rsidR="00E24265" w:rsidRPr="00615D4B" w:rsidRDefault="00E24265" w:rsidP="005F76AD">
            <w:pPr>
              <w:rPr>
                <w:rFonts w:ascii="標楷體" w:eastAsia="標楷體" w:hAnsi="標楷體"/>
              </w:rPr>
            </w:pPr>
          </w:p>
        </w:tc>
        <w:tc>
          <w:tcPr>
            <w:tcW w:w="299" w:type="pct"/>
          </w:tcPr>
          <w:p w14:paraId="39443F3E" w14:textId="77777777" w:rsidR="00E24265" w:rsidRPr="00615D4B" w:rsidRDefault="00E24265" w:rsidP="005F76AD">
            <w:pPr>
              <w:rPr>
                <w:rFonts w:ascii="標楷體" w:eastAsia="標楷體" w:hAnsi="標楷體"/>
              </w:rPr>
            </w:pPr>
          </w:p>
        </w:tc>
        <w:tc>
          <w:tcPr>
            <w:tcW w:w="299" w:type="pct"/>
          </w:tcPr>
          <w:p w14:paraId="0A3B0904" w14:textId="77777777" w:rsidR="00E24265" w:rsidRPr="00615D4B" w:rsidRDefault="00E24265" w:rsidP="005F76AD">
            <w:pPr>
              <w:rPr>
                <w:rFonts w:ascii="標楷體" w:eastAsia="標楷體" w:hAnsi="標楷體"/>
              </w:rPr>
            </w:pPr>
          </w:p>
        </w:tc>
        <w:tc>
          <w:tcPr>
            <w:tcW w:w="1643" w:type="pct"/>
          </w:tcPr>
          <w:p w14:paraId="15D5899D" w14:textId="77777777" w:rsidR="00E24265" w:rsidRPr="00615D4B" w:rsidRDefault="00E24265" w:rsidP="005F76AD">
            <w:pPr>
              <w:rPr>
                <w:rFonts w:ascii="標楷體" w:eastAsia="標楷體" w:hAnsi="標楷體"/>
              </w:rPr>
            </w:pPr>
          </w:p>
        </w:tc>
      </w:tr>
      <w:tr w:rsidR="00E24265" w:rsidRPr="00615D4B" w14:paraId="4113E1AA" w14:textId="77777777" w:rsidTr="005F76AD">
        <w:trPr>
          <w:trHeight w:val="291"/>
          <w:jc w:val="center"/>
        </w:trPr>
        <w:tc>
          <w:tcPr>
            <w:tcW w:w="219" w:type="pct"/>
          </w:tcPr>
          <w:p w14:paraId="5D4AECE0"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1E6E3EBE" w14:textId="77777777" w:rsidR="00E24265" w:rsidRPr="00615D4B" w:rsidRDefault="00E24265" w:rsidP="005F76AD">
            <w:pPr>
              <w:rPr>
                <w:rFonts w:ascii="標楷體" w:eastAsia="標楷體" w:hAnsi="標楷體"/>
              </w:rPr>
            </w:pPr>
            <w:r w:rsidRPr="00326E22">
              <w:rPr>
                <w:rFonts w:ascii="標楷體" w:eastAsia="標楷體" w:hAnsi="標楷體" w:hint="eastAsia"/>
              </w:rPr>
              <w:t>延期繳款原因</w:t>
            </w:r>
          </w:p>
        </w:tc>
        <w:tc>
          <w:tcPr>
            <w:tcW w:w="624" w:type="pct"/>
          </w:tcPr>
          <w:p w14:paraId="0669D20C" w14:textId="77777777" w:rsidR="00E24265" w:rsidRPr="00615D4B" w:rsidRDefault="00E24265" w:rsidP="005F76AD">
            <w:pPr>
              <w:rPr>
                <w:rFonts w:ascii="標楷體" w:eastAsia="標楷體" w:hAnsi="標楷體"/>
              </w:rPr>
            </w:pPr>
          </w:p>
        </w:tc>
        <w:tc>
          <w:tcPr>
            <w:tcW w:w="624" w:type="pct"/>
          </w:tcPr>
          <w:p w14:paraId="24ABD3BA" w14:textId="77777777" w:rsidR="00E24265" w:rsidRPr="00615D4B" w:rsidRDefault="00E24265" w:rsidP="005F76AD">
            <w:pPr>
              <w:rPr>
                <w:rFonts w:ascii="標楷體" w:eastAsia="標楷體" w:hAnsi="標楷體"/>
              </w:rPr>
            </w:pPr>
          </w:p>
        </w:tc>
        <w:tc>
          <w:tcPr>
            <w:tcW w:w="537" w:type="pct"/>
          </w:tcPr>
          <w:p w14:paraId="6EE65757" w14:textId="77777777" w:rsidR="00E24265" w:rsidRPr="00615D4B" w:rsidRDefault="00E24265" w:rsidP="005F76AD">
            <w:pPr>
              <w:rPr>
                <w:rFonts w:ascii="標楷體" w:eastAsia="標楷體" w:hAnsi="標楷體"/>
              </w:rPr>
            </w:pPr>
          </w:p>
        </w:tc>
        <w:tc>
          <w:tcPr>
            <w:tcW w:w="299" w:type="pct"/>
          </w:tcPr>
          <w:p w14:paraId="15B19D78" w14:textId="77777777" w:rsidR="00E24265" w:rsidRPr="00615D4B" w:rsidRDefault="00E24265" w:rsidP="005F76AD">
            <w:pPr>
              <w:rPr>
                <w:rFonts w:ascii="標楷體" w:eastAsia="標楷體" w:hAnsi="標楷體"/>
              </w:rPr>
            </w:pPr>
          </w:p>
        </w:tc>
        <w:tc>
          <w:tcPr>
            <w:tcW w:w="299" w:type="pct"/>
          </w:tcPr>
          <w:p w14:paraId="59F2B79E" w14:textId="77777777" w:rsidR="00E24265" w:rsidRPr="00615D4B" w:rsidRDefault="00E24265" w:rsidP="005F76AD">
            <w:pPr>
              <w:rPr>
                <w:rFonts w:ascii="標楷體" w:eastAsia="標楷體" w:hAnsi="標楷體"/>
              </w:rPr>
            </w:pPr>
          </w:p>
        </w:tc>
        <w:tc>
          <w:tcPr>
            <w:tcW w:w="1643" w:type="pct"/>
          </w:tcPr>
          <w:p w14:paraId="4F7B1CFC" w14:textId="77777777" w:rsidR="00E24265" w:rsidRPr="00615D4B" w:rsidRDefault="00E24265" w:rsidP="005F76AD">
            <w:pPr>
              <w:rPr>
                <w:rFonts w:ascii="標楷體" w:eastAsia="標楷體" w:hAnsi="標楷體"/>
              </w:rPr>
            </w:pPr>
          </w:p>
        </w:tc>
      </w:tr>
      <w:tr w:rsidR="00E24265" w:rsidRPr="00615D4B" w14:paraId="530A3C0C" w14:textId="77777777" w:rsidTr="005F76AD">
        <w:trPr>
          <w:trHeight w:val="291"/>
          <w:jc w:val="center"/>
        </w:trPr>
        <w:tc>
          <w:tcPr>
            <w:tcW w:w="219" w:type="pct"/>
          </w:tcPr>
          <w:p w14:paraId="32C502BC"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4B06C72E" w14:textId="77777777" w:rsidR="00E24265" w:rsidRPr="00615D4B" w:rsidRDefault="00E24265" w:rsidP="005F76AD">
            <w:pPr>
              <w:rPr>
                <w:rFonts w:ascii="標楷體" w:eastAsia="標楷體" w:hAnsi="標楷體"/>
              </w:rPr>
            </w:pPr>
            <w:r w:rsidRPr="00326E22">
              <w:rPr>
                <w:rFonts w:ascii="標楷體" w:eastAsia="標楷體" w:hAnsi="標楷體" w:hint="eastAsia"/>
              </w:rPr>
              <w:t>延期繳款年月</w:t>
            </w:r>
          </w:p>
        </w:tc>
        <w:tc>
          <w:tcPr>
            <w:tcW w:w="624" w:type="pct"/>
          </w:tcPr>
          <w:p w14:paraId="5E14043B" w14:textId="77777777" w:rsidR="00E24265" w:rsidRPr="00615D4B" w:rsidRDefault="00E24265" w:rsidP="005F76AD">
            <w:pPr>
              <w:rPr>
                <w:rFonts w:ascii="標楷體" w:eastAsia="標楷體" w:hAnsi="標楷體"/>
              </w:rPr>
            </w:pPr>
          </w:p>
        </w:tc>
        <w:tc>
          <w:tcPr>
            <w:tcW w:w="624" w:type="pct"/>
          </w:tcPr>
          <w:p w14:paraId="40F32114" w14:textId="77777777" w:rsidR="00E24265" w:rsidRPr="00615D4B" w:rsidRDefault="00E24265" w:rsidP="005F76AD">
            <w:pPr>
              <w:rPr>
                <w:rFonts w:ascii="標楷體" w:eastAsia="標楷體" w:hAnsi="標楷體"/>
              </w:rPr>
            </w:pPr>
          </w:p>
        </w:tc>
        <w:tc>
          <w:tcPr>
            <w:tcW w:w="537" w:type="pct"/>
          </w:tcPr>
          <w:p w14:paraId="4A48C758" w14:textId="77777777" w:rsidR="00E24265" w:rsidRPr="00615D4B" w:rsidRDefault="00E24265" w:rsidP="005F76AD">
            <w:pPr>
              <w:rPr>
                <w:rFonts w:ascii="標楷體" w:eastAsia="標楷體" w:hAnsi="標楷體"/>
              </w:rPr>
            </w:pPr>
          </w:p>
        </w:tc>
        <w:tc>
          <w:tcPr>
            <w:tcW w:w="299" w:type="pct"/>
          </w:tcPr>
          <w:p w14:paraId="651454F5" w14:textId="77777777" w:rsidR="00E24265" w:rsidRPr="00615D4B" w:rsidRDefault="00E24265" w:rsidP="005F76AD">
            <w:pPr>
              <w:rPr>
                <w:rFonts w:ascii="標楷體" w:eastAsia="標楷體" w:hAnsi="標楷體"/>
              </w:rPr>
            </w:pPr>
          </w:p>
        </w:tc>
        <w:tc>
          <w:tcPr>
            <w:tcW w:w="299" w:type="pct"/>
          </w:tcPr>
          <w:p w14:paraId="580C1A9C" w14:textId="77777777" w:rsidR="00E24265" w:rsidRPr="00615D4B" w:rsidRDefault="00E24265" w:rsidP="005F76AD">
            <w:pPr>
              <w:rPr>
                <w:rFonts w:ascii="標楷體" w:eastAsia="標楷體" w:hAnsi="標楷體"/>
              </w:rPr>
            </w:pPr>
          </w:p>
        </w:tc>
        <w:tc>
          <w:tcPr>
            <w:tcW w:w="1643" w:type="pct"/>
          </w:tcPr>
          <w:p w14:paraId="6365CA2E" w14:textId="77777777" w:rsidR="00E24265" w:rsidRPr="00615D4B" w:rsidRDefault="00E24265" w:rsidP="005F76AD">
            <w:pPr>
              <w:rPr>
                <w:rFonts w:ascii="標楷體" w:eastAsia="標楷體" w:hAnsi="標楷體"/>
              </w:rPr>
            </w:pPr>
          </w:p>
        </w:tc>
      </w:tr>
      <w:tr w:rsidR="00E24265" w:rsidRPr="00615D4B" w14:paraId="78A0F610" w14:textId="77777777" w:rsidTr="005F76AD">
        <w:trPr>
          <w:trHeight w:val="291"/>
          <w:jc w:val="center"/>
        </w:trPr>
        <w:tc>
          <w:tcPr>
            <w:tcW w:w="219" w:type="pct"/>
          </w:tcPr>
          <w:p w14:paraId="4AAE836E"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23F50275" w14:textId="77777777" w:rsidR="00E24265" w:rsidRPr="00615D4B" w:rsidRDefault="00E24265" w:rsidP="005F76AD">
            <w:pPr>
              <w:rPr>
                <w:rFonts w:ascii="標楷體" w:eastAsia="標楷體" w:hAnsi="標楷體"/>
              </w:rPr>
            </w:pPr>
            <w:r w:rsidRPr="00326E22">
              <w:rPr>
                <w:rFonts w:ascii="標楷體" w:eastAsia="標楷體" w:hAnsi="標楷體" w:hint="eastAsia"/>
              </w:rPr>
              <w:t>延期繳款案情說明</w:t>
            </w:r>
          </w:p>
        </w:tc>
        <w:tc>
          <w:tcPr>
            <w:tcW w:w="624" w:type="pct"/>
          </w:tcPr>
          <w:p w14:paraId="096C00C6" w14:textId="77777777" w:rsidR="00E24265" w:rsidRPr="00615D4B" w:rsidRDefault="00E24265" w:rsidP="005F76AD">
            <w:pPr>
              <w:rPr>
                <w:rFonts w:ascii="標楷體" w:eastAsia="標楷體" w:hAnsi="標楷體"/>
              </w:rPr>
            </w:pPr>
          </w:p>
        </w:tc>
        <w:tc>
          <w:tcPr>
            <w:tcW w:w="624" w:type="pct"/>
          </w:tcPr>
          <w:p w14:paraId="0F665D3C" w14:textId="77777777" w:rsidR="00E24265" w:rsidRPr="00615D4B" w:rsidRDefault="00E24265" w:rsidP="005F76AD">
            <w:pPr>
              <w:rPr>
                <w:rFonts w:ascii="標楷體" w:eastAsia="標楷體" w:hAnsi="標楷體"/>
              </w:rPr>
            </w:pPr>
          </w:p>
        </w:tc>
        <w:tc>
          <w:tcPr>
            <w:tcW w:w="537" w:type="pct"/>
          </w:tcPr>
          <w:p w14:paraId="65138E34"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A433EB4" w14:textId="77777777" w:rsidR="00E24265" w:rsidRPr="00615D4B" w:rsidRDefault="00E24265" w:rsidP="005F76AD">
            <w:pPr>
              <w:rPr>
                <w:rFonts w:ascii="標楷體" w:eastAsia="標楷體" w:hAnsi="標楷體"/>
              </w:rPr>
            </w:pPr>
          </w:p>
        </w:tc>
        <w:tc>
          <w:tcPr>
            <w:tcW w:w="299" w:type="pct"/>
          </w:tcPr>
          <w:p w14:paraId="40C942C0" w14:textId="77777777" w:rsidR="00E24265" w:rsidRPr="00615D4B" w:rsidRDefault="00E24265" w:rsidP="005F76AD">
            <w:pPr>
              <w:rPr>
                <w:rFonts w:ascii="標楷體" w:eastAsia="標楷體" w:hAnsi="標楷體"/>
              </w:rPr>
            </w:pPr>
          </w:p>
        </w:tc>
        <w:tc>
          <w:tcPr>
            <w:tcW w:w="1643" w:type="pct"/>
          </w:tcPr>
          <w:p w14:paraId="0412A4E8" w14:textId="77777777" w:rsidR="00E24265" w:rsidRPr="00D2334A" w:rsidRDefault="00E24265" w:rsidP="005F76AD">
            <w:pPr>
              <w:rPr>
                <w:rFonts w:ascii="標楷體" w:eastAsia="標楷體" w:hAnsi="標楷體"/>
              </w:rPr>
            </w:pPr>
            <w:r w:rsidRPr="00D2334A">
              <w:rPr>
                <w:rFonts w:ascii="標楷體" w:eastAsia="標楷體" w:hAnsi="標楷體" w:hint="eastAsia"/>
              </w:rPr>
              <w:t>1:本人罹患重病</w:t>
            </w:r>
          </w:p>
          <w:p w14:paraId="5A4D13FF" w14:textId="77777777" w:rsidR="00E24265" w:rsidRPr="00D2334A" w:rsidRDefault="00E24265" w:rsidP="005F76AD">
            <w:pPr>
              <w:rPr>
                <w:rFonts w:ascii="標楷體" w:eastAsia="標楷體" w:hAnsi="標楷體"/>
              </w:rPr>
            </w:pPr>
            <w:r w:rsidRPr="00D2334A">
              <w:rPr>
                <w:rFonts w:ascii="標楷體" w:eastAsia="標楷體" w:hAnsi="標楷體" w:hint="eastAsia"/>
              </w:rPr>
              <w:t>2:家屬罹患重病</w:t>
            </w:r>
          </w:p>
          <w:p w14:paraId="5A0514EC" w14:textId="77777777" w:rsidR="00E24265" w:rsidRPr="00D2334A" w:rsidRDefault="00E24265" w:rsidP="005F76AD">
            <w:pPr>
              <w:rPr>
                <w:rFonts w:ascii="標楷體" w:eastAsia="標楷體" w:hAnsi="標楷體"/>
              </w:rPr>
            </w:pPr>
            <w:r w:rsidRPr="00D2334A">
              <w:rPr>
                <w:rFonts w:ascii="標楷體" w:eastAsia="標楷體" w:hAnsi="標楷體" w:hint="eastAsia"/>
              </w:rPr>
              <w:t>3:非自願性失業</w:t>
            </w:r>
          </w:p>
          <w:p w14:paraId="1000822C" w14:textId="77777777" w:rsidR="00E24265" w:rsidRPr="00D2334A" w:rsidRDefault="00E24265" w:rsidP="005F76AD">
            <w:pPr>
              <w:rPr>
                <w:rFonts w:ascii="標楷體" w:eastAsia="標楷體" w:hAnsi="標楷體"/>
              </w:rPr>
            </w:pPr>
            <w:r w:rsidRPr="00D2334A">
              <w:rPr>
                <w:rFonts w:ascii="標楷體" w:eastAsia="標楷體" w:hAnsi="標楷體" w:hint="eastAsia"/>
              </w:rPr>
              <w:t>4:繳稅</w:t>
            </w:r>
          </w:p>
          <w:p w14:paraId="7E8E7CB1" w14:textId="77777777" w:rsidR="00E24265" w:rsidRPr="00D2334A" w:rsidRDefault="00E24265" w:rsidP="005F76AD">
            <w:pPr>
              <w:rPr>
                <w:rFonts w:ascii="標楷體" w:eastAsia="標楷體" w:hAnsi="標楷體"/>
              </w:rPr>
            </w:pPr>
            <w:r w:rsidRPr="00D2334A">
              <w:rPr>
                <w:rFonts w:ascii="標楷體" w:eastAsia="標楷體" w:hAnsi="標楷體" w:hint="eastAsia"/>
              </w:rPr>
              <w:t>5:繳付子女學費</w:t>
            </w:r>
          </w:p>
          <w:p w14:paraId="3B5280AC" w14:textId="77777777" w:rsidR="00E24265" w:rsidRPr="00D2334A" w:rsidRDefault="00E24265" w:rsidP="005F76AD">
            <w:pPr>
              <w:rPr>
                <w:rFonts w:ascii="標楷體" w:eastAsia="標楷體" w:hAnsi="標楷體"/>
              </w:rPr>
            </w:pPr>
            <w:r w:rsidRPr="00D2334A">
              <w:rPr>
                <w:rFonts w:ascii="標楷體" w:eastAsia="標楷體" w:hAnsi="標楷體" w:hint="eastAsia"/>
              </w:rPr>
              <w:t>6:莫拉克颱風受災戶</w:t>
            </w:r>
          </w:p>
          <w:p w14:paraId="671F0F63" w14:textId="77777777" w:rsidR="00E24265" w:rsidRPr="00D2334A" w:rsidRDefault="00E24265" w:rsidP="005F76AD">
            <w:pPr>
              <w:rPr>
                <w:rFonts w:ascii="標楷體" w:eastAsia="標楷體" w:hAnsi="標楷體"/>
              </w:rPr>
            </w:pPr>
            <w:r w:rsidRPr="00D2334A">
              <w:rPr>
                <w:rFonts w:ascii="標楷體" w:eastAsia="標楷體" w:hAnsi="標楷體" w:hint="eastAsia"/>
              </w:rPr>
              <w:t>7:本人為低收入戶</w:t>
            </w:r>
          </w:p>
          <w:p w14:paraId="2D9E3F0E" w14:textId="77777777" w:rsidR="00E24265" w:rsidRPr="00D2334A" w:rsidRDefault="00E24265" w:rsidP="005F76AD">
            <w:pPr>
              <w:rPr>
                <w:rFonts w:ascii="標楷體" w:eastAsia="標楷體" w:hAnsi="標楷體"/>
              </w:rPr>
            </w:pPr>
            <w:r w:rsidRPr="00D2334A">
              <w:rPr>
                <w:rFonts w:ascii="標楷體" w:eastAsia="標楷體" w:hAnsi="標楷體" w:hint="eastAsia"/>
              </w:rPr>
              <w:t>8:本人為中度以上身心障礙者</w:t>
            </w:r>
          </w:p>
          <w:p w14:paraId="2AE5B9C1" w14:textId="77777777" w:rsidR="00E24265" w:rsidRPr="00D2334A" w:rsidRDefault="00E24265" w:rsidP="005F76AD">
            <w:pPr>
              <w:rPr>
                <w:rFonts w:ascii="標楷體" w:eastAsia="標楷體" w:hAnsi="標楷體"/>
              </w:rPr>
            </w:pPr>
            <w:r w:rsidRPr="00D2334A">
              <w:rPr>
                <w:rFonts w:ascii="標楷體" w:eastAsia="標楷體" w:hAnsi="標楷體" w:hint="eastAsia"/>
              </w:rPr>
              <w:t>9:本人為重大天然災害災民</w:t>
            </w:r>
          </w:p>
          <w:p w14:paraId="4A13E765" w14:textId="77777777" w:rsidR="00E24265" w:rsidRPr="00615D4B" w:rsidRDefault="00E24265" w:rsidP="005F76AD">
            <w:pPr>
              <w:rPr>
                <w:rFonts w:ascii="標楷體" w:eastAsia="標楷體" w:hAnsi="標楷體"/>
              </w:rPr>
            </w:pPr>
            <w:r w:rsidRPr="00D2334A">
              <w:rPr>
                <w:rFonts w:ascii="標楷體" w:eastAsia="標楷體" w:hAnsi="標楷體" w:hint="eastAsia"/>
              </w:rPr>
              <w:t>10:0206 震災受災戶</w:t>
            </w:r>
          </w:p>
        </w:tc>
      </w:tr>
      <w:tr w:rsidR="00E24265" w:rsidRPr="00615D4B" w14:paraId="19D78034" w14:textId="77777777" w:rsidTr="005F76AD">
        <w:trPr>
          <w:trHeight w:val="291"/>
          <w:jc w:val="center"/>
        </w:trPr>
        <w:tc>
          <w:tcPr>
            <w:tcW w:w="219" w:type="pct"/>
          </w:tcPr>
          <w:p w14:paraId="520CC4FD" w14:textId="77777777" w:rsidR="00E24265" w:rsidRPr="00D6003A" w:rsidRDefault="00E24265" w:rsidP="005F76AD">
            <w:pPr>
              <w:pStyle w:val="af9"/>
              <w:numPr>
                <w:ilvl w:val="0"/>
                <w:numId w:val="41"/>
              </w:numPr>
              <w:ind w:leftChars="0"/>
              <w:rPr>
                <w:rFonts w:ascii="標楷體" w:eastAsia="標楷體" w:hAnsi="標楷體"/>
              </w:rPr>
            </w:pPr>
          </w:p>
        </w:tc>
        <w:tc>
          <w:tcPr>
            <w:tcW w:w="756" w:type="pct"/>
          </w:tcPr>
          <w:p w14:paraId="4EEDFD71" w14:textId="77777777" w:rsidR="00E24265" w:rsidRPr="00615D4B" w:rsidRDefault="00E24265" w:rsidP="005F76AD">
            <w:pPr>
              <w:rPr>
                <w:rFonts w:ascii="標楷體" w:eastAsia="標楷體" w:hAnsi="標楷體"/>
              </w:rPr>
            </w:pPr>
            <w:r w:rsidRPr="00326E22">
              <w:rPr>
                <w:rFonts w:ascii="標楷體" w:eastAsia="標楷體" w:hAnsi="標楷體" w:hint="eastAsia"/>
              </w:rPr>
              <w:t>轉JCIC文字檔日期</w:t>
            </w:r>
          </w:p>
        </w:tc>
        <w:tc>
          <w:tcPr>
            <w:tcW w:w="624" w:type="pct"/>
          </w:tcPr>
          <w:p w14:paraId="1B20C898" w14:textId="77777777" w:rsidR="00E24265" w:rsidRPr="00615D4B" w:rsidRDefault="00E24265" w:rsidP="005F76AD">
            <w:pPr>
              <w:rPr>
                <w:rFonts w:ascii="標楷體" w:eastAsia="標楷體" w:hAnsi="標楷體"/>
              </w:rPr>
            </w:pPr>
          </w:p>
        </w:tc>
        <w:tc>
          <w:tcPr>
            <w:tcW w:w="624" w:type="pct"/>
          </w:tcPr>
          <w:p w14:paraId="53BC4250" w14:textId="77777777" w:rsidR="00E24265" w:rsidRPr="00615D4B" w:rsidRDefault="00E24265" w:rsidP="005F76AD">
            <w:pPr>
              <w:rPr>
                <w:rFonts w:ascii="標楷體" w:eastAsia="標楷體" w:hAnsi="標楷體"/>
              </w:rPr>
            </w:pPr>
          </w:p>
        </w:tc>
        <w:tc>
          <w:tcPr>
            <w:tcW w:w="537" w:type="pct"/>
          </w:tcPr>
          <w:p w14:paraId="7848E1C2" w14:textId="77777777" w:rsidR="00E24265" w:rsidRPr="00615D4B" w:rsidRDefault="00E24265" w:rsidP="005F76AD">
            <w:pPr>
              <w:rPr>
                <w:rFonts w:ascii="標楷體" w:eastAsia="標楷體" w:hAnsi="標楷體"/>
              </w:rPr>
            </w:pPr>
          </w:p>
        </w:tc>
        <w:tc>
          <w:tcPr>
            <w:tcW w:w="299" w:type="pct"/>
          </w:tcPr>
          <w:p w14:paraId="1F09C27E" w14:textId="77777777" w:rsidR="00E24265" w:rsidRPr="00615D4B" w:rsidRDefault="00E24265" w:rsidP="005F76AD">
            <w:pPr>
              <w:rPr>
                <w:rFonts w:ascii="標楷體" w:eastAsia="標楷體" w:hAnsi="標楷體"/>
              </w:rPr>
            </w:pPr>
          </w:p>
        </w:tc>
        <w:tc>
          <w:tcPr>
            <w:tcW w:w="299" w:type="pct"/>
          </w:tcPr>
          <w:p w14:paraId="54772EB8" w14:textId="77777777" w:rsidR="00E24265" w:rsidRPr="00615D4B" w:rsidRDefault="00E24265" w:rsidP="005F76AD">
            <w:pPr>
              <w:rPr>
                <w:rFonts w:ascii="標楷體" w:eastAsia="標楷體" w:hAnsi="標楷體"/>
              </w:rPr>
            </w:pPr>
          </w:p>
        </w:tc>
        <w:tc>
          <w:tcPr>
            <w:tcW w:w="1643" w:type="pct"/>
          </w:tcPr>
          <w:p w14:paraId="7B48259A" w14:textId="77777777" w:rsidR="00E24265" w:rsidRPr="00615D4B" w:rsidRDefault="00E24265" w:rsidP="005F76AD">
            <w:pPr>
              <w:rPr>
                <w:rFonts w:ascii="標楷體" w:eastAsia="標楷體" w:hAnsi="標楷體"/>
              </w:rPr>
            </w:pPr>
          </w:p>
        </w:tc>
      </w:tr>
    </w:tbl>
    <w:p w14:paraId="7B5E1D15" w14:textId="77777777" w:rsidR="00E24265" w:rsidRDefault="00E24265" w:rsidP="00F62379">
      <w:pPr>
        <w:pStyle w:val="42"/>
        <w:spacing w:after="72"/>
        <w:ind w:leftChars="0" w:left="0"/>
        <w:rPr>
          <w:rFonts w:hAnsi="標楷體"/>
        </w:rPr>
      </w:pPr>
    </w:p>
    <w:p w14:paraId="648EB8CB" w14:textId="77777777" w:rsidR="00E24265" w:rsidRDefault="00E24265">
      <w:pPr>
        <w:widowControl/>
        <w:rPr>
          <w:rFonts w:ascii="Arial" w:eastAsia="標楷體" w:hAnsi="標楷體" w:cs="標楷體"/>
          <w:kern w:val="0"/>
          <w:szCs w:val="28"/>
        </w:rPr>
      </w:pPr>
      <w:r>
        <w:rPr>
          <w:rFonts w:hAnsi="標楷體"/>
        </w:rPr>
        <w:br w:type="page"/>
      </w:r>
    </w:p>
    <w:p w14:paraId="525441DA"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8313</w:t>
      </w:r>
      <w:r w:rsidRPr="00892921">
        <w:rPr>
          <w:rFonts w:ascii="標楷體" w:hAnsi="標楷體" w:hint="eastAsia"/>
        </w:rPr>
        <w:t>前置協商相關資料報送例外處理</w:t>
      </w:r>
    </w:p>
    <w:p w14:paraId="056F1693"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4BEFEC1"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1C1B8B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FD8A1AB" w14:textId="77777777" w:rsidR="00E24265" w:rsidRPr="00615D4B" w:rsidRDefault="00E24265" w:rsidP="005F76AD">
            <w:pPr>
              <w:rPr>
                <w:rFonts w:ascii="標楷體" w:eastAsia="標楷體" w:hAnsi="標楷體"/>
              </w:rPr>
            </w:pPr>
            <w:r w:rsidRPr="00892921">
              <w:rPr>
                <w:rFonts w:ascii="標楷體" w:eastAsia="標楷體" w:hAnsi="標楷體" w:hint="eastAsia"/>
              </w:rPr>
              <w:t>前置協商相關資料報送例外處理</w:t>
            </w:r>
          </w:p>
        </w:tc>
      </w:tr>
      <w:tr w:rsidR="00E24265" w:rsidRPr="00615D4B" w14:paraId="4A9AD391"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E3FFF96"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83D16A7" w14:textId="77777777" w:rsidR="00E24265" w:rsidRPr="00615D4B" w:rsidRDefault="00E24265" w:rsidP="005F76AD">
            <w:pPr>
              <w:rPr>
                <w:rFonts w:ascii="標楷體" w:eastAsia="標楷體" w:hAnsi="標楷體"/>
              </w:rPr>
            </w:pPr>
          </w:p>
        </w:tc>
      </w:tr>
      <w:tr w:rsidR="00E24265" w:rsidRPr="00615D4B" w14:paraId="64A96689"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30B345C8"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888D6E8" w14:textId="77777777" w:rsidR="00E24265" w:rsidRPr="00615D4B" w:rsidRDefault="00E24265" w:rsidP="005F76AD">
            <w:pPr>
              <w:rPr>
                <w:rFonts w:ascii="標楷體" w:eastAsia="標楷體" w:hAnsi="標楷體"/>
              </w:rPr>
            </w:pPr>
          </w:p>
        </w:tc>
      </w:tr>
      <w:tr w:rsidR="00E24265" w:rsidRPr="00615D4B" w14:paraId="4970CC64"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1CF70F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E2D4305" w14:textId="77777777" w:rsidR="00E24265" w:rsidRPr="00615D4B" w:rsidRDefault="00E24265" w:rsidP="005F76AD">
            <w:pPr>
              <w:rPr>
                <w:rFonts w:ascii="標楷體" w:eastAsia="標楷體" w:hAnsi="標楷體"/>
              </w:rPr>
            </w:pPr>
          </w:p>
        </w:tc>
      </w:tr>
      <w:tr w:rsidR="00E24265" w:rsidRPr="00615D4B" w14:paraId="7F958CBD"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75DED4D"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96555B3" w14:textId="77777777" w:rsidR="00E24265" w:rsidRPr="00615D4B" w:rsidRDefault="00E24265" w:rsidP="005F76AD">
            <w:pPr>
              <w:rPr>
                <w:rFonts w:ascii="標楷體" w:eastAsia="標楷體" w:hAnsi="標楷體"/>
              </w:rPr>
            </w:pPr>
          </w:p>
        </w:tc>
      </w:tr>
      <w:tr w:rsidR="00E24265" w:rsidRPr="00615D4B" w14:paraId="4F729DC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7453143"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47FA1E5" w14:textId="77777777" w:rsidR="00E24265" w:rsidRPr="00615D4B" w:rsidRDefault="00E24265" w:rsidP="005F76AD">
            <w:pPr>
              <w:rPr>
                <w:rFonts w:ascii="標楷體" w:eastAsia="標楷體" w:hAnsi="標楷體"/>
              </w:rPr>
            </w:pPr>
          </w:p>
        </w:tc>
      </w:tr>
      <w:tr w:rsidR="00E24265" w:rsidRPr="00615D4B" w14:paraId="1171D7F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7B1B3E4B"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F31B822" w14:textId="77777777" w:rsidR="00E24265" w:rsidRPr="00615D4B" w:rsidRDefault="00E24265" w:rsidP="005F76AD">
            <w:pPr>
              <w:rPr>
                <w:rFonts w:ascii="標楷體" w:eastAsia="標楷體" w:hAnsi="標楷體"/>
              </w:rPr>
            </w:pPr>
          </w:p>
        </w:tc>
      </w:tr>
      <w:tr w:rsidR="00E24265" w:rsidRPr="00615D4B" w14:paraId="64991BD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77773AD"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9D963B" w14:textId="77777777" w:rsidR="00E24265" w:rsidRPr="00615D4B" w:rsidRDefault="00E24265" w:rsidP="005F76AD">
            <w:pPr>
              <w:rPr>
                <w:rFonts w:ascii="標楷體" w:eastAsia="標楷體" w:hAnsi="標楷體"/>
              </w:rPr>
            </w:pPr>
          </w:p>
        </w:tc>
      </w:tr>
    </w:tbl>
    <w:p w14:paraId="60CEE398" w14:textId="77777777" w:rsidR="00E24265" w:rsidRDefault="00E24265" w:rsidP="00E24265"/>
    <w:p w14:paraId="7BFE3726" w14:textId="77777777" w:rsidR="00E24265" w:rsidRPr="00615D4B" w:rsidRDefault="00E24265">
      <w:pPr>
        <w:pStyle w:val="a"/>
      </w:pPr>
      <w:r w:rsidRPr="00615D4B">
        <w:t>UI</w:t>
      </w:r>
      <w:r w:rsidRPr="00615D4B">
        <w:t>畫面</w:t>
      </w:r>
    </w:p>
    <w:p w14:paraId="6296B373" w14:textId="77777777" w:rsidR="00E24265" w:rsidRDefault="00E24265" w:rsidP="00E24265">
      <w:pPr>
        <w:pStyle w:val="42"/>
        <w:spacing w:after="72"/>
        <w:ind w:left="1133"/>
        <w:rPr>
          <w:rFonts w:hAnsi="標楷體"/>
        </w:rPr>
      </w:pPr>
      <w:r w:rsidRPr="00743962">
        <w:rPr>
          <w:rFonts w:hAnsi="標楷體" w:hint="eastAsia"/>
        </w:rPr>
        <w:t>輸入畫面：</w:t>
      </w:r>
    </w:p>
    <w:p w14:paraId="4A6F2C5A" w14:textId="77777777" w:rsidR="00E24265" w:rsidRPr="005677B3" w:rsidRDefault="00E24265" w:rsidP="00E24265">
      <w:pPr>
        <w:pStyle w:val="42"/>
        <w:spacing w:after="72"/>
        <w:ind w:leftChars="0" w:left="0"/>
        <w:rPr>
          <w:rFonts w:hAnsi="標楷體"/>
        </w:rPr>
      </w:pPr>
      <w:r w:rsidRPr="005677B3">
        <w:rPr>
          <w:rFonts w:hAnsi="標楷體"/>
          <w:noProof/>
        </w:rPr>
        <w:drawing>
          <wp:inline distT="0" distB="0" distL="0" distR="0" wp14:anchorId="6EECECE6" wp14:editId="124926A6">
            <wp:extent cx="6720114" cy="35280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720114" cy="3528060"/>
                    </a:xfrm>
                    <a:prstGeom prst="rect">
                      <a:avLst/>
                    </a:prstGeom>
                  </pic:spPr>
                </pic:pic>
              </a:graphicData>
            </a:graphic>
          </wp:inline>
        </w:drawing>
      </w:r>
    </w:p>
    <w:p w14:paraId="26054FEA" w14:textId="77777777" w:rsidR="00E24265" w:rsidRDefault="00E24265" w:rsidP="00E24265">
      <w:pPr>
        <w:pStyle w:val="1text"/>
        <w:rPr>
          <w:rFonts w:ascii="Times New Roman" w:hAnsi="Times New Roman"/>
        </w:rPr>
      </w:pPr>
    </w:p>
    <w:p w14:paraId="34D787F8"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6EBE2237" w14:textId="77777777" w:rsidTr="005F76AD">
        <w:trPr>
          <w:trHeight w:val="388"/>
          <w:jc w:val="center"/>
        </w:trPr>
        <w:tc>
          <w:tcPr>
            <w:tcW w:w="219" w:type="pct"/>
            <w:vMerge w:val="restart"/>
          </w:tcPr>
          <w:p w14:paraId="4B88054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3C3EE92E"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54845DA1"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7508D41C"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7D3B7E2E" w14:textId="77777777" w:rsidTr="005F76AD">
        <w:trPr>
          <w:trHeight w:val="244"/>
          <w:jc w:val="center"/>
        </w:trPr>
        <w:tc>
          <w:tcPr>
            <w:tcW w:w="219" w:type="pct"/>
            <w:vMerge/>
          </w:tcPr>
          <w:p w14:paraId="0F33957D" w14:textId="77777777" w:rsidR="00E24265" w:rsidRPr="00615D4B" w:rsidRDefault="00E24265" w:rsidP="005F76AD">
            <w:pPr>
              <w:rPr>
                <w:rFonts w:ascii="標楷體" w:eastAsia="標楷體" w:hAnsi="標楷體"/>
              </w:rPr>
            </w:pPr>
          </w:p>
        </w:tc>
        <w:tc>
          <w:tcPr>
            <w:tcW w:w="756" w:type="pct"/>
            <w:vMerge/>
          </w:tcPr>
          <w:p w14:paraId="48FA997A" w14:textId="77777777" w:rsidR="00E24265" w:rsidRPr="00615D4B" w:rsidRDefault="00E24265" w:rsidP="005F76AD">
            <w:pPr>
              <w:rPr>
                <w:rFonts w:ascii="標楷體" w:eastAsia="標楷體" w:hAnsi="標楷體"/>
              </w:rPr>
            </w:pPr>
          </w:p>
        </w:tc>
        <w:tc>
          <w:tcPr>
            <w:tcW w:w="624" w:type="pct"/>
          </w:tcPr>
          <w:p w14:paraId="50DEB895"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w:t>
            </w:r>
            <w:r w:rsidRPr="00615D4B">
              <w:rPr>
                <w:rFonts w:ascii="標楷體" w:eastAsia="標楷體" w:hAnsi="標楷體" w:hint="eastAsia"/>
              </w:rPr>
              <w:lastRenderedPageBreak/>
              <w:t>長度</w:t>
            </w:r>
          </w:p>
        </w:tc>
        <w:tc>
          <w:tcPr>
            <w:tcW w:w="624" w:type="pct"/>
          </w:tcPr>
          <w:p w14:paraId="0B5C0F1D"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預設值</w:t>
            </w:r>
          </w:p>
        </w:tc>
        <w:tc>
          <w:tcPr>
            <w:tcW w:w="537" w:type="pct"/>
          </w:tcPr>
          <w:p w14:paraId="65BC7CFC" w14:textId="77777777" w:rsidR="00E24265" w:rsidRPr="00615D4B" w:rsidRDefault="00E24265" w:rsidP="005F76AD">
            <w:pPr>
              <w:rPr>
                <w:rFonts w:ascii="標楷體" w:eastAsia="標楷體" w:hAnsi="標楷體"/>
              </w:rPr>
            </w:pPr>
            <w:r w:rsidRPr="00615D4B">
              <w:rPr>
                <w:rFonts w:ascii="標楷體" w:eastAsia="標楷體" w:hAnsi="標楷體"/>
              </w:rPr>
              <w:t>選單內</w:t>
            </w:r>
            <w:r w:rsidRPr="00615D4B">
              <w:rPr>
                <w:rFonts w:ascii="標楷體" w:eastAsia="標楷體" w:hAnsi="標楷體"/>
              </w:rPr>
              <w:lastRenderedPageBreak/>
              <w:t>容</w:t>
            </w:r>
          </w:p>
        </w:tc>
        <w:tc>
          <w:tcPr>
            <w:tcW w:w="299" w:type="pct"/>
          </w:tcPr>
          <w:p w14:paraId="0B13CB42"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必</w:t>
            </w:r>
            <w:r w:rsidRPr="00615D4B">
              <w:rPr>
                <w:rFonts w:ascii="標楷體" w:eastAsia="標楷體" w:hAnsi="標楷體"/>
              </w:rPr>
              <w:lastRenderedPageBreak/>
              <w:t>填</w:t>
            </w:r>
          </w:p>
        </w:tc>
        <w:tc>
          <w:tcPr>
            <w:tcW w:w="299" w:type="pct"/>
          </w:tcPr>
          <w:p w14:paraId="1169522F"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R/W</w:t>
            </w:r>
          </w:p>
        </w:tc>
        <w:tc>
          <w:tcPr>
            <w:tcW w:w="1643" w:type="pct"/>
            <w:vMerge/>
          </w:tcPr>
          <w:p w14:paraId="10829930" w14:textId="77777777" w:rsidR="00E24265" w:rsidRPr="00615D4B" w:rsidRDefault="00E24265" w:rsidP="005F76AD">
            <w:pPr>
              <w:rPr>
                <w:rFonts w:ascii="標楷體" w:eastAsia="標楷體" w:hAnsi="標楷體"/>
              </w:rPr>
            </w:pPr>
          </w:p>
        </w:tc>
      </w:tr>
      <w:tr w:rsidR="00E24265" w:rsidRPr="00615D4B" w14:paraId="749FBD96" w14:textId="77777777" w:rsidTr="005F76AD">
        <w:trPr>
          <w:trHeight w:val="291"/>
          <w:jc w:val="center"/>
        </w:trPr>
        <w:tc>
          <w:tcPr>
            <w:tcW w:w="219" w:type="pct"/>
          </w:tcPr>
          <w:p w14:paraId="6E64B04E"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7CC9B72" w14:textId="77777777" w:rsidR="00E24265" w:rsidRPr="00615D4B" w:rsidRDefault="00E24265" w:rsidP="005F76AD">
            <w:pPr>
              <w:rPr>
                <w:rFonts w:ascii="標楷體" w:eastAsia="標楷體" w:hAnsi="標楷體"/>
              </w:rPr>
            </w:pPr>
            <w:r w:rsidRPr="00713ED8">
              <w:rPr>
                <w:rFonts w:ascii="標楷體" w:eastAsia="標楷體" w:hAnsi="標楷體" w:hint="eastAsia"/>
              </w:rPr>
              <w:t>交易代碼</w:t>
            </w:r>
          </w:p>
        </w:tc>
        <w:tc>
          <w:tcPr>
            <w:tcW w:w="624" w:type="pct"/>
          </w:tcPr>
          <w:p w14:paraId="6F7428AC" w14:textId="77777777" w:rsidR="00E24265" w:rsidRPr="00615D4B" w:rsidRDefault="00E24265" w:rsidP="005F76AD">
            <w:pPr>
              <w:rPr>
                <w:rFonts w:ascii="標楷體" w:eastAsia="標楷體" w:hAnsi="標楷體"/>
              </w:rPr>
            </w:pPr>
          </w:p>
        </w:tc>
        <w:tc>
          <w:tcPr>
            <w:tcW w:w="624" w:type="pct"/>
          </w:tcPr>
          <w:p w14:paraId="56493A88" w14:textId="77777777" w:rsidR="00E24265" w:rsidRPr="00615D4B" w:rsidRDefault="00E24265" w:rsidP="005F76AD">
            <w:pPr>
              <w:rPr>
                <w:rFonts w:ascii="標楷體" w:eastAsia="標楷體" w:hAnsi="標楷體"/>
              </w:rPr>
            </w:pPr>
          </w:p>
        </w:tc>
        <w:tc>
          <w:tcPr>
            <w:tcW w:w="537" w:type="pct"/>
          </w:tcPr>
          <w:p w14:paraId="52574A8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9D3C036" w14:textId="77777777" w:rsidR="00E24265" w:rsidRPr="00615D4B" w:rsidRDefault="00E24265" w:rsidP="005F76AD">
            <w:pPr>
              <w:rPr>
                <w:rFonts w:ascii="標楷體" w:eastAsia="標楷體" w:hAnsi="標楷體"/>
              </w:rPr>
            </w:pPr>
          </w:p>
        </w:tc>
        <w:tc>
          <w:tcPr>
            <w:tcW w:w="299" w:type="pct"/>
          </w:tcPr>
          <w:p w14:paraId="4B81D246" w14:textId="77777777" w:rsidR="00E24265" w:rsidRPr="00615D4B" w:rsidRDefault="00E24265" w:rsidP="005F76AD">
            <w:pPr>
              <w:rPr>
                <w:rFonts w:ascii="標楷體" w:eastAsia="標楷體" w:hAnsi="標楷體"/>
              </w:rPr>
            </w:pPr>
          </w:p>
        </w:tc>
        <w:tc>
          <w:tcPr>
            <w:tcW w:w="1643" w:type="pct"/>
          </w:tcPr>
          <w:p w14:paraId="4E6CAE9B" w14:textId="77777777" w:rsidR="00E24265" w:rsidRDefault="00E24265" w:rsidP="005F76AD">
            <w:pPr>
              <w:rPr>
                <w:rFonts w:ascii="標楷體" w:eastAsia="標楷體" w:hAnsi="標楷體"/>
              </w:rPr>
            </w:pPr>
            <w:r w:rsidRPr="00CC4F3B">
              <w:rPr>
                <w:rFonts w:ascii="標楷體" w:eastAsia="標楷體" w:hAnsi="標楷體" w:hint="eastAsia"/>
              </w:rPr>
              <w:t>1:新增</w:t>
            </w:r>
          </w:p>
          <w:p w14:paraId="3A734EB8" w14:textId="77777777" w:rsidR="00E24265" w:rsidRPr="00615D4B" w:rsidRDefault="00E24265" w:rsidP="005F76AD">
            <w:pPr>
              <w:rPr>
                <w:rFonts w:ascii="標楷體" w:eastAsia="標楷體" w:hAnsi="標楷體"/>
              </w:rPr>
            </w:pPr>
            <w:r w:rsidRPr="00CC4F3B">
              <w:rPr>
                <w:rFonts w:ascii="標楷體" w:eastAsia="標楷體" w:hAnsi="標楷體" w:hint="eastAsia"/>
              </w:rPr>
              <w:t>2:異動</w:t>
            </w:r>
          </w:p>
        </w:tc>
      </w:tr>
      <w:tr w:rsidR="00E24265" w:rsidRPr="00615D4B" w14:paraId="633A55A4" w14:textId="77777777" w:rsidTr="005F76AD">
        <w:trPr>
          <w:trHeight w:val="291"/>
          <w:jc w:val="center"/>
        </w:trPr>
        <w:tc>
          <w:tcPr>
            <w:tcW w:w="219" w:type="pct"/>
          </w:tcPr>
          <w:p w14:paraId="2F390E0B"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3ADC7ADD" w14:textId="77777777" w:rsidR="00E24265" w:rsidRPr="00615D4B" w:rsidRDefault="00E24265" w:rsidP="005F76AD">
            <w:pPr>
              <w:rPr>
                <w:rFonts w:ascii="標楷體" w:eastAsia="標楷體" w:hAnsi="標楷體"/>
              </w:rPr>
            </w:pPr>
            <w:r w:rsidRPr="00713ED8">
              <w:rPr>
                <w:rFonts w:ascii="標楷體" w:eastAsia="標楷體" w:hAnsi="標楷體" w:hint="eastAsia"/>
              </w:rPr>
              <w:t>債務人IDN</w:t>
            </w:r>
          </w:p>
        </w:tc>
        <w:tc>
          <w:tcPr>
            <w:tcW w:w="624" w:type="pct"/>
          </w:tcPr>
          <w:p w14:paraId="376232F9" w14:textId="77777777" w:rsidR="00E24265" w:rsidRPr="00615D4B" w:rsidRDefault="00E24265" w:rsidP="005F76AD">
            <w:pPr>
              <w:rPr>
                <w:rFonts w:ascii="標楷體" w:eastAsia="標楷體" w:hAnsi="標楷體"/>
              </w:rPr>
            </w:pPr>
          </w:p>
        </w:tc>
        <w:tc>
          <w:tcPr>
            <w:tcW w:w="624" w:type="pct"/>
          </w:tcPr>
          <w:p w14:paraId="4D4A4742" w14:textId="77777777" w:rsidR="00E24265" w:rsidRPr="00615D4B" w:rsidRDefault="00E24265" w:rsidP="005F76AD">
            <w:pPr>
              <w:rPr>
                <w:rFonts w:ascii="標楷體" w:eastAsia="標楷體" w:hAnsi="標楷體"/>
              </w:rPr>
            </w:pPr>
          </w:p>
        </w:tc>
        <w:tc>
          <w:tcPr>
            <w:tcW w:w="537" w:type="pct"/>
          </w:tcPr>
          <w:p w14:paraId="359C8FC9" w14:textId="77777777" w:rsidR="00E24265" w:rsidRPr="00615D4B" w:rsidRDefault="00E24265" w:rsidP="005F76AD">
            <w:pPr>
              <w:rPr>
                <w:rFonts w:ascii="標楷體" w:eastAsia="標楷體" w:hAnsi="標楷體"/>
              </w:rPr>
            </w:pPr>
          </w:p>
        </w:tc>
        <w:tc>
          <w:tcPr>
            <w:tcW w:w="299" w:type="pct"/>
          </w:tcPr>
          <w:p w14:paraId="5244DF92" w14:textId="77777777" w:rsidR="00E24265" w:rsidRPr="00615D4B" w:rsidRDefault="00E24265" w:rsidP="005F76AD">
            <w:pPr>
              <w:rPr>
                <w:rFonts w:ascii="標楷體" w:eastAsia="標楷體" w:hAnsi="標楷體"/>
              </w:rPr>
            </w:pPr>
          </w:p>
        </w:tc>
        <w:tc>
          <w:tcPr>
            <w:tcW w:w="299" w:type="pct"/>
          </w:tcPr>
          <w:p w14:paraId="3741BDCE" w14:textId="77777777" w:rsidR="00E24265" w:rsidRPr="00615D4B" w:rsidRDefault="00E24265" w:rsidP="005F76AD">
            <w:pPr>
              <w:rPr>
                <w:rFonts w:ascii="標楷體" w:eastAsia="標楷體" w:hAnsi="標楷體"/>
              </w:rPr>
            </w:pPr>
          </w:p>
        </w:tc>
        <w:tc>
          <w:tcPr>
            <w:tcW w:w="1643" w:type="pct"/>
          </w:tcPr>
          <w:p w14:paraId="701B5289" w14:textId="77777777" w:rsidR="00E24265" w:rsidRPr="00615D4B" w:rsidRDefault="00E24265" w:rsidP="005F76AD">
            <w:pPr>
              <w:rPr>
                <w:rFonts w:ascii="標楷體" w:eastAsia="標楷體" w:hAnsi="標楷體"/>
              </w:rPr>
            </w:pPr>
          </w:p>
        </w:tc>
      </w:tr>
      <w:tr w:rsidR="00E24265" w:rsidRPr="00615D4B" w14:paraId="592F9975" w14:textId="77777777" w:rsidTr="005F76AD">
        <w:trPr>
          <w:trHeight w:val="291"/>
          <w:jc w:val="center"/>
        </w:trPr>
        <w:tc>
          <w:tcPr>
            <w:tcW w:w="219" w:type="pct"/>
          </w:tcPr>
          <w:p w14:paraId="4FF468CB"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6E650305" w14:textId="77777777" w:rsidR="00E24265" w:rsidRPr="00615D4B" w:rsidRDefault="00E24265" w:rsidP="005F76AD">
            <w:pPr>
              <w:rPr>
                <w:rFonts w:ascii="標楷體" w:eastAsia="標楷體" w:hAnsi="標楷體"/>
              </w:rPr>
            </w:pPr>
            <w:r w:rsidRPr="00713ED8">
              <w:rPr>
                <w:rFonts w:ascii="標楷體" w:eastAsia="標楷體" w:hAnsi="標楷體" w:hint="eastAsia"/>
              </w:rPr>
              <w:t>報送單位代號</w:t>
            </w:r>
          </w:p>
        </w:tc>
        <w:tc>
          <w:tcPr>
            <w:tcW w:w="624" w:type="pct"/>
          </w:tcPr>
          <w:p w14:paraId="3431B766" w14:textId="77777777" w:rsidR="00E24265" w:rsidRPr="00615D4B" w:rsidRDefault="00E24265" w:rsidP="005F76AD">
            <w:pPr>
              <w:rPr>
                <w:rFonts w:ascii="標楷體" w:eastAsia="標楷體" w:hAnsi="標楷體"/>
              </w:rPr>
            </w:pPr>
          </w:p>
        </w:tc>
        <w:tc>
          <w:tcPr>
            <w:tcW w:w="624" w:type="pct"/>
          </w:tcPr>
          <w:p w14:paraId="7255A323" w14:textId="77777777" w:rsidR="00E24265" w:rsidRPr="00615D4B" w:rsidRDefault="00E24265" w:rsidP="005F76AD">
            <w:pPr>
              <w:rPr>
                <w:rFonts w:ascii="標楷體" w:eastAsia="標楷體" w:hAnsi="標楷體"/>
              </w:rPr>
            </w:pPr>
          </w:p>
        </w:tc>
        <w:tc>
          <w:tcPr>
            <w:tcW w:w="537" w:type="pct"/>
          </w:tcPr>
          <w:p w14:paraId="5A6062CF" w14:textId="77777777" w:rsidR="00E24265" w:rsidRPr="00615D4B" w:rsidRDefault="00E24265" w:rsidP="005F76AD">
            <w:pPr>
              <w:rPr>
                <w:rFonts w:ascii="標楷體" w:eastAsia="標楷體" w:hAnsi="標楷體"/>
              </w:rPr>
            </w:pPr>
          </w:p>
        </w:tc>
        <w:tc>
          <w:tcPr>
            <w:tcW w:w="299" w:type="pct"/>
          </w:tcPr>
          <w:p w14:paraId="3EBB8B05" w14:textId="77777777" w:rsidR="00E24265" w:rsidRPr="00615D4B" w:rsidRDefault="00E24265" w:rsidP="005F76AD">
            <w:pPr>
              <w:rPr>
                <w:rFonts w:ascii="標楷體" w:eastAsia="標楷體" w:hAnsi="標楷體"/>
              </w:rPr>
            </w:pPr>
          </w:p>
        </w:tc>
        <w:tc>
          <w:tcPr>
            <w:tcW w:w="299" w:type="pct"/>
          </w:tcPr>
          <w:p w14:paraId="3BD12744" w14:textId="77777777" w:rsidR="00E24265" w:rsidRPr="00615D4B" w:rsidRDefault="00E24265" w:rsidP="005F76AD">
            <w:pPr>
              <w:rPr>
                <w:rFonts w:ascii="標楷體" w:eastAsia="標楷體" w:hAnsi="標楷體"/>
              </w:rPr>
            </w:pPr>
          </w:p>
        </w:tc>
        <w:tc>
          <w:tcPr>
            <w:tcW w:w="1643" w:type="pct"/>
          </w:tcPr>
          <w:p w14:paraId="61DC3D7C" w14:textId="77777777" w:rsidR="00E24265" w:rsidRPr="00615D4B" w:rsidRDefault="00E24265" w:rsidP="005F76AD">
            <w:pPr>
              <w:rPr>
                <w:rFonts w:ascii="標楷體" w:eastAsia="標楷體" w:hAnsi="標楷體"/>
              </w:rPr>
            </w:pPr>
          </w:p>
        </w:tc>
      </w:tr>
      <w:tr w:rsidR="00E24265" w:rsidRPr="00615D4B" w14:paraId="6995EC5E" w14:textId="77777777" w:rsidTr="005F76AD">
        <w:trPr>
          <w:trHeight w:val="291"/>
          <w:jc w:val="center"/>
        </w:trPr>
        <w:tc>
          <w:tcPr>
            <w:tcW w:w="219" w:type="pct"/>
          </w:tcPr>
          <w:p w14:paraId="121F0E6D"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4C7914CF" w14:textId="77777777" w:rsidR="00E24265" w:rsidRPr="00615D4B" w:rsidRDefault="00E24265" w:rsidP="005F76AD">
            <w:pPr>
              <w:rPr>
                <w:rFonts w:ascii="標楷體" w:eastAsia="標楷體" w:hAnsi="標楷體"/>
              </w:rPr>
            </w:pPr>
            <w:r w:rsidRPr="00713ED8">
              <w:rPr>
                <w:rFonts w:ascii="標楷體" w:eastAsia="標楷體" w:hAnsi="標楷體" w:hint="eastAsia"/>
              </w:rPr>
              <w:t>協商申請日</w:t>
            </w:r>
          </w:p>
        </w:tc>
        <w:tc>
          <w:tcPr>
            <w:tcW w:w="624" w:type="pct"/>
          </w:tcPr>
          <w:p w14:paraId="5C201F4A" w14:textId="77777777" w:rsidR="00E24265" w:rsidRPr="00615D4B" w:rsidRDefault="00E24265" w:rsidP="005F76AD">
            <w:pPr>
              <w:rPr>
                <w:rFonts w:ascii="標楷體" w:eastAsia="標楷體" w:hAnsi="標楷體"/>
              </w:rPr>
            </w:pPr>
          </w:p>
        </w:tc>
        <w:tc>
          <w:tcPr>
            <w:tcW w:w="624" w:type="pct"/>
          </w:tcPr>
          <w:p w14:paraId="575D4EC5" w14:textId="77777777" w:rsidR="00E24265" w:rsidRPr="00615D4B" w:rsidRDefault="00E24265" w:rsidP="005F76AD">
            <w:pPr>
              <w:rPr>
                <w:rFonts w:ascii="標楷體" w:eastAsia="標楷體" w:hAnsi="標楷體"/>
              </w:rPr>
            </w:pPr>
          </w:p>
        </w:tc>
        <w:tc>
          <w:tcPr>
            <w:tcW w:w="537" w:type="pct"/>
          </w:tcPr>
          <w:p w14:paraId="31A3C332" w14:textId="77777777" w:rsidR="00E24265" w:rsidRPr="00615D4B" w:rsidRDefault="00E24265" w:rsidP="005F76AD">
            <w:pPr>
              <w:rPr>
                <w:rFonts w:ascii="標楷體" w:eastAsia="標楷體" w:hAnsi="標楷體"/>
              </w:rPr>
            </w:pPr>
          </w:p>
        </w:tc>
        <w:tc>
          <w:tcPr>
            <w:tcW w:w="299" w:type="pct"/>
          </w:tcPr>
          <w:p w14:paraId="728410A8" w14:textId="77777777" w:rsidR="00E24265" w:rsidRPr="00615D4B" w:rsidRDefault="00E24265" w:rsidP="005F76AD">
            <w:pPr>
              <w:rPr>
                <w:rFonts w:ascii="標楷體" w:eastAsia="標楷體" w:hAnsi="標楷體"/>
              </w:rPr>
            </w:pPr>
          </w:p>
        </w:tc>
        <w:tc>
          <w:tcPr>
            <w:tcW w:w="299" w:type="pct"/>
          </w:tcPr>
          <w:p w14:paraId="4F7FDF69" w14:textId="77777777" w:rsidR="00E24265" w:rsidRPr="00615D4B" w:rsidRDefault="00E24265" w:rsidP="005F76AD">
            <w:pPr>
              <w:rPr>
                <w:rFonts w:ascii="標楷體" w:eastAsia="標楷體" w:hAnsi="標楷體"/>
              </w:rPr>
            </w:pPr>
          </w:p>
        </w:tc>
        <w:tc>
          <w:tcPr>
            <w:tcW w:w="1643" w:type="pct"/>
          </w:tcPr>
          <w:p w14:paraId="77AAAC03" w14:textId="77777777" w:rsidR="00E24265" w:rsidRPr="00615D4B" w:rsidRDefault="00E24265" w:rsidP="005F76AD">
            <w:pPr>
              <w:rPr>
                <w:rFonts w:ascii="標楷體" w:eastAsia="標楷體" w:hAnsi="標楷體"/>
              </w:rPr>
            </w:pPr>
          </w:p>
        </w:tc>
      </w:tr>
      <w:tr w:rsidR="00E24265" w:rsidRPr="00615D4B" w14:paraId="3F658DC2" w14:textId="77777777" w:rsidTr="005F76AD">
        <w:trPr>
          <w:trHeight w:val="291"/>
          <w:jc w:val="center"/>
        </w:trPr>
        <w:tc>
          <w:tcPr>
            <w:tcW w:w="219" w:type="pct"/>
          </w:tcPr>
          <w:p w14:paraId="3799C6F6"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172AC07"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同意報送債權機構代號1</w:t>
            </w:r>
          </w:p>
        </w:tc>
        <w:tc>
          <w:tcPr>
            <w:tcW w:w="624" w:type="pct"/>
          </w:tcPr>
          <w:p w14:paraId="473E4828" w14:textId="77777777" w:rsidR="00E24265" w:rsidRPr="00615D4B" w:rsidRDefault="00E24265" w:rsidP="005F76AD">
            <w:pPr>
              <w:rPr>
                <w:rFonts w:ascii="標楷體" w:eastAsia="標楷體" w:hAnsi="標楷體"/>
              </w:rPr>
            </w:pPr>
          </w:p>
        </w:tc>
        <w:tc>
          <w:tcPr>
            <w:tcW w:w="624" w:type="pct"/>
          </w:tcPr>
          <w:p w14:paraId="3B63088A" w14:textId="77777777" w:rsidR="00E24265" w:rsidRPr="00615D4B" w:rsidRDefault="00E24265" w:rsidP="005F76AD">
            <w:pPr>
              <w:rPr>
                <w:rFonts w:ascii="標楷體" w:eastAsia="標楷體" w:hAnsi="標楷體"/>
              </w:rPr>
            </w:pPr>
          </w:p>
        </w:tc>
        <w:tc>
          <w:tcPr>
            <w:tcW w:w="537" w:type="pct"/>
          </w:tcPr>
          <w:p w14:paraId="614B6016" w14:textId="77777777" w:rsidR="00E24265" w:rsidRPr="00615D4B" w:rsidRDefault="00E24265" w:rsidP="005F76AD">
            <w:pPr>
              <w:rPr>
                <w:rFonts w:ascii="標楷體" w:eastAsia="標楷體" w:hAnsi="標楷體"/>
              </w:rPr>
            </w:pPr>
          </w:p>
        </w:tc>
        <w:tc>
          <w:tcPr>
            <w:tcW w:w="299" w:type="pct"/>
          </w:tcPr>
          <w:p w14:paraId="23B2108C" w14:textId="77777777" w:rsidR="00E24265" w:rsidRPr="00615D4B" w:rsidRDefault="00E24265" w:rsidP="005F76AD">
            <w:pPr>
              <w:rPr>
                <w:rFonts w:ascii="標楷體" w:eastAsia="標楷體" w:hAnsi="標楷體"/>
              </w:rPr>
            </w:pPr>
          </w:p>
        </w:tc>
        <w:tc>
          <w:tcPr>
            <w:tcW w:w="299" w:type="pct"/>
          </w:tcPr>
          <w:p w14:paraId="01319B90" w14:textId="77777777" w:rsidR="00E24265" w:rsidRPr="00615D4B" w:rsidRDefault="00E24265" w:rsidP="005F76AD">
            <w:pPr>
              <w:rPr>
                <w:rFonts w:ascii="標楷體" w:eastAsia="標楷體" w:hAnsi="標楷體"/>
              </w:rPr>
            </w:pPr>
          </w:p>
        </w:tc>
        <w:tc>
          <w:tcPr>
            <w:tcW w:w="1643" w:type="pct"/>
          </w:tcPr>
          <w:p w14:paraId="6729887A" w14:textId="77777777" w:rsidR="00E24265" w:rsidRPr="00615D4B" w:rsidRDefault="00E24265" w:rsidP="005F76AD">
            <w:pPr>
              <w:rPr>
                <w:rFonts w:ascii="標楷體" w:eastAsia="標楷體" w:hAnsi="標楷體"/>
              </w:rPr>
            </w:pPr>
          </w:p>
        </w:tc>
      </w:tr>
      <w:tr w:rsidR="00E24265" w:rsidRPr="00615D4B" w14:paraId="4186A45D" w14:textId="77777777" w:rsidTr="005F76AD">
        <w:trPr>
          <w:trHeight w:val="291"/>
          <w:jc w:val="center"/>
        </w:trPr>
        <w:tc>
          <w:tcPr>
            <w:tcW w:w="219" w:type="pct"/>
          </w:tcPr>
          <w:p w14:paraId="35FC1DD3"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410F308"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同意報送檔案格式資料別1</w:t>
            </w:r>
          </w:p>
        </w:tc>
        <w:tc>
          <w:tcPr>
            <w:tcW w:w="624" w:type="pct"/>
          </w:tcPr>
          <w:p w14:paraId="39484968" w14:textId="77777777" w:rsidR="00E24265" w:rsidRPr="00615D4B" w:rsidRDefault="00E24265" w:rsidP="005F76AD">
            <w:pPr>
              <w:rPr>
                <w:rFonts w:ascii="標楷體" w:eastAsia="標楷體" w:hAnsi="標楷體"/>
              </w:rPr>
            </w:pPr>
          </w:p>
        </w:tc>
        <w:tc>
          <w:tcPr>
            <w:tcW w:w="624" w:type="pct"/>
          </w:tcPr>
          <w:p w14:paraId="2534E9E8" w14:textId="77777777" w:rsidR="00E24265" w:rsidRPr="00615D4B" w:rsidRDefault="00E24265" w:rsidP="005F76AD">
            <w:pPr>
              <w:rPr>
                <w:rFonts w:ascii="標楷體" w:eastAsia="標楷體" w:hAnsi="標楷體"/>
              </w:rPr>
            </w:pPr>
          </w:p>
        </w:tc>
        <w:tc>
          <w:tcPr>
            <w:tcW w:w="537" w:type="pct"/>
          </w:tcPr>
          <w:p w14:paraId="79FE3BED" w14:textId="77777777" w:rsidR="00E24265" w:rsidRPr="00615D4B" w:rsidRDefault="00E24265" w:rsidP="005F76AD">
            <w:pPr>
              <w:rPr>
                <w:rFonts w:ascii="標楷體" w:eastAsia="標楷體" w:hAnsi="標楷體"/>
              </w:rPr>
            </w:pPr>
          </w:p>
        </w:tc>
        <w:tc>
          <w:tcPr>
            <w:tcW w:w="299" w:type="pct"/>
          </w:tcPr>
          <w:p w14:paraId="294DDA5A" w14:textId="77777777" w:rsidR="00E24265" w:rsidRPr="00615D4B" w:rsidRDefault="00E24265" w:rsidP="005F76AD">
            <w:pPr>
              <w:rPr>
                <w:rFonts w:ascii="標楷體" w:eastAsia="標楷體" w:hAnsi="標楷體"/>
              </w:rPr>
            </w:pPr>
          </w:p>
        </w:tc>
        <w:tc>
          <w:tcPr>
            <w:tcW w:w="299" w:type="pct"/>
          </w:tcPr>
          <w:p w14:paraId="2ABE6DDD" w14:textId="77777777" w:rsidR="00E24265" w:rsidRPr="00615D4B" w:rsidRDefault="00E24265" w:rsidP="005F76AD">
            <w:pPr>
              <w:rPr>
                <w:rFonts w:ascii="標楷體" w:eastAsia="標楷體" w:hAnsi="標楷體"/>
              </w:rPr>
            </w:pPr>
          </w:p>
        </w:tc>
        <w:tc>
          <w:tcPr>
            <w:tcW w:w="1643" w:type="pct"/>
          </w:tcPr>
          <w:p w14:paraId="66896F7B" w14:textId="77777777" w:rsidR="00E24265" w:rsidRPr="00615D4B" w:rsidRDefault="00E24265" w:rsidP="005F76AD">
            <w:pPr>
              <w:rPr>
                <w:rFonts w:ascii="標楷體" w:eastAsia="標楷體" w:hAnsi="標楷體"/>
              </w:rPr>
            </w:pPr>
          </w:p>
        </w:tc>
      </w:tr>
      <w:tr w:rsidR="00E24265" w:rsidRPr="00615D4B" w14:paraId="38087F18" w14:textId="77777777" w:rsidTr="005F76AD">
        <w:trPr>
          <w:trHeight w:val="291"/>
          <w:jc w:val="center"/>
        </w:trPr>
        <w:tc>
          <w:tcPr>
            <w:tcW w:w="219" w:type="pct"/>
          </w:tcPr>
          <w:p w14:paraId="655C6617"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4C5662F"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同意報送債權機構代號</w:t>
            </w:r>
            <w:r>
              <w:rPr>
                <w:rFonts w:ascii="標楷體" w:eastAsia="標楷體" w:hAnsi="標楷體" w:hint="eastAsia"/>
              </w:rPr>
              <w:t>2</w:t>
            </w:r>
          </w:p>
        </w:tc>
        <w:tc>
          <w:tcPr>
            <w:tcW w:w="624" w:type="pct"/>
          </w:tcPr>
          <w:p w14:paraId="43EDED25" w14:textId="77777777" w:rsidR="00E24265" w:rsidRPr="00615D4B" w:rsidRDefault="00E24265" w:rsidP="005F76AD">
            <w:pPr>
              <w:rPr>
                <w:rFonts w:ascii="標楷體" w:eastAsia="標楷體" w:hAnsi="標楷體"/>
              </w:rPr>
            </w:pPr>
          </w:p>
        </w:tc>
        <w:tc>
          <w:tcPr>
            <w:tcW w:w="624" w:type="pct"/>
          </w:tcPr>
          <w:p w14:paraId="19AF76A4" w14:textId="77777777" w:rsidR="00E24265" w:rsidRPr="00615D4B" w:rsidRDefault="00E24265" w:rsidP="005F76AD">
            <w:pPr>
              <w:rPr>
                <w:rFonts w:ascii="標楷體" w:eastAsia="標楷體" w:hAnsi="標楷體"/>
              </w:rPr>
            </w:pPr>
          </w:p>
        </w:tc>
        <w:tc>
          <w:tcPr>
            <w:tcW w:w="537" w:type="pct"/>
          </w:tcPr>
          <w:p w14:paraId="7B672F04" w14:textId="77777777" w:rsidR="00E24265" w:rsidRPr="00615D4B" w:rsidRDefault="00E24265" w:rsidP="005F76AD">
            <w:pPr>
              <w:rPr>
                <w:rFonts w:ascii="標楷體" w:eastAsia="標楷體" w:hAnsi="標楷體"/>
              </w:rPr>
            </w:pPr>
          </w:p>
        </w:tc>
        <w:tc>
          <w:tcPr>
            <w:tcW w:w="299" w:type="pct"/>
          </w:tcPr>
          <w:p w14:paraId="4083AA8F" w14:textId="77777777" w:rsidR="00E24265" w:rsidRPr="00615D4B" w:rsidRDefault="00E24265" w:rsidP="005F76AD">
            <w:pPr>
              <w:rPr>
                <w:rFonts w:ascii="標楷體" w:eastAsia="標楷體" w:hAnsi="標楷體"/>
              </w:rPr>
            </w:pPr>
          </w:p>
        </w:tc>
        <w:tc>
          <w:tcPr>
            <w:tcW w:w="299" w:type="pct"/>
          </w:tcPr>
          <w:p w14:paraId="1632FE67" w14:textId="77777777" w:rsidR="00E24265" w:rsidRPr="00615D4B" w:rsidRDefault="00E24265" w:rsidP="005F76AD">
            <w:pPr>
              <w:rPr>
                <w:rFonts w:ascii="標楷體" w:eastAsia="標楷體" w:hAnsi="標楷體"/>
              </w:rPr>
            </w:pPr>
          </w:p>
        </w:tc>
        <w:tc>
          <w:tcPr>
            <w:tcW w:w="1643" w:type="pct"/>
          </w:tcPr>
          <w:p w14:paraId="3D566FB6" w14:textId="77777777" w:rsidR="00E24265" w:rsidRPr="00615D4B" w:rsidRDefault="00E24265" w:rsidP="005F76AD">
            <w:pPr>
              <w:rPr>
                <w:rFonts w:ascii="標楷體" w:eastAsia="標楷體" w:hAnsi="標楷體"/>
              </w:rPr>
            </w:pPr>
          </w:p>
        </w:tc>
      </w:tr>
      <w:tr w:rsidR="00E24265" w:rsidRPr="00615D4B" w14:paraId="74DE5351" w14:textId="77777777" w:rsidTr="005F76AD">
        <w:trPr>
          <w:trHeight w:val="291"/>
          <w:jc w:val="center"/>
        </w:trPr>
        <w:tc>
          <w:tcPr>
            <w:tcW w:w="219" w:type="pct"/>
          </w:tcPr>
          <w:p w14:paraId="39009DBA"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67AFB286"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同意報送檔案格式資料別</w:t>
            </w:r>
            <w:r>
              <w:rPr>
                <w:rFonts w:ascii="標楷體" w:eastAsia="標楷體" w:hAnsi="標楷體" w:hint="eastAsia"/>
              </w:rPr>
              <w:t>2</w:t>
            </w:r>
          </w:p>
        </w:tc>
        <w:tc>
          <w:tcPr>
            <w:tcW w:w="624" w:type="pct"/>
          </w:tcPr>
          <w:p w14:paraId="5A60A33B" w14:textId="77777777" w:rsidR="00E24265" w:rsidRPr="00615D4B" w:rsidRDefault="00E24265" w:rsidP="005F76AD">
            <w:pPr>
              <w:rPr>
                <w:rFonts w:ascii="標楷體" w:eastAsia="標楷體" w:hAnsi="標楷體"/>
              </w:rPr>
            </w:pPr>
          </w:p>
        </w:tc>
        <w:tc>
          <w:tcPr>
            <w:tcW w:w="624" w:type="pct"/>
          </w:tcPr>
          <w:p w14:paraId="4863057F" w14:textId="77777777" w:rsidR="00E24265" w:rsidRPr="00615D4B" w:rsidRDefault="00E24265" w:rsidP="005F76AD">
            <w:pPr>
              <w:rPr>
                <w:rFonts w:ascii="標楷體" w:eastAsia="標楷體" w:hAnsi="標楷體"/>
              </w:rPr>
            </w:pPr>
          </w:p>
        </w:tc>
        <w:tc>
          <w:tcPr>
            <w:tcW w:w="537" w:type="pct"/>
          </w:tcPr>
          <w:p w14:paraId="19D6A4AB" w14:textId="77777777" w:rsidR="00E24265" w:rsidRPr="00615D4B" w:rsidRDefault="00E24265" w:rsidP="005F76AD">
            <w:pPr>
              <w:rPr>
                <w:rFonts w:ascii="標楷體" w:eastAsia="標楷體" w:hAnsi="標楷體"/>
              </w:rPr>
            </w:pPr>
          </w:p>
        </w:tc>
        <w:tc>
          <w:tcPr>
            <w:tcW w:w="299" w:type="pct"/>
          </w:tcPr>
          <w:p w14:paraId="5A77EB31" w14:textId="77777777" w:rsidR="00E24265" w:rsidRPr="00615D4B" w:rsidRDefault="00E24265" w:rsidP="005F76AD">
            <w:pPr>
              <w:rPr>
                <w:rFonts w:ascii="標楷體" w:eastAsia="標楷體" w:hAnsi="標楷體"/>
              </w:rPr>
            </w:pPr>
          </w:p>
        </w:tc>
        <w:tc>
          <w:tcPr>
            <w:tcW w:w="299" w:type="pct"/>
          </w:tcPr>
          <w:p w14:paraId="4586A40C" w14:textId="77777777" w:rsidR="00E24265" w:rsidRPr="00615D4B" w:rsidRDefault="00E24265" w:rsidP="005F76AD">
            <w:pPr>
              <w:rPr>
                <w:rFonts w:ascii="標楷體" w:eastAsia="標楷體" w:hAnsi="標楷體"/>
              </w:rPr>
            </w:pPr>
          </w:p>
        </w:tc>
        <w:tc>
          <w:tcPr>
            <w:tcW w:w="1643" w:type="pct"/>
          </w:tcPr>
          <w:p w14:paraId="595033C1" w14:textId="77777777" w:rsidR="00E24265" w:rsidRPr="00615D4B" w:rsidRDefault="00E24265" w:rsidP="005F76AD">
            <w:pPr>
              <w:rPr>
                <w:rFonts w:ascii="標楷體" w:eastAsia="標楷體" w:hAnsi="標楷體"/>
              </w:rPr>
            </w:pPr>
          </w:p>
        </w:tc>
      </w:tr>
      <w:tr w:rsidR="00E24265" w:rsidRPr="00615D4B" w14:paraId="3BC39F6F" w14:textId="77777777" w:rsidTr="005F76AD">
        <w:trPr>
          <w:trHeight w:val="291"/>
          <w:jc w:val="center"/>
        </w:trPr>
        <w:tc>
          <w:tcPr>
            <w:tcW w:w="219" w:type="pct"/>
          </w:tcPr>
          <w:p w14:paraId="102F5353"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029C453D"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同意報送債權機構代號</w:t>
            </w:r>
            <w:r>
              <w:rPr>
                <w:rFonts w:ascii="標楷體" w:eastAsia="標楷體" w:hAnsi="標楷體" w:hint="eastAsia"/>
              </w:rPr>
              <w:t>3</w:t>
            </w:r>
          </w:p>
        </w:tc>
        <w:tc>
          <w:tcPr>
            <w:tcW w:w="624" w:type="pct"/>
          </w:tcPr>
          <w:p w14:paraId="4018DD79" w14:textId="77777777" w:rsidR="00E24265" w:rsidRPr="00615D4B" w:rsidRDefault="00E24265" w:rsidP="005F76AD">
            <w:pPr>
              <w:rPr>
                <w:rFonts w:ascii="標楷體" w:eastAsia="標楷體" w:hAnsi="標楷體"/>
              </w:rPr>
            </w:pPr>
          </w:p>
        </w:tc>
        <w:tc>
          <w:tcPr>
            <w:tcW w:w="624" w:type="pct"/>
          </w:tcPr>
          <w:p w14:paraId="14F53A29" w14:textId="77777777" w:rsidR="00E24265" w:rsidRPr="00615D4B" w:rsidRDefault="00E24265" w:rsidP="005F76AD">
            <w:pPr>
              <w:rPr>
                <w:rFonts w:ascii="標楷體" w:eastAsia="標楷體" w:hAnsi="標楷體"/>
              </w:rPr>
            </w:pPr>
          </w:p>
        </w:tc>
        <w:tc>
          <w:tcPr>
            <w:tcW w:w="537" w:type="pct"/>
          </w:tcPr>
          <w:p w14:paraId="1EC50127" w14:textId="77777777" w:rsidR="00E24265" w:rsidRPr="00615D4B" w:rsidRDefault="00E24265" w:rsidP="005F76AD">
            <w:pPr>
              <w:rPr>
                <w:rFonts w:ascii="標楷體" w:eastAsia="標楷體" w:hAnsi="標楷體"/>
              </w:rPr>
            </w:pPr>
          </w:p>
        </w:tc>
        <w:tc>
          <w:tcPr>
            <w:tcW w:w="299" w:type="pct"/>
          </w:tcPr>
          <w:p w14:paraId="06C9E8DF" w14:textId="77777777" w:rsidR="00E24265" w:rsidRPr="00615D4B" w:rsidRDefault="00E24265" w:rsidP="005F76AD">
            <w:pPr>
              <w:rPr>
                <w:rFonts w:ascii="標楷體" w:eastAsia="標楷體" w:hAnsi="標楷體"/>
              </w:rPr>
            </w:pPr>
          </w:p>
        </w:tc>
        <w:tc>
          <w:tcPr>
            <w:tcW w:w="299" w:type="pct"/>
          </w:tcPr>
          <w:p w14:paraId="0AF7733B" w14:textId="77777777" w:rsidR="00E24265" w:rsidRPr="00615D4B" w:rsidRDefault="00E24265" w:rsidP="005F76AD">
            <w:pPr>
              <w:rPr>
                <w:rFonts w:ascii="標楷體" w:eastAsia="標楷體" w:hAnsi="標楷體"/>
              </w:rPr>
            </w:pPr>
          </w:p>
        </w:tc>
        <w:tc>
          <w:tcPr>
            <w:tcW w:w="1643" w:type="pct"/>
          </w:tcPr>
          <w:p w14:paraId="520C4519" w14:textId="77777777" w:rsidR="00E24265" w:rsidRPr="00615D4B" w:rsidRDefault="00E24265" w:rsidP="005F76AD">
            <w:pPr>
              <w:rPr>
                <w:rFonts w:ascii="標楷體" w:eastAsia="標楷體" w:hAnsi="標楷體"/>
              </w:rPr>
            </w:pPr>
          </w:p>
        </w:tc>
      </w:tr>
      <w:tr w:rsidR="00E24265" w:rsidRPr="00615D4B" w14:paraId="377C9A5B" w14:textId="77777777" w:rsidTr="005F76AD">
        <w:trPr>
          <w:trHeight w:val="291"/>
          <w:jc w:val="center"/>
        </w:trPr>
        <w:tc>
          <w:tcPr>
            <w:tcW w:w="219" w:type="pct"/>
          </w:tcPr>
          <w:p w14:paraId="5AC82683"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4B7A4A7A"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同意報送檔案格式資料別</w:t>
            </w:r>
            <w:r>
              <w:rPr>
                <w:rFonts w:ascii="標楷體" w:eastAsia="標楷體" w:hAnsi="標楷體" w:hint="eastAsia"/>
              </w:rPr>
              <w:t>3</w:t>
            </w:r>
          </w:p>
        </w:tc>
        <w:tc>
          <w:tcPr>
            <w:tcW w:w="624" w:type="pct"/>
          </w:tcPr>
          <w:p w14:paraId="2D8810D3" w14:textId="77777777" w:rsidR="00E24265" w:rsidRPr="00615D4B" w:rsidRDefault="00E24265" w:rsidP="005F76AD">
            <w:pPr>
              <w:rPr>
                <w:rFonts w:ascii="標楷體" w:eastAsia="標楷體" w:hAnsi="標楷體"/>
              </w:rPr>
            </w:pPr>
          </w:p>
        </w:tc>
        <w:tc>
          <w:tcPr>
            <w:tcW w:w="624" w:type="pct"/>
          </w:tcPr>
          <w:p w14:paraId="57FA34B6" w14:textId="77777777" w:rsidR="00E24265" w:rsidRPr="00615D4B" w:rsidRDefault="00E24265" w:rsidP="005F76AD">
            <w:pPr>
              <w:rPr>
                <w:rFonts w:ascii="標楷體" w:eastAsia="標楷體" w:hAnsi="標楷體"/>
              </w:rPr>
            </w:pPr>
          </w:p>
        </w:tc>
        <w:tc>
          <w:tcPr>
            <w:tcW w:w="537" w:type="pct"/>
          </w:tcPr>
          <w:p w14:paraId="34C4FD97" w14:textId="77777777" w:rsidR="00E24265" w:rsidRPr="00615D4B" w:rsidRDefault="00E24265" w:rsidP="005F76AD">
            <w:pPr>
              <w:rPr>
                <w:rFonts w:ascii="標楷體" w:eastAsia="標楷體" w:hAnsi="標楷體"/>
              </w:rPr>
            </w:pPr>
          </w:p>
        </w:tc>
        <w:tc>
          <w:tcPr>
            <w:tcW w:w="299" w:type="pct"/>
          </w:tcPr>
          <w:p w14:paraId="04414AAC" w14:textId="77777777" w:rsidR="00E24265" w:rsidRPr="00615D4B" w:rsidRDefault="00E24265" w:rsidP="005F76AD">
            <w:pPr>
              <w:rPr>
                <w:rFonts w:ascii="標楷體" w:eastAsia="標楷體" w:hAnsi="標楷體"/>
              </w:rPr>
            </w:pPr>
          </w:p>
        </w:tc>
        <w:tc>
          <w:tcPr>
            <w:tcW w:w="299" w:type="pct"/>
          </w:tcPr>
          <w:p w14:paraId="57DA6088" w14:textId="77777777" w:rsidR="00E24265" w:rsidRPr="00615D4B" w:rsidRDefault="00E24265" w:rsidP="005F76AD">
            <w:pPr>
              <w:rPr>
                <w:rFonts w:ascii="標楷體" w:eastAsia="標楷體" w:hAnsi="標楷體"/>
              </w:rPr>
            </w:pPr>
          </w:p>
        </w:tc>
        <w:tc>
          <w:tcPr>
            <w:tcW w:w="1643" w:type="pct"/>
          </w:tcPr>
          <w:p w14:paraId="6FB61626" w14:textId="77777777" w:rsidR="00E24265" w:rsidRPr="00615D4B" w:rsidRDefault="00E24265" w:rsidP="005F76AD">
            <w:pPr>
              <w:rPr>
                <w:rFonts w:ascii="標楷體" w:eastAsia="標楷體" w:hAnsi="標楷體"/>
              </w:rPr>
            </w:pPr>
          </w:p>
        </w:tc>
      </w:tr>
      <w:tr w:rsidR="00E24265" w:rsidRPr="00615D4B" w14:paraId="07AF6BDC" w14:textId="77777777" w:rsidTr="005F76AD">
        <w:trPr>
          <w:trHeight w:val="291"/>
          <w:jc w:val="center"/>
        </w:trPr>
        <w:tc>
          <w:tcPr>
            <w:tcW w:w="219" w:type="pct"/>
          </w:tcPr>
          <w:p w14:paraId="423A53EC"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52B26DC8"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同意報送債權機構代號</w:t>
            </w:r>
            <w:r>
              <w:rPr>
                <w:rFonts w:ascii="標楷體" w:eastAsia="標楷體" w:hAnsi="標楷體" w:hint="eastAsia"/>
              </w:rPr>
              <w:t>4</w:t>
            </w:r>
          </w:p>
        </w:tc>
        <w:tc>
          <w:tcPr>
            <w:tcW w:w="624" w:type="pct"/>
          </w:tcPr>
          <w:p w14:paraId="222A84D3" w14:textId="77777777" w:rsidR="00E24265" w:rsidRPr="00615D4B" w:rsidRDefault="00E24265" w:rsidP="005F76AD">
            <w:pPr>
              <w:rPr>
                <w:rFonts w:ascii="標楷體" w:eastAsia="標楷體" w:hAnsi="標楷體"/>
              </w:rPr>
            </w:pPr>
          </w:p>
        </w:tc>
        <w:tc>
          <w:tcPr>
            <w:tcW w:w="624" w:type="pct"/>
          </w:tcPr>
          <w:p w14:paraId="54364D18" w14:textId="77777777" w:rsidR="00E24265" w:rsidRPr="00615D4B" w:rsidRDefault="00E24265" w:rsidP="005F76AD">
            <w:pPr>
              <w:rPr>
                <w:rFonts w:ascii="標楷體" w:eastAsia="標楷體" w:hAnsi="標楷體"/>
              </w:rPr>
            </w:pPr>
          </w:p>
        </w:tc>
        <w:tc>
          <w:tcPr>
            <w:tcW w:w="537" w:type="pct"/>
          </w:tcPr>
          <w:p w14:paraId="423885A2" w14:textId="77777777" w:rsidR="00E24265" w:rsidRPr="00615D4B" w:rsidRDefault="00E24265" w:rsidP="005F76AD">
            <w:pPr>
              <w:rPr>
                <w:rFonts w:ascii="標楷體" w:eastAsia="標楷體" w:hAnsi="標楷體"/>
              </w:rPr>
            </w:pPr>
          </w:p>
        </w:tc>
        <w:tc>
          <w:tcPr>
            <w:tcW w:w="299" w:type="pct"/>
          </w:tcPr>
          <w:p w14:paraId="0D6B719E" w14:textId="77777777" w:rsidR="00E24265" w:rsidRPr="00615D4B" w:rsidRDefault="00E24265" w:rsidP="005F76AD">
            <w:pPr>
              <w:rPr>
                <w:rFonts w:ascii="標楷體" w:eastAsia="標楷體" w:hAnsi="標楷體"/>
              </w:rPr>
            </w:pPr>
          </w:p>
        </w:tc>
        <w:tc>
          <w:tcPr>
            <w:tcW w:w="299" w:type="pct"/>
          </w:tcPr>
          <w:p w14:paraId="6DF28519" w14:textId="77777777" w:rsidR="00E24265" w:rsidRPr="00615D4B" w:rsidRDefault="00E24265" w:rsidP="005F76AD">
            <w:pPr>
              <w:rPr>
                <w:rFonts w:ascii="標楷體" w:eastAsia="標楷體" w:hAnsi="標楷體"/>
              </w:rPr>
            </w:pPr>
          </w:p>
        </w:tc>
        <w:tc>
          <w:tcPr>
            <w:tcW w:w="1643" w:type="pct"/>
          </w:tcPr>
          <w:p w14:paraId="0BE913F6" w14:textId="77777777" w:rsidR="00E24265" w:rsidRPr="00615D4B" w:rsidRDefault="00E24265" w:rsidP="005F76AD">
            <w:pPr>
              <w:rPr>
                <w:rFonts w:ascii="標楷體" w:eastAsia="標楷體" w:hAnsi="標楷體"/>
              </w:rPr>
            </w:pPr>
          </w:p>
        </w:tc>
      </w:tr>
      <w:tr w:rsidR="00E24265" w:rsidRPr="00615D4B" w14:paraId="0E6209AC" w14:textId="77777777" w:rsidTr="005F76AD">
        <w:trPr>
          <w:trHeight w:val="291"/>
          <w:jc w:val="center"/>
        </w:trPr>
        <w:tc>
          <w:tcPr>
            <w:tcW w:w="219" w:type="pct"/>
          </w:tcPr>
          <w:p w14:paraId="6FC97FD5"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039EEF7"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同意報送檔案格式資料別</w:t>
            </w:r>
            <w:r>
              <w:rPr>
                <w:rFonts w:ascii="標楷體" w:eastAsia="標楷體" w:hAnsi="標楷體" w:hint="eastAsia"/>
              </w:rPr>
              <w:t>4</w:t>
            </w:r>
          </w:p>
        </w:tc>
        <w:tc>
          <w:tcPr>
            <w:tcW w:w="624" w:type="pct"/>
          </w:tcPr>
          <w:p w14:paraId="69913273" w14:textId="77777777" w:rsidR="00E24265" w:rsidRPr="00615D4B" w:rsidRDefault="00E24265" w:rsidP="005F76AD">
            <w:pPr>
              <w:rPr>
                <w:rFonts w:ascii="標楷體" w:eastAsia="標楷體" w:hAnsi="標楷體"/>
              </w:rPr>
            </w:pPr>
          </w:p>
        </w:tc>
        <w:tc>
          <w:tcPr>
            <w:tcW w:w="624" w:type="pct"/>
          </w:tcPr>
          <w:p w14:paraId="024952E1" w14:textId="77777777" w:rsidR="00E24265" w:rsidRPr="00615D4B" w:rsidRDefault="00E24265" w:rsidP="005F76AD">
            <w:pPr>
              <w:rPr>
                <w:rFonts w:ascii="標楷體" w:eastAsia="標楷體" w:hAnsi="標楷體"/>
              </w:rPr>
            </w:pPr>
          </w:p>
        </w:tc>
        <w:tc>
          <w:tcPr>
            <w:tcW w:w="537" w:type="pct"/>
          </w:tcPr>
          <w:p w14:paraId="51FD20D5" w14:textId="77777777" w:rsidR="00E24265" w:rsidRPr="00615D4B" w:rsidRDefault="00E24265" w:rsidP="005F76AD">
            <w:pPr>
              <w:rPr>
                <w:rFonts w:ascii="標楷體" w:eastAsia="標楷體" w:hAnsi="標楷體"/>
              </w:rPr>
            </w:pPr>
          </w:p>
        </w:tc>
        <w:tc>
          <w:tcPr>
            <w:tcW w:w="299" w:type="pct"/>
          </w:tcPr>
          <w:p w14:paraId="76E173D4" w14:textId="77777777" w:rsidR="00E24265" w:rsidRPr="00615D4B" w:rsidRDefault="00E24265" w:rsidP="005F76AD">
            <w:pPr>
              <w:rPr>
                <w:rFonts w:ascii="標楷體" w:eastAsia="標楷體" w:hAnsi="標楷體"/>
              </w:rPr>
            </w:pPr>
          </w:p>
        </w:tc>
        <w:tc>
          <w:tcPr>
            <w:tcW w:w="299" w:type="pct"/>
          </w:tcPr>
          <w:p w14:paraId="422584CD" w14:textId="77777777" w:rsidR="00E24265" w:rsidRPr="00615D4B" w:rsidRDefault="00E24265" w:rsidP="005F76AD">
            <w:pPr>
              <w:rPr>
                <w:rFonts w:ascii="標楷體" w:eastAsia="標楷體" w:hAnsi="標楷體"/>
              </w:rPr>
            </w:pPr>
          </w:p>
        </w:tc>
        <w:tc>
          <w:tcPr>
            <w:tcW w:w="1643" w:type="pct"/>
          </w:tcPr>
          <w:p w14:paraId="34647ED2" w14:textId="77777777" w:rsidR="00E24265" w:rsidRPr="00615D4B" w:rsidRDefault="00E24265" w:rsidP="005F76AD">
            <w:pPr>
              <w:rPr>
                <w:rFonts w:ascii="標楷體" w:eastAsia="標楷體" w:hAnsi="標楷體"/>
              </w:rPr>
            </w:pPr>
          </w:p>
        </w:tc>
      </w:tr>
      <w:tr w:rsidR="00E24265" w:rsidRPr="00615D4B" w14:paraId="64CD8D08" w14:textId="77777777" w:rsidTr="005F76AD">
        <w:trPr>
          <w:trHeight w:val="291"/>
          <w:jc w:val="center"/>
        </w:trPr>
        <w:tc>
          <w:tcPr>
            <w:tcW w:w="219" w:type="pct"/>
          </w:tcPr>
          <w:p w14:paraId="6219B49E"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0F3306E4"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同意報送債權機構代號</w:t>
            </w:r>
            <w:r>
              <w:rPr>
                <w:rFonts w:ascii="標楷體" w:eastAsia="標楷體" w:hAnsi="標楷體" w:hint="eastAsia"/>
              </w:rPr>
              <w:t>5</w:t>
            </w:r>
          </w:p>
        </w:tc>
        <w:tc>
          <w:tcPr>
            <w:tcW w:w="624" w:type="pct"/>
          </w:tcPr>
          <w:p w14:paraId="339C051D" w14:textId="77777777" w:rsidR="00E24265" w:rsidRPr="00615D4B" w:rsidRDefault="00E24265" w:rsidP="005F76AD">
            <w:pPr>
              <w:rPr>
                <w:rFonts w:ascii="標楷體" w:eastAsia="標楷體" w:hAnsi="標楷體"/>
              </w:rPr>
            </w:pPr>
          </w:p>
        </w:tc>
        <w:tc>
          <w:tcPr>
            <w:tcW w:w="624" w:type="pct"/>
          </w:tcPr>
          <w:p w14:paraId="037CEA6D" w14:textId="77777777" w:rsidR="00E24265" w:rsidRPr="00615D4B" w:rsidRDefault="00E24265" w:rsidP="005F76AD">
            <w:pPr>
              <w:rPr>
                <w:rFonts w:ascii="標楷體" w:eastAsia="標楷體" w:hAnsi="標楷體"/>
              </w:rPr>
            </w:pPr>
          </w:p>
        </w:tc>
        <w:tc>
          <w:tcPr>
            <w:tcW w:w="537" w:type="pct"/>
          </w:tcPr>
          <w:p w14:paraId="6A3A169C" w14:textId="77777777" w:rsidR="00E24265" w:rsidRPr="00615D4B" w:rsidRDefault="00E24265" w:rsidP="005F76AD">
            <w:pPr>
              <w:rPr>
                <w:rFonts w:ascii="標楷體" w:eastAsia="標楷體" w:hAnsi="標楷體"/>
              </w:rPr>
            </w:pPr>
          </w:p>
        </w:tc>
        <w:tc>
          <w:tcPr>
            <w:tcW w:w="299" w:type="pct"/>
          </w:tcPr>
          <w:p w14:paraId="518255A8" w14:textId="77777777" w:rsidR="00E24265" w:rsidRPr="00615D4B" w:rsidRDefault="00E24265" w:rsidP="005F76AD">
            <w:pPr>
              <w:rPr>
                <w:rFonts w:ascii="標楷體" w:eastAsia="標楷體" w:hAnsi="標楷體"/>
              </w:rPr>
            </w:pPr>
          </w:p>
        </w:tc>
        <w:tc>
          <w:tcPr>
            <w:tcW w:w="299" w:type="pct"/>
          </w:tcPr>
          <w:p w14:paraId="101CF8F5" w14:textId="77777777" w:rsidR="00E24265" w:rsidRPr="00615D4B" w:rsidRDefault="00E24265" w:rsidP="005F76AD">
            <w:pPr>
              <w:rPr>
                <w:rFonts w:ascii="標楷體" w:eastAsia="標楷體" w:hAnsi="標楷體"/>
              </w:rPr>
            </w:pPr>
          </w:p>
        </w:tc>
        <w:tc>
          <w:tcPr>
            <w:tcW w:w="1643" w:type="pct"/>
          </w:tcPr>
          <w:p w14:paraId="42878A33" w14:textId="77777777" w:rsidR="00E24265" w:rsidRPr="00615D4B" w:rsidRDefault="00E24265" w:rsidP="005F76AD">
            <w:pPr>
              <w:rPr>
                <w:rFonts w:ascii="標楷體" w:eastAsia="標楷體" w:hAnsi="標楷體"/>
              </w:rPr>
            </w:pPr>
          </w:p>
        </w:tc>
      </w:tr>
      <w:tr w:rsidR="00E24265" w:rsidRPr="00615D4B" w14:paraId="72C35FEA" w14:textId="77777777" w:rsidTr="005F76AD">
        <w:trPr>
          <w:trHeight w:val="291"/>
          <w:jc w:val="center"/>
        </w:trPr>
        <w:tc>
          <w:tcPr>
            <w:tcW w:w="219" w:type="pct"/>
          </w:tcPr>
          <w:p w14:paraId="3CA86930"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23D824E4" w14:textId="77777777" w:rsidR="00E24265" w:rsidRPr="00615D4B" w:rsidRDefault="00E24265" w:rsidP="005F76AD">
            <w:pPr>
              <w:rPr>
                <w:rFonts w:ascii="標楷體" w:eastAsia="標楷體" w:hAnsi="標楷體"/>
              </w:rPr>
            </w:pPr>
            <w:r w:rsidRPr="00713ED8">
              <w:rPr>
                <w:rFonts w:ascii="標楷體" w:eastAsia="標楷體" w:hAnsi="標楷體" w:hint="eastAsia"/>
              </w:rPr>
              <w:t>同意報送檔案格式資料別</w:t>
            </w:r>
            <w:r>
              <w:rPr>
                <w:rFonts w:ascii="標楷體" w:eastAsia="標楷體" w:hAnsi="標楷體" w:hint="eastAsia"/>
              </w:rPr>
              <w:t>5</w:t>
            </w:r>
          </w:p>
        </w:tc>
        <w:tc>
          <w:tcPr>
            <w:tcW w:w="624" w:type="pct"/>
          </w:tcPr>
          <w:p w14:paraId="360BF920" w14:textId="77777777" w:rsidR="00E24265" w:rsidRPr="00615D4B" w:rsidRDefault="00E24265" w:rsidP="005F76AD">
            <w:pPr>
              <w:rPr>
                <w:rFonts w:ascii="標楷體" w:eastAsia="標楷體" w:hAnsi="標楷體"/>
              </w:rPr>
            </w:pPr>
          </w:p>
        </w:tc>
        <w:tc>
          <w:tcPr>
            <w:tcW w:w="624" w:type="pct"/>
          </w:tcPr>
          <w:p w14:paraId="0461003E" w14:textId="77777777" w:rsidR="00E24265" w:rsidRPr="00615D4B" w:rsidRDefault="00E24265" w:rsidP="005F76AD">
            <w:pPr>
              <w:rPr>
                <w:rFonts w:ascii="標楷體" w:eastAsia="標楷體" w:hAnsi="標楷體"/>
              </w:rPr>
            </w:pPr>
          </w:p>
        </w:tc>
        <w:tc>
          <w:tcPr>
            <w:tcW w:w="537" w:type="pct"/>
          </w:tcPr>
          <w:p w14:paraId="1853062B" w14:textId="77777777" w:rsidR="00E24265" w:rsidRPr="00615D4B" w:rsidRDefault="00E24265" w:rsidP="005F76AD">
            <w:pPr>
              <w:rPr>
                <w:rFonts w:ascii="標楷體" w:eastAsia="標楷體" w:hAnsi="標楷體"/>
              </w:rPr>
            </w:pPr>
          </w:p>
        </w:tc>
        <w:tc>
          <w:tcPr>
            <w:tcW w:w="299" w:type="pct"/>
          </w:tcPr>
          <w:p w14:paraId="44206993" w14:textId="77777777" w:rsidR="00E24265" w:rsidRPr="00615D4B" w:rsidRDefault="00E24265" w:rsidP="005F76AD">
            <w:pPr>
              <w:rPr>
                <w:rFonts w:ascii="標楷體" w:eastAsia="標楷體" w:hAnsi="標楷體"/>
              </w:rPr>
            </w:pPr>
          </w:p>
        </w:tc>
        <w:tc>
          <w:tcPr>
            <w:tcW w:w="299" w:type="pct"/>
          </w:tcPr>
          <w:p w14:paraId="2A7F10F5" w14:textId="77777777" w:rsidR="00E24265" w:rsidRPr="00615D4B" w:rsidRDefault="00E24265" w:rsidP="005F76AD">
            <w:pPr>
              <w:rPr>
                <w:rFonts w:ascii="標楷體" w:eastAsia="標楷體" w:hAnsi="標楷體"/>
              </w:rPr>
            </w:pPr>
          </w:p>
        </w:tc>
        <w:tc>
          <w:tcPr>
            <w:tcW w:w="1643" w:type="pct"/>
          </w:tcPr>
          <w:p w14:paraId="67BA57B3" w14:textId="77777777" w:rsidR="00E24265" w:rsidRPr="00615D4B" w:rsidRDefault="00E24265" w:rsidP="005F76AD">
            <w:pPr>
              <w:rPr>
                <w:rFonts w:ascii="標楷體" w:eastAsia="標楷體" w:hAnsi="標楷體"/>
              </w:rPr>
            </w:pPr>
          </w:p>
        </w:tc>
      </w:tr>
      <w:tr w:rsidR="00E24265" w:rsidRPr="00615D4B" w14:paraId="5D7A24F9" w14:textId="77777777" w:rsidTr="005F76AD">
        <w:trPr>
          <w:trHeight w:val="291"/>
          <w:jc w:val="center"/>
        </w:trPr>
        <w:tc>
          <w:tcPr>
            <w:tcW w:w="219" w:type="pct"/>
          </w:tcPr>
          <w:p w14:paraId="4C4397CE"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5823A728" w14:textId="77777777" w:rsidR="00E24265" w:rsidRPr="00615D4B" w:rsidRDefault="00E24265" w:rsidP="005F76AD">
            <w:pPr>
              <w:rPr>
                <w:rFonts w:ascii="標楷體" w:eastAsia="標楷體" w:hAnsi="標楷體"/>
              </w:rPr>
            </w:pPr>
            <w:r w:rsidRPr="00713ED8">
              <w:rPr>
                <w:rFonts w:ascii="標楷體" w:eastAsia="標楷體" w:hAnsi="標楷體" w:hint="eastAsia"/>
              </w:rPr>
              <w:t>申請變更還款條件日</w:t>
            </w:r>
          </w:p>
        </w:tc>
        <w:tc>
          <w:tcPr>
            <w:tcW w:w="624" w:type="pct"/>
          </w:tcPr>
          <w:p w14:paraId="6AD083E4" w14:textId="77777777" w:rsidR="00E24265" w:rsidRPr="00615D4B" w:rsidRDefault="00E24265" w:rsidP="005F76AD">
            <w:pPr>
              <w:rPr>
                <w:rFonts w:ascii="標楷體" w:eastAsia="標楷體" w:hAnsi="標楷體"/>
              </w:rPr>
            </w:pPr>
          </w:p>
        </w:tc>
        <w:tc>
          <w:tcPr>
            <w:tcW w:w="624" w:type="pct"/>
          </w:tcPr>
          <w:p w14:paraId="5C60C447" w14:textId="77777777" w:rsidR="00E24265" w:rsidRPr="00615D4B" w:rsidRDefault="00E24265" w:rsidP="005F76AD">
            <w:pPr>
              <w:rPr>
                <w:rFonts w:ascii="標楷體" w:eastAsia="標楷體" w:hAnsi="標楷體"/>
              </w:rPr>
            </w:pPr>
          </w:p>
        </w:tc>
        <w:tc>
          <w:tcPr>
            <w:tcW w:w="537" w:type="pct"/>
          </w:tcPr>
          <w:p w14:paraId="0756BAC7" w14:textId="77777777" w:rsidR="00E24265" w:rsidRPr="00615D4B" w:rsidRDefault="00E24265" w:rsidP="005F76AD">
            <w:pPr>
              <w:rPr>
                <w:rFonts w:ascii="標楷體" w:eastAsia="標楷體" w:hAnsi="標楷體"/>
              </w:rPr>
            </w:pPr>
          </w:p>
        </w:tc>
        <w:tc>
          <w:tcPr>
            <w:tcW w:w="299" w:type="pct"/>
          </w:tcPr>
          <w:p w14:paraId="254815BF" w14:textId="77777777" w:rsidR="00E24265" w:rsidRPr="00615D4B" w:rsidRDefault="00E24265" w:rsidP="005F76AD">
            <w:pPr>
              <w:rPr>
                <w:rFonts w:ascii="標楷體" w:eastAsia="標楷體" w:hAnsi="標楷體"/>
              </w:rPr>
            </w:pPr>
          </w:p>
        </w:tc>
        <w:tc>
          <w:tcPr>
            <w:tcW w:w="299" w:type="pct"/>
          </w:tcPr>
          <w:p w14:paraId="597715BB" w14:textId="77777777" w:rsidR="00E24265" w:rsidRPr="00615D4B" w:rsidRDefault="00E24265" w:rsidP="005F76AD">
            <w:pPr>
              <w:rPr>
                <w:rFonts w:ascii="標楷體" w:eastAsia="標楷體" w:hAnsi="標楷體"/>
              </w:rPr>
            </w:pPr>
          </w:p>
        </w:tc>
        <w:tc>
          <w:tcPr>
            <w:tcW w:w="1643" w:type="pct"/>
          </w:tcPr>
          <w:p w14:paraId="48897C80" w14:textId="77777777" w:rsidR="00E24265" w:rsidRPr="00615D4B" w:rsidRDefault="00E24265" w:rsidP="005F76AD">
            <w:pPr>
              <w:rPr>
                <w:rFonts w:ascii="標楷體" w:eastAsia="標楷體" w:hAnsi="標楷體"/>
              </w:rPr>
            </w:pPr>
          </w:p>
        </w:tc>
      </w:tr>
      <w:tr w:rsidR="00E24265" w:rsidRPr="00615D4B" w14:paraId="67663CB2" w14:textId="77777777" w:rsidTr="005F76AD">
        <w:trPr>
          <w:trHeight w:val="291"/>
          <w:jc w:val="center"/>
        </w:trPr>
        <w:tc>
          <w:tcPr>
            <w:tcW w:w="219" w:type="pct"/>
          </w:tcPr>
          <w:p w14:paraId="31E94291" w14:textId="77777777" w:rsidR="00E24265" w:rsidRPr="00D6003A" w:rsidRDefault="00E24265" w:rsidP="005F76AD">
            <w:pPr>
              <w:pStyle w:val="af9"/>
              <w:numPr>
                <w:ilvl w:val="0"/>
                <w:numId w:val="42"/>
              </w:numPr>
              <w:ind w:leftChars="0"/>
              <w:rPr>
                <w:rFonts w:ascii="標楷體" w:eastAsia="標楷體" w:hAnsi="標楷體"/>
              </w:rPr>
            </w:pPr>
          </w:p>
        </w:tc>
        <w:tc>
          <w:tcPr>
            <w:tcW w:w="756" w:type="pct"/>
          </w:tcPr>
          <w:p w14:paraId="5CAB93E9" w14:textId="77777777" w:rsidR="00E24265" w:rsidRPr="00615D4B" w:rsidRDefault="00E24265" w:rsidP="005F76AD">
            <w:pPr>
              <w:rPr>
                <w:rFonts w:ascii="標楷體" w:eastAsia="標楷體" w:hAnsi="標楷體"/>
              </w:rPr>
            </w:pPr>
            <w:r w:rsidRPr="00713ED8">
              <w:rPr>
                <w:rFonts w:ascii="標楷體" w:eastAsia="標楷體" w:hAnsi="標楷體" w:hint="eastAsia"/>
              </w:rPr>
              <w:t>轉JCIC文字檔日期</w:t>
            </w:r>
          </w:p>
        </w:tc>
        <w:tc>
          <w:tcPr>
            <w:tcW w:w="624" w:type="pct"/>
          </w:tcPr>
          <w:p w14:paraId="3D562650" w14:textId="77777777" w:rsidR="00E24265" w:rsidRPr="00615D4B" w:rsidRDefault="00E24265" w:rsidP="005F76AD">
            <w:pPr>
              <w:rPr>
                <w:rFonts w:ascii="標楷體" w:eastAsia="標楷體" w:hAnsi="標楷體"/>
              </w:rPr>
            </w:pPr>
          </w:p>
        </w:tc>
        <w:tc>
          <w:tcPr>
            <w:tcW w:w="624" w:type="pct"/>
          </w:tcPr>
          <w:p w14:paraId="2D08AEA5" w14:textId="77777777" w:rsidR="00E24265" w:rsidRPr="00615D4B" w:rsidRDefault="00E24265" w:rsidP="005F76AD">
            <w:pPr>
              <w:rPr>
                <w:rFonts w:ascii="標楷體" w:eastAsia="標楷體" w:hAnsi="標楷體"/>
              </w:rPr>
            </w:pPr>
          </w:p>
        </w:tc>
        <w:tc>
          <w:tcPr>
            <w:tcW w:w="537" w:type="pct"/>
          </w:tcPr>
          <w:p w14:paraId="4120B2C7" w14:textId="77777777" w:rsidR="00E24265" w:rsidRPr="00615D4B" w:rsidRDefault="00E24265" w:rsidP="005F76AD">
            <w:pPr>
              <w:rPr>
                <w:rFonts w:ascii="標楷體" w:eastAsia="標楷體" w:hAnsi="標楷體"/>
              </w:rPr>
            </w:pPr>
          </w:p>
        </w:tc>
        <w:tc>
          <w:tcPr>
            <w:tcW w:w="299" w:type="pct"/>
          </w:tcPr>
          <w:p w14:paraId="1E775709" w14:textId="77777777" w:rsidR="00E24265" w:rsidRPr="00615D4B" w:rsidRDefault="00E24265" w:rsidP="005F76AD">
            <w:pPr>
              <w:rPr>
                <w:rFonts w:ascii="標楷體" w:eastAsia="標楷體" w:hAnsi="標楷體"/>
              </w:rPr>
            </w:pPr>
          </w:p>
        </w:tc>
        <w:tc>
          <w:tcPr>
            <w:tcW w:w="299" w:type="pct"/>
          </w:tcPr>
          <w:p w14:paraId="6352A678" w14:textId="77777777" w:rsidR="00E24265" w:rsidRPr="00615D4B" w:rsidRDefault="00E24265" w:rsidP="005F76AD">
            <w:pPr>
              <w:rPr>
                <w:rFonts w:ascii="標楷體" w:eastAsia="標楷體" w:hAnsi="標楷體"/>
              </w:rPr>
            </w:pPr>
          </w:p>
        </w:tc>
        <w:tc>
          <w:tcPr>
            <w:tcW w:w="1643" w:type="pct"/>
          </w:tcPr>
          <w:p w14:paraId="74C93E41" w14:textId="77777777" w:rsidR="00E24265" w:rsidRPr="00615D4B" w:rsidRDefault="00E24265" w:rsidP="005F76AD">
            <w:pPr>
              <w:rPr>
                <w:rFonts w:ascii="標楷體" w:eastAsia="標楷體" w:hAnsi="標楷體"/>
              </w:rPr>
            </w:pPr>
          </w:p>
        </w:tc>
      </w:tr>
    </w:tbl>
    <w:p w14:paraId="583366E2" w14:textId="77777777" w:rsidR="00E24265" w:rsidRDefault="00E24265" w:rsidP="00F62379">
      <w:pPr>
        <w:pStyle w:val="42"/>
        <w:spacing w:after="72"/>
        <w:ind w:leftChars="0" w:left="0"/>
        <w:rPr>
          <w:rFonts w:hAnsi="標楷體"/>
        </w:rPr>
      </w:pPr>
    </w:p>
    <w:p w14:paraId="46FECD5C" w14:textId="77777777" w:rsidR="00E24265" w:rsidRDefault="00E24265">
      <w:pPr>
        <w:widowControl/>
        <w:rPr>
          <w:rFonts w:ascii="Arial" w:eastAsia="標楷體" w:hAnsi="標楷體" w:cs="標楷體"/>
          <w:kern w:val="0"/>
          <w:szCs w:val="28"/>
        </w:rPr>
      </w:pPr>
      <w:r>
        <w:rPr>
          <w:rFonts w:hAnsi="標楷體"/>
        </w:rPr>
        <w:br w:type="page"/>
      </w:r>
    </w:p>
    <w:p w14:paraId="3819136C"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8314</w:t>
      </w:r>
      <w:r w:rsidRPr="00356723">
        <w:rPr>
          <w:rFonts w:ascii="標楷體" w:hAnsi="標楷體" w:hint="eastAsia"/>
        </w:rPr>
        <w:t>同意報送例外處理檔案</w:t>
      </w:r>
    </w:p>
    <w:p w14:paraId="350AD746"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6AF01101"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7BF16561"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6CB28FB" w14:textId="77777777" w:rsidR="00E24265" w:rsidRPr="00615D4B" w:rsidRDefault="00E24265" w:rsidP="005F76AD">
            <w:pPr>
              <w:rPr>
                <w:rFonts w:ascii="標楷體" w:eastAsia="標楷體" w:hAnsi="標楷體"/>
              </w:rPr>
            </w:pPr>
            <w:r w:rsidRPr="00356723">
              <w:rPr>
                <w:rFonts w:ascii="標楷體" w:eastAsia="標楷體" w:hAnsi="標楷體" w:hint="eastAsia"/>
              </w:rPr>
              <w:t>同意報送例外處理檔案</w:t>
            </w:r>
          </w:p>
        </w:tc>
      </w:tr>
      <w:tr w:rsidR="00E24265" w:rsidRPr="00615D4B" w14:paraId="6BE0612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6C93BE4"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0B5C4A" w14:textId="77777777" w:rsidR="00E24265" w:rsidRPr="00615D4B" w:rsidRDefault="00E24265" w:rsidP="005F76AD">
            <w:pPr>
              <w:rPr>
                <w:rFonts w:ascii="標楷體" w:eastAsia="標楷體" w:hAnsi="標楷體"/>
              </w:rPr>
            </w:pPr>
          </w:p>
        </w:tc>
      </w:tr>
      <w:tr w:rsidR="00E24265" w:rsidRPr="00615D4B" w14:paraId="1513EF0D"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19FB8F40"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2B356C0" w14:textId="77777777" w:rsidR="00E24265" w:rsidRPr="00615D4B" w:rsidRDefault="00E24265" w:rsidP="005F76AD">
            <w:pPr>
              <w:rPr>
                <w:rFonts w:ascii="標楷體" w:eastAsia="標楷體" w:hAnsi="標楷體"/>
              </w:rPr>
            </w:pPr>
          </w:p>
        </w:tc>
      </w:tr>
      <w:tr w:rsidR="00E24265" w:rsidRPr="00615D4B" w14:paraId="7C9886CA"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38C67D6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1C563F5" w14:textId="77777777" w:rsidR="00E24265" w:rsidRPr="00615D4B" w:rsidRDefault="00E24265" w:rsidP="005F76AD">
            <w:pPr>
              <w:rPr>
                <w:rFonts w:ascii="標楷體" w:eastAsia="標楷體" w:hAnsi="標楷體"/>
              </w:rPr>
            </w:pPr>
          </w:p>
        </w:tc>
      </w:tr>
      <w:tr w:rsidR="00E24265" w:rsidRPr="00615D4B" w14:paraId="58243FFB"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277FCF5"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2FE2FF" w14:textId="77777777" w:rsidR="00E24265" w:rsidRPr="00615D4B" w:rsidRDefault="00E24265" w:rsidP="005F76AD">
            <w:pPr>
              <w:rPr>
                <w:rFonts w:ascii="標楷體" w:eastAsia="標楷體" w:hAnsi="標楷體"/>
              </w:rPr>
            </w:pPr>
          </w:p>
        </w:tc>
      </w:tr>
      <w:tr w:rsidR="00E24265" w:rsidRPr="00615D4B" w14:paraId="7B9E469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1B76DE2"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FF2794" w14:textId="77777777" w:rsidR="00E24265" w:rsidRPr="00615D4B" w:rsidRDefault="00E24265" w:rsidP="005F76AD">
            <w:pPr>
              <w:rPr>
                <w:rFonts w:ascii="標楷體" w:eastAsia="標楷體" w:hAnsi="標楷體"/>
              </w:rPr>
            </w:pPr>
          </w:p>
        </w:tc>
      </w:tr>
      <w:tr w:rsidR="00E24265" w:rsidRPr="00615D4B" w14:paraId="6EE03CF6"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207CA88"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1809E" w14:textId="77777777" w:rsidR="00E24265" w:rsidRPr="00615D4B" w:rsidRDefault="00E24265" w:rsidP="005F76AD">
            <w:pPr>
              <w:rPr>
                <w:rFonts w:ascii="標楷體" w:eastAsia="標楷體" w:hAnsi="標楷體"/>
              </w:rPr>
            </w:pPr>
          </w:p>
        </w:tc>
      </w:tr>
      <w:tr w:rsidR="00E24265" w:rsidRPr="00615D4B" w14:paraId="42F2EF5F"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B8F9B2F"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41309E" w14:textId="77777777" w:rsidR="00E24265" w:rsidRPr="00615D4B" w:rsidRDefault="00E24265" w:rsidP="005F76AD">
            <w:pPr>
              <w:rPr>
                <w:rFonts w:ascii="標楷體" w:eastAsia="標楷體" w:hAnsi="標楷體"/>
              </w:rPr>
            </w:pPr>
          </w:p>
        </w:tc>
      </w:tr>
    </w:tbl>
    <w:p w14:paraId="7CD5DE68" w14:textId="77777777" w:rsidR="00E24265" w:rsidRDefault="00E24265" w:rsidP="00E24265"/>
    <w:p w14:paraId="33C24640" w14:textId="77777777" w:rsidR="00E24265" w:rsidRPr="00615D4B" w:rsidRDefault="00E24265">
      <w:pPr>
        <w:pStyle w:val="a"/>
      </w:pPr>
      <w:r w:rsidRPr="00615D4B">
        <w:t>UI</w:t>
      </w:r>
      <w:r w:rsidRPr="00615D4B">
        <w:t>畫面</w:t>
      </w:r>
    </w:p>
    <w:p w14:paraId="3F0DD280" w14:textId="77777777" w:rsidR="00E24265" w:rsidRDefault="00E24265" w:rsidP="00E24265">
      <w:pPr>
        <w:pStyle w:val="42"/>
        <w:spacing w:after="72"/>
        <w:ind w:left="1133"/>
        <w:rPr>
          <w:rFonts w:hAnsi="標楷體"/>
        </w:rPr>
      </w:pPr>
      <w:r w:rsidRPr="00743962">
        <w:rPr>
          <w:rFonts w:hAnsi="標楷體" w:hint="eastAsia"/>
        </w:rPr>
        <w:t>輸入畫面：</w:t>
      </w:r>
    </w:p>
    <w:p w14:paraId="10515CC2" w14:textId="77777777" w:rsidR="00E24265" w:rsidRPr="00B61253" w:rsidRDefault="00E24265" w:rsidP="00E24265">
      <w:pPr>
        <w:pStyle w:val="42"/>
        <w:spacing w:after="72"/>
        <w:ind w:leftChars="0" w:left="0"/>
        <w:rPr>
          <w:rFonts w:hAnsi="標楷體"/>
        </w:rPr>
      </w:pPr>
      <w:r w:rsidRPr="00B61253">
        <w:rPr>
          <w:rFonts w:hAnsi="標楷體"/>
          <w:noProof/>
        </w:rPr>
        <w:drawing>
          <wp:inline distT="0" distB="0" distL="0" distR="0" wp14:anchorId="1B5C61C8" wp14:editId="42200754">
            <wp:extent cx="6798944" cy="243078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798944" cy="2430780"/>
                    </a:xfrm>
                    <a:prstGeom prst="rect">
                      <a:avLst/>
                    </a:prstGeom>
                  </pic:spPr>
                </pic:pic>
              </a:graphicData>
            </a:graphic>
          </wp:inline>
        </w:drawing>
      </w:r>
    </w:p>
    <w:p w14:paraId="1C60334E" w14:textId="77777777" w:rsidR="00E24265" w:rsidRDefault="00E24265" w:rsidP="00E24265">
      <w:pPr>
        <w:pStyle w:val="1text"/>
        <w:rPr>
          <w:rFonts w:ascii="Times New Roman" w:hAnsi="Times New Roman"/>
        </w:rPr>
      </w:pPr>
    </w:p>
    <w:p w14:paraId="319CECFC"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01947FA4" w14:textId="77777777" w:rsidTr="005F76AD">
        <w:trPr>
          <w:trHeight w:val="388"/>
          <w:jc w:val="center"/>
        </w:trPr>
        <w:tc>
          <w:tcPr>
            <w:tcW w:w="219" w:type="pct"/>
            <w:vMerge w:val="restart"/>
          </w:tcPr>
          <w:p w14:paraId="6C3C5B7B"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28E7904"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EC567B2"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4627D7F4"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0DC144A" w14:textId="77777777" w:rsidTr="005F76AD">
        <w:trPr>
          <w:trHeight w:val="244"/>
          <w:jc w:val="center"/>
        </w:trPr>
        <w:tc>
          <w:tcPr>
            <w:tcW w:w="219" w:type="pct"/>
            <w:vMerge/>
          </w:tcPr>
          <w:p w14:paraId="38F15B72" w14:textId="77777777" w:rsidR="00E24265" w:rsidRPr="00615D4B" w:rsidRDefault="00E24265" w:rsidP="005F76AD">
            <w:pPr>
              <w:rPr>
                <w:rFonts w:ascii="標楷體" w:eastAsia="標楷體" w:hAnsi="標楷體"/>
              </w:rPr>
            </w:pPr>
          </w:p>
        </w:tc>
        <w:tc>
          <w:tcPr>
            <w:tcW w:w="756" w:type="pct"/>
            <w:vMerge/>
          </w:tcPr>
          <w:p w14:paraId="1E4DE5FB" w14:textId="77777777" w:rsidR="00E24265" w:rsidRPr="00615D4B" w:rsidRDefault="00E24265" w:rsidP="005F76AD">
            <w:pPr>
              <w:rPr>
                <w:rFonts w:ascii="標楷體" w:eastAsia="標楷體" w:hAnsi="標楷體"/>
              </w:rPr>
            </w:pPr>
          </w:p>
        </w:tc>
        <w:tc>
          <w:tcPr>
            <w:tcW w:w="624" w:type="pct"/>
          </w:tcPr>
          <w:p w14:paraId="2D7C8AA7"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1DDFF28D"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3368C272"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54F8643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582A1CF3"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2" w:type="pct"/>
            <w:vMerge/>
          </w:tcPr>
          <w:p w14:paraId="62A5773C" w14:textId="77777777" w:rsidR="00E24265" w:rsidRPr="00615D4B" w:rsidRDefault="00E24265" w:rsidP="005F76AD">
            <w:pPr>
              <w:rPr>
                <w:rFonts w:ascii="標楷體" w:eastAsia="標楷體" w:hAnsi="標楷體"/>
              </w:rPr>
            </w:pPr>
          </w:p>
        </w:tc>
      </w:tr>
      <w:tr w:rsidR="00E24265" w:rsidRPr="00615D4B" w14:paraId="3DA57CBB" w14:textId="77777777" w:rsidTr="005F76AD">
        <w:trPr>
          <w:trHeight w:val="291"/>
          <w:jc w:val="center"/>
        </w:trPr>
        <w:tc>
          <w:tcPr>
            <w:tcW w:w="219" w:type="pct"/>
          </w:tcPr>
          <w:p w14:paraId="1603060B"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0D0B9F74" w14:textId="77777777" w:rsidR="00E24265" w:rsidRPr="00615D4B" w:rsidRDefault="00E24265" w:rsidP="005F76AD">
            <w:pPr>
              <w:rPr>
                <w:rFonts w:ascii="標楷體" w:eastAsia="標楷體" w:hAnsi="標楷體"/>
              </w:rPr>
            </w:pPr>
            <w:r w:rsidRPr="00713ED8">
              <w:rPr>
                <w:rFonts w:ascii="標楷體" w:eastAsia="標楷體" w:hAnsi="標楷體" w:hint="eastAsia"/>
              </w:rPr>
              <w:t>交易代碼</w:t>
            </w:r>
          </w:p>
        </w:tc>
        <w:tc>
          <w:tcPr>
            <w:tcW w:w="624" w:type="pct"/>
          </w:tcPr>
          <w:p w14:paraId="11F0E0C0" w14:textId="77777777" w:rsidR="00E24265" w:rsidRPr="00615D4B" w:rsidRDefault="00E24265" w:rsidP="005F76AD">
            <w:pPr>
              <w:rPr>
                <w:rFonts w:ascii="標楷體" w:eastAsia="標楷體" w:hAnsi="標楷體"/>
              </w:rPr>
            </w:pPr>
          </w:p>
        </w:tc>
        <w:tc>
          <w:tcPr>
            <w:tcW w:w="624" w:type="pct"/>
          </w:tcPr>
          <w:p w14:paraId="60EAD909" w14:textId="77777777" w:rsidR="00E24265" w:rsidRPr="00615D4B" w:rsidRDefault="00E24265" w:rsidP="005F76AD">
            <w:pPr>
              <w:rPr>
                <w:rFonts w:ascii="標楷體" w:eastAsia="標楷體" w:hAnsi="標楷體"/>
              </w:rPr>
            </w:pPr>
          </w:p>
        </w:tc>
        <w:tc>
          <w:tcPr>
            <w:tcW w:w="537" w:type="pct"/>
          </w:tcPr>
          <w:p w14:paraId="2C952811"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12EE4A5" w14:textId="77777777" w:rsidR="00E24265" w:rsidRPr="00615D4B" w:rsidRDefault="00E24265" w:rsidP="005F76AD">
            <w:pPr>
              <w:rPr>
                <w:rFonts w:ascii="標楷體" w:eastAsia="標楷體" w:hAnsi="標楷體"/>
              </w:rPr>
            </w:pPr>
          </w:p>
        </w:tc>
        <w:tc>
          <w:tcPr>
            <w:tcW w:w="299" w:type="pct"/>
          </w:tcPr>
          <w:p w14:paraId="2F06914B" w14:textId="77777777" w:rsidR="00E24265" w:rsidRPr="00615D4B" w:rsidRDefault="00E24265" w:rsidP="005F76AD">
            <w:pPr>
              <w:rPr>
                <w:rFonts w:ascii="標楷體" w:eastAsia="標楷體" w:hAnsi="標楷體"/>
              </w:rPr>
            </w:pPr>
          </w:p>
        </w:tc>
        <w:tc>
          <w:tcPr>
            <w:tcW w:w="1642" w:type="pct"/>
          </w:tcPr>
          <w:p w14:paraId="2A00ADC2" w14:textId="77777777" w:rsidR="00E24265" w:rsidRDefault="00E24265" w:rsidP="005F76AD">
            <w:pPr>
              <w:rPr>
                <w:rFonts w:ascii="標楷體" w:eastAsia="標楷體" w:hAnsi="標楷體"/>
              </w:rPr>
            </w:pPr>
            <w:r w:rsidRPr="00CC4F3B">
              <w:rPr>
                <w:rFonts w:ascii="標楷體" w:eastAsia="標楷體" w:hAnsi="標楷體" w:hint="eastAsia"/>
              </w:rPr>
              <w:t>1:新增</w:t>
            </w:r>
          </w:p>
          <w:p w14:paraId="7716B833" w14:textId="77777777" w:rsidR="00E24265" w:rsidRPr="00615D4B" w:rsidRDefault="00E24265" w:rsidP="005F76AD">
            <w:pPr>
              <w:rPr>
                <w:rFonts w:ascii="標楷體" w:eastAsia="標楷體" w:hAnsi="標楷體"/>
              </w:rPr>
            </w:pPr>
            <w:r w:rsidRPr="00CC4F3B">
              <w:rPr>
                <w:rFonts w:ascii="標楷體" w:eastAsia="標楷體" w:hAnsi="標楷體" w:hint="eastAsia"/>
              </w:rPr>
              <w:t>2:異動</w:t>
            </w:r>
          </w:p>
        </w:tc>
      </w:tr>
      <w:tr w:rsidR="00E24265" w:rsidRPr="00615D4B" w14:paraId="2DA129C9" w14:textId="77777777" w:rsidTr="005F76AD">
        <w:trPr>
          <w:trHeight w:val="291"/>
          <w:jc w:val="center"/>
        </w:trPr>
        <w:tc>
          <w:tcPr>
            <w:tcW w:w="219" w:type="pct"/>
          </w:tcPr>
          <w:p w14:paraId="10AEE3AF"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20616A92" w14:textId="77777777" w:rsidR="00E24265" w:rsidRPr="00615D4B" w:rsidRDefault="00E24265" w:rsidP="005F76AD">
            <w:pPr>
              <w:rPr>
                <w:rFonts w:ascii="標楷體" w:eastAsia="標楷體" w:hAnsi="標楷體"/>
              </w:rPr>
            </w:pPr>
            <w:r w:rsidRPr="00713ED8">
              <w:rPr>
                <w:rFonts w:ascii="標楷體" w:eastAsia="標楷體" w:hAnsi="標楷體" w:hint="eastAsia"/>
              </w:rPr>
              <w:t>債務人IDN</w:t>
            </w:r>
          </w:p>
        </w:tc>
        <w:tc>
          <w:tcPr>
            <w:tcW w:w="624" w:type="pct"/>
          </w:tcPr>
          <w:p w14:paraId="54422D24" w14:textId="77777777" w:rsidR="00E24265" w:rsidRPr="00615D4B" w:rsidRDefault="00E24265" w:rsidP="005F76AD">
            <w:pPr>
              <w:rPr>
                <w:rFonts w:ascii="標楷體" w:eastAsia="標楷體" w:hAnsi="標楷體"/>
              </w:rPr>
            </w:pPr>
          </w:p>
        </w:tc>
        <w:tc>
          <w:tcPr>
            <w:tcW w:w="624" w:type="pct"/>
          </w:tcPr>
          <w:p w14:paraId="09CAB092" w14:textId="77777777" w:rsidR="00E24265" w:rsidRPr="00615D4B" w:rsidRDefault="00E24265" w:rsidP="005F76AD">
            <w:pPr>
              <w:rPr>
                <w:rFonts w:ascii="標楷體" w:eastAsia="標楷體" w:hAnsi="標楷體"/>
              </w:rPr>
            </w:pPr>
          </w:p>
        </w:tc>
        <w:tc>
          <w:tcPr>
            <w:tcW w:w="537" w:type="pct"/>
          </w:tcPr>
          <w:p w14:paraId="3FE4997F" w14:textId="77777777" w:rsidR="00E24265" w:rsidRPr="00615D4B" w:rsidRDefault="00E24265" w:rsidP="005F76AD">
            <w:pPr>
              <w:rPr>
                <w:rFonts w:ascii="標楷體" w:eastAsia="標楷體" w:hAnsi="標楷體"/>
              </w:rPr>
            </w:pPr>
          </w:p>
        </w:tc>
        <w:tc>
          <w:tcPr>
            <w:tcW w:w="299" w:type="pct"/>
          </w:tcPr>
          <w:p w14:paraId="3FE1696A" w14:textId="77777777" w:rsidR="00E24265" w:rsidRPr="00615D4B" w:rsidRDefault="00E24265" w:rsidP="005F76AD">
            <w:pPr>
              <w:rPr>
                <w:rFonts w:ascii="標楷體" w:eastAsia="標楷體" w:hAnsi="標楷體"/>
              </w:rPr>
            </w:pPr>
          </w:p>
        </w:tc>
        <w:tc>
          <w:tcPr>
            <w:tcW w:w="299" w:type="pct"/>
          </w:tcPr>
          <w:p w14:paraId="4595DDE6" w14:textId="77777777" w:rsidR="00E24265" w:rsidRPr="00615D4B" w:rsidRDefault="00E24265" w:rsidP="005F76AD">
            <w:pPr>
              <w:rPr>
                <w:rFonts w:ascii="標楷體" w:eastAsia="標楷體" w:hAnsi="標楷體"/>
              </w:rPr>
            </w:pPr>
          </w:p>
        </w:tc>
        <w:tc>
          <w:tcPr>
            <w:tcW w:w="1642" w:type="pct"/>
          </w:tcPr>
          <w:p w14:paraId="216EAAF4" w14:textId="77777777" w:rsidR="00E24265" w:rsidRPr="00615D4B" w:rsidRDefault="00E24265" w:rsidP="005F76AD">
            <w:pPr>
              <w:rPr>
                <w:rFonts w:ascii="標楷體" w:eastAsia="標楷體" w:hAnsi="標楷體"/>
              </w:rPr>
            </w:pPr>
          </w:p>
        </w:tc>
      </w:tr>
      <w:tr w:rsidR="00E24265" w:rsidRPr="00615D4B" w14:paraId="45DA539F" w14:textId="77777777" w:rsidTr="005F76AD">
        <w:trPr>
          <w:trHeight w:val="291"/>
          <w:jc w:val="center"/>
        </w:trPr>
        <w:tc>
          <w:tcPr>
            <w:tcW w:w="219" w:type="pct"/>
          </w:tcPr>
          <w:p w14:paraId="1ACCC104"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3C156462" w14:textId="77777777" w:rsidR="00E24265" w:rsidRPr="00615D4B" w:rsidRDefault="00E24265" w:rsidP="005F76AD">
            <w:pPr>
              <w:rPr>
                <w:rFonts w:ascii="標楷體" w:eastAsia="標楷體" w:hAnsi="標楷體"/>
              </w:rPr>
            </w:pPr>
            <w:r w:rsidRPr="00713ED8">
              <w:rPr>
                <w:rFonts w:ascii="標楷體" w:eastAsia="標楷體" w:hAnsi="標楷體" w:hint="eastAsia"/>
              </w:rPr>
              <w:t>報送單位代</w:t>
            </w:r>
            <w:r w:rsidRPr="00713ED8">
              <w:rPr>
                <w:rFonts w:ascii="標楷體" w:eastAsia="標楷體" w:hAnsi="標楷體" w:hint="eastAsia"/>
              </w:rPr>
              <w:lastRenderedPageBreak/>
              <w:t>號</w:t>
            </w:r>
          </w:p>
        </w:tc>
        <w:tc>
          <w:tcPr>
            <w:tcW w:w="624" w:type="pct"/>
          </w:tcPr>
          <w:p w14:paraId="1BB8EAB5" w14:textId="77777777" w:rsidR="00E24265" w:rsidRPr="00615D4B" w:rsidRDefault="00E24265" w:rsidP="005F76AD">
            <w:pPr>
              <w:rPr>
                <w:rFonts w:ascii="標楷體" w:eastAsia="標楷體" w:hAnsi="標楷體"/>
              </w:rPr>
            </w:pPr>
          </w:p>
        </w:tc>
        <w:tc>
          <w:tcPr>
            <w:tcW w:w="624" w:type="pct"/>
          </w:tcPr>
          <w:p w14:paraId="2010D2D6" w14:textId="77777777" w:rsidR="00E24265" w:rsidRPr="00615D4B" w:rsidRDefault="00E24265" w:rsidP="005F76AD">
            <w:pPr>
              <w:rPr>
                <w:rFonts w:ascii="標楷體" w:eastAsia="標楷體" w:hAnsi="標楷體"/>
              </w:rPr>
            </w:pPr>
          </w:p>
        </w:tc>
        <w:tc>
          <w:tcPr>
            <w:tcW w:w="537" w:type="pct"/>
          </w:tcPr>
          <w:p w14:paraId="40750E3F" w14:textId="77777777" w:rsidR="00E24265" w:rsidRPr="00615D4B" w:rsidRDefault="00E24265" w:rsidP="005F76AD">
            <w:pPr>
              <w:rPr>
                <w:rFonts w:ascii="標楷體" w:eastAsia="標楷體" w:hAnsi="標楷體"/>
              </w:rPr>
            </w:pPr>
          </w:p>
        </w:tc>
        <w:tc>
          <w:tcPr>
            <w:tcW w:w="299" w:type="pct"/>
          </w:tcPr>
          <w:p w14:paraId="65B04AB2" w14:textId="77777777" w:rsidR="00E24265" w:rsidRPr="00615D4B" w:rsidRDefault="00E24265" w:rsidP="005F76AD">
            <w:pPr>
              <w:rPr>
                <w:rFonts w:ascii="標楷體" w:eastAsia="標楷體" w:hAnsi="標楷體"/>
              </w:rPr>
            </w:pPr>
          </w:p>
        </w:tc>
        <w:tc>
          <w:tcPr>
            <w:tcW w:w="299" w:type="pct"/>
          </w:tcPr>
          <w:p w14:paraId="372E7744" w14:textId="77777777" w:rsidR="00E24265" w:rsidRPr="00615D4B" w:rsidRDefault="00E24265" w:rsidP="005F76AD">
            <w:pPr>
              <w:rPr>
                <w:rFonts w:ascii="標楷體" w:eastAsia="標楷體" w:hAnsi="標楷體"/>
              </w:rPr>
            </w:pPr>
          </w:p>
        </w:tc>
        <w:tc>
          <w:tcPr>
            <w:tcW w:w="1642" w:type="pct"/>
          </w:tcPr>
          <w:p w14:paraId="0CA23510" w14:textId="77777777" w:rsidR="00E24265" w:rsidRPr="00615D4B" w:rsidRDefault="00E24265" w:rsidP="005F76AD">
            <w:pPr>
              <w:rPr>
                <w:rFonts w:ascii="標楷體" w:eastAsia="標楷體" w:hAnsi="標楷體"/>
              </w:rPr>
            </w:pPr>
          </w:p>
        </w:tc>
      </w:tr>
      <w:tr w:rsidR="00E24265" w:rsidRPr="00615D4B" w14:paraId="0A9F245F" w14:textId="77777777" w:rsidTr="005F76AD">
        <w:trPr>
          <w:trHeight w:val="291"/>
          <w:jc w:val="center"/>
        </w:trPr>
        <w:tc>
          <w:tcPr>
            <w:tcW w:w="219" w:type="pct"/>
          </w:tcPr>
          <w:p w14:paraId="63C6C610"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5BA942B4" w14:textId="77777777" w:rsidR="00E24265" w:rsidRPr="00615D4B" w:rsidRDefault="00E24265" w:rsidP="005F76AD">
            <w:pPr>
              <w:rPr>
                <w:rFonts w:ascii="標楷體" w:eastAsia="標楷體" w:hAnsi="標楷體"/>
              </w:rPr>
            </w:pPr>
            <w:r w:rsidRPr="00713ED8">
              <w:rPr>
                <w:rFonts w:ascii="標楷體" w:eastAsia="標楷體" w:hAnsi="標楷體" w:hint="eastAsia"/>
              </w:rPr>
              <w:t>協商申請日</w:t>
            </w:r>
          </w:p>
        </w:tc>
        <w:tc>
          <w:tcPr>
            <w:tcW w:w="624" w:type="pct"/>
          </w:tcPr>
          <w:p w14:paraId="0770ED01" w14:textId="77777777" w:rsidR="00E24265" w:rsidRPr="00615D4B" w:rsidRDefault="00E24265" w:rsidP="005F76AD">
            <w:pPr>
              <w:rPr>
                <w:rFonts w:ascii="標楷體" w:eastAsia="標楷體" w:hAnsi="標楷體"/>
              </w:rPr>
            </w:pPr>
          </w:p>
        </w:tc>
        <w:tc>
          <w:tcPr>
            <w:tcW w:w="624" w:type="pct"/>
          </w:tcPr>
          <w:p w14:paraId="1240EB46" w14:textId="77777777" w:rsidR="00E24265" w:rsidRPr="00615D4B" w:rsidRDefault="00E24265" w:rsidP="005F76AD">
            <w:pPr>
              <w:rPr>
                <w:rFonts w:ascii="標楷體" w:eastAsia="標楷體" w:hAnsi="標楷體"/>
              </w:rPr>
            </w:pPr>
          </w:p>
        </w:tc>
        <w:tc>
          <w:tcPr>
            <w:tcW w:w="537" w:type="pct"/>
          </w:tcPr>
          <w:p w14:paraId="5F8EA0D6" w14:textId="77777777" w:rsidR="00E24265" w:rsidRPr="00615D4B" w:rsidRDefault="00E24265" w:rsidP="005F76AD">
            <w:pPr>
              <w:rPr>
                <w:rFonts w:ascii="標楷體" w:eastAsia="標楷體" w:hAnsi="標楷體"/>
              </w:rPr>
            </w:pPr>
          </w:p>
        </w:tc>
        <w:tc>
          <w:tcPr>
            <w:tcW w:w="299" w:type="pct"/>
          </w:tcPr>
          <w:p w14:paraId="7DBD2BB9" w14:textId="77777777" w:rsidR="00E24265" w:rsidRPr="00615D4B" w:rsidRDefault="00E24265" w:rsidP="005F76AD">
            <w:pPr>
              <w:rPr>
                <w:rFonts w:ascii="標楷體" w:eastAsia="標楷體" w:hAnsi="標楷體"/>
              </w:rPr>
            </w:pPr>
          </w:p>
        </w:tc>
        <w:tc>
          <w:tcPr>
            <w:tcW w:w="299" w:type="pct"/>
          </w:tcPr>
          <w:p w14:paraId="5D434D52" w14:textId="77777777" w:rsidR="00E24265" w:rsidRPr="00615D4B" w:rsidRDefault="00E24265" w:rsidP="005F76AD">
            <w:pPr>
              <w:rPr>
                <w:rFonts w:ascii="標楷體" w:eastAsia="標楷體" w:hAnsi="標楷體"/>
              </w:rPr>
            </w:pPr>
          </w:p>
        </w:tc>
        <w:tc>
          <w:tcPr>
            <w:tcW w:w="1642" w:type="pct"/>
          </w:tcPr>
          <w:p w14:paraId="79FA1907" w14:textId="77777777" w:rsidR="00E24265" w:rsidRPr="00615D4B" w:rsidRDefault="00E24265" w:rsidP="005F76AD">
            <w:pPr>
              <w:rPr>
                <w:rFonts w:ascii="標楷體" w:eastAsia="標楷體" w:hAnsi="標楷體"/>
              </w:rPr>
            </w:pPr>
          </w:p>
        </w:tc>
      </w:tr>
      <w:tr w:rsidR="00E24265" w:rsidRPr="00615D4B" w14:paraId="17A3CAF5" w14:textId="77777777" w:rsidTr="005F76AD">
        <w:trPr>
          <w:trHeight w:val="291"/>
          <w:jc w:val="center"/>
        </w:trPr>
        <w:tc>
          <w:tcPr>
            <w:tcW w:w="219" w:type="pct"/>
          </w:tcPr>
          <w:p w14:paraId="164309AF"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24D748C1" w14:textId="77777777" w:rsidR="00E24265" w:rsidRPr="00615D4B" w:rsidRDefault="00E24265" w:rsidP="005F76AD">
            <w:pPr>
              <w:rPr>
                <w:rFonts w:ascii="標楷體" w:eastAsia="標楷體" w:hAnsi="標楷體"/>
              </w:rPr>
            </w:pPr>
            <w:r w:rsidRPr="00713ED8">
              <w:rPr>
                <w:rFonts w:ascii="標楷體" w:eastAsia="標楷體" w:hAnsi="標楷體" w:hint="eastAsia"/>
              </w:rPr>
              <w:t>最大債權金融機構代號</w:t>
            </w:r>
          </w:p>
        </w:tc>
        <w:tc>
          <w:tcPr>
            <w:tcW w:w="624" w:type="pct"/>
          </w:tcPr>
          <w:p w14:paraId="720EE735" w14:textId="77777777" w:rsidR="00E24265" w:rsidRPr="00615D4B" w:rsidRDefault="00E24265" w:rsidP="005F76AD">
            <w:pPr>
              <w:rPr>
                <w:rFonts w:ascii="標楷體" w:eastAsia="標楷體" w:hAnsi="標楷體"/>
              </w:rPr>
            </w:pPr>
          </w:p>
        </w:tc>
        <w:tc>
          <w:tcPr>
            <w:tcW w:w="624" w:type="pct"/>
          </w:tcPr>
          <w:p w14:paraId="40C8C6F4" w14:textId="77777777" w:rsidR="00E24265" w:rsidRPr="00615D4B" w:rsidRDefault="00E24265" w:rsidP="005F76AD">
            <w:pPr>
              <w:rPr>
                <w:rFonts w:ascii="標楷體" w:eastAsia="標楷體" w:hAnsi="標楷體"/>
              </w:rPr>
            </w:pPr>
          </w:p>
        </w:tc>
        <w:tc>
          <w:tcPr>
            <w:tcW w:w="537" w:type="pct"/>
          </w:tcPr>
          <w:p w14:paraId="71854B4A" w14:textId="77777777" w:rsidR="00E24265" w:rsidRPr="00615D4B" w:rsidRDefault="00E24265" w:rsidP="005F76AD">
            <w:pPr>
              <w:rPr>
                <w:rFonts w:ascii="標楷體" w:eastAsia="標楷體" w:hAnsi="標楷體"/>
              </w:rPr>
            </w:pPr>
          </w:p>
        </w:tc>
        <w:tc>
          <w:tcPr>
            <w:tcW w:w="299" w:type="pct"/>
          </w:tcPr>
          <w:p w14:paraId="21A64F1E" w14:textId="77777777" w:rsidR="00E24265" w:rsidRPr="00615D4B" w:rsidRDefault="00E24265" w:rsidP="005F76AD">
            <w:pPr>
              <w:rPr>
                <w:rFonts w:ascii="標楷體" w:eastAsia="標楷體" w:hAnsi="標楷體"/>
              </w:rPr>
            </w:pPr>
          </w:p>
        </w:tc>
        <w:tc>
          <w:tcPr>
            <w:tcW w:w="299" w:type="pct"/>
          </w:tcPr>
          <w:p w14:paraId="043607D8" w14:textId="77777777" w:rsidR="00E24265" w:rsidRPr="00615D4B" w:rsidRDefault="00E24265" w:rsidP="005F76AD">
            <w:pPr>
              <w:rPr>
                <w:rFonts w:ascii="標楷體" w:eastAsia="標楷體" w:hAnsi="標楷體"/>
              </w:rPr>
            </w:pPr>
          </w:p>
        </w:tc>
        <w:tc>
          <w:tcPr>
            <w:tcW w:w="1642" w:type="pct"/>
          </w:tcPr>
          <w:p w14:paraId="27D7AA0F" w14:textId="77777777" w:rsidR="00E24265" w:rsidRPr="00615D4B" w:rsidRDefault="00E24265" w:rsidP="005F76AD">
            <w:pPr>
              <w:rPr>
                <w:rFonts w:ascii="標楷體" w:eastAsia="標楷體" w:hAnsi="標楷體"/>
              </w:rPr>
            </w:pPr>
          </w:p>
        </w:tc>
      </w:tr>
      <w:tr w:rsidR="00E24265" w:rsidRPr="00615D4B" w14:paraId="5EEF5B51" w14:textId="77777777" w:rsidTr="005F76AD">
        <w:trPr>
          <w:trHeight w:val="291"/>
          <w:jc w:val="center"/>
        </w:trPr>
        <w:tc>
          <w:tcPr>
            <w:tcW w:w="219" w:type="pct"/>
          </w:tcPr>
          <w:p w14:paraId="01ADD3C0"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04A12FD1" w14:textId="77777777" w:rsidR="00E24265" w:rsidRPr="00615D4B" w:rsidRDefault="00E24265" w:rsidP="005F76AD">
            <w:pPr>
              <w:rPr>
                <w:rFonts w:ascii="標楷體" w:eastAsia="標楷體" w:hAnsi="標楷體"/>
              </w:rPr>
            </w:pPr>
            <w:r w:rsidRPr="00713ED8">
              <w:rPr>
                <w:rFonts w:ascii="標楷體" w:eastAsia="標楷體" w:hAnsi="標楷體" w:hint="eastAsia"/>
              </w:rPr>
              <w:t>是否同意報送例外處理檔案格式</w:t>
            </w:r>
          </w:p>
        </w:tc>
        <w:tc>
          <w:tcPr>
            <w:tcW w:w="624" w:type="pct"/>
          </w:tcPr>
          <w:p w14:paraId="36B407D8" w14:textId="77777777" w:rsidR="00E24265" w:rsidRPr="00615D4B" w:rsidRDefault="00E24265" w:rsidP="005F76AD">
            <w:pPr>
              <w:rPr>
                <w:rFonts w:ascii="標楷體" w:eastAsia="標楷體" w:hAnsi="標楷體"/>
              </w:rPr>
            </w:pPr>
          </w:p>
        </w:tc>
        <w:tc>
          <w:tcPr>
            <w:tcW w:w="624" w:type="pct"/>
          </w:tcPr>
          <w:p w14:paraId="339DCCAA" w14:textId="77777777" w:rsidR="00E24265" w:rsidRPr="00615D4B" w:rsidRDefault="00E24265" w:rsidP="005F76AD">
            <w:pPr>
              <w:rPr>
                <w:rFonts w:ascii="標楷體" w:eastAsia="標楷體" w:hAnsi="標楷體"/>
              </w:rPr>
            </w:pPr>
          </w:p>
        </w:tc>
        <w:tc>
          <w:tcPr>
            <w:tcW w:w="537" w:type="pct"/>
          </w:tcPr>
          <w:p w14:paraId="47C17331" w14:textId="77777777" w:rsidR="00E24265" w:rsidRPr="00615D4B" w:rsidRDefault="00E24265" w:rsidP="005F76AD">
            <w:pPr>
              <w:rPr>
                <w:rFonts w:ascii="標楷體" w:eastAsia="標楷體" w:hAnsi="標楷體"/>
              </w:rPr>
            </w:pPr>
          </w:p>
        </w:tc>
        <w:tc>
          <w:tcPr>
            <w:tcW w:w="299" w:type="pct"/>
          </w:tcPr>
          <w:p w14:paraId="636D0C0B" w14:textId="77777777" w:rsidR="00E24265" w:rsidRPr="00615D4B" w:rsidRDefault="00E24265" w:rsidP="005F76AD">
            <w:pPr>
              <w:rPr>
                <w:rFonts w:ascii="標楷體" w:eastAsia="標楷體" w:hAnsi="標楷體"/>
              </w:rPr>
            </w:pPr>
          </w:p>
        </w:tc>
        <w:tc>
          <w:tcPr>
            <w:tcW w:w="299" w:type="pct"/>
          </w:tcPr>
          <w:p w14:paraId="6973FBC1" w14:textId="77777777" w:rsidR="00E24265" w:rsidRPr="00615D4B" w:rsidRDefault="00E24265" w:rsidP="005F76AD">
            <w:pPr>
              <w:rPr>
                <w:rFonts w:ascii="標楷體" w:eastAsia="標楷體" w:hAnsi="標楷體"/>
              </w:rPr>
            </w:pPr>
          </w:p>
        </w:tc>
        <w:tc>
          <w:tcPr>
            <w:tcW w:w="1642" w:type="pct"/>
          </w:tcPr>
          <w:p w14:paraId="218DFB53" w14:textId="77777777" w:rsidR="00E24265" w:rsidRPr="00615D4B" w:rsidRDefault="00E24265" w:rsidP="005F76AD">
            <w:pPr>
              <w:rPr>
                <w:rFonts w:ascii="標楷體" w:eastAsia="標楷體" w:hAnsi="標楷體"/>
              </w:rPr>
            </w:pPr>
          </w:p>
        </w:tc>
      </w:tr>
      <w:tr w:rsidR="00E24265" w:rsidRPr="00615D4B" w14:paraId="404CEC70" w14:textId="77777777" w:rsidTr="005F76AD">
        <w:trPr>
          <w:trHeight w:val="291"/>
          <w:jc w:val="center"/>
        </w:trPr>
        <w:tc>
          <w:tcPr>
            <w:tcW w:w="219" w:type="pct"/>
          </w:tcPr>
          <w:p w14:paraId="1F8F2D29"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52C4459A" w14:textId="77777777" w:rsidR="00E24265" w:rsidRPr="00615D4B" w:rsidRDefault="00E24265" w:rsidP="005F76AD">
            <w:pPr>
              <w:rPr>
                <w:rFonts w:ascii="標楷體" w:eastAsia="標楷體" w:hAnsi="標楷體"/>
              </w:rPr>
            </w:pPr>
            <w:r w:rsidRPr="00713ED8">
              <w:rPr>
                <w:rFonts w:ascii="標楷體" w:eastAsia="標楷體" w:hAnsi="標楷體" w:hint="eastAsia"/>
              </w:rPr>
              <w:t>同意補報送檔案格式資料1</w:t>
            </w:r>
          </w:p>
        </w:tc>
        <w:tc>
          <w:tcPr>
            <w:tcW w:w="624" w:type="pct"/>
          </w:tcPr>
          <w:p w14:paraId="4EAEF844" w14:textId="77777777" w:rsidR="00E24265" w:rsidRPr="00615D4B" w:rsidRDefault="00E24265" w:rsidP="005F76AD">
            <w:pPr>
              <w:rPr>
                <w:rFonts w:ascii="標楷體" w:eastAsia="標楷體" w:hAnsi="標楷體"/>
              </w:rPr>
            </w:pPr>
          </w:p>
        </w:tc>
        <w:tc>
          <w:tcPr>
            <w:tcW w:w="624" w:type="pct"/>
          </w:tcPr>
          <w:p w14:paraId="297721F2" w14:textId="77777777" w:rsidR="00E24265" w:rsidRPr="00615D4B" w:rsidRDefault="00E24265" w:rsidP="005F76AD">
            <w:pPr>
              <w:rPr>
                <w:rFonts w:ascii="標楷體" w:eastAsia="標楷體" w:hAnsi="標楷體"/>
              </w:rPr>
            </w:pPr>
          </w:p>
        </w:tc>
        <w:tc>
          <w:tcPr>
            <w:tcW w:w="537" w:type="pct"/>
          </w:tcPr>
          <w:p w14:paraId="5A5E0134" w14:textId="77777777" w:rsidR="00E24265" w:rsidRPr="00615D4B" w:rsidRDefault="00E24265" w:rsidP="005F76AD">
            <w:pPr>
              <w:rPr>
                <w:rFonts w:ascii="標楷體" w:eastAsia="標楷體" w:hAnsi="標楷體"/>
              </w:rPr>
            </w:pPr>
          </w:p>
        </w:tc>
        <w:tc>
          <w:tcPr>
            <w:tcW w:w="299" w:type="pct"/>
          </w:tcPr>
          <w:p w14:paraId="6360FBE2" w14:textId="77777777" w:rsidR="00E24265" w:rsidRPr="00615D4B" w:rsidRDefault="00E24265" w:rsidP="005F76AD">
            <w:pPr>
              <w:rPr>
                <w:rFonts w:ascii="標楷體" w:eastAsia="標楷體" w:hAnsi="標楷體"/>
              </w:rPr>
            </w:pPr>
          </w:p>
        </w:tc>
        <w:tc>
          <w:tcPr>
            <w:tcW w:w="299" w:type="pct"/>
          </w:tcPr>
          <w:p w14:paraId="1AABFEB2" w14:textId="77777777" w:rsidR="00E24265" w:rsidRPr="00615D4B" w:rsidRDefault="00E24265" w:rsidP="005F76AD">
            <w:pPr>
              <w:rPr>
                <w:rFonts w:ascii="標楷體" w:eastAsia="標楷體" w:hAnsi="標楷體"/>
              </w:rPr>
            </w:pPr>
          </w:p>
        </w:tc>
        <w:tc>
          <w:tcPr>
            <w:tcW w:w="1642" w:type="pct"/>
          </w:tcPr>
          <w:p w14:paraId="5356B43A" w14:textId="77777777" w:rsidR="00E24265" w:rsidRPr="00615D4B" w:rsidRDefault="00E24265" w:rsidP="005F76AD">
            <w:pPr>
              <w:rPr>
                <w:rFonts w:ascii="標楷體" w:eastAsia="標楷體" w:hAnsi="標楷體"/>
              </w:rPr>
            </w:pPr>
          </w:p>
        </w:tc>
      </w:tr>
      <w:tr w:rsidR="00E24265" w:rsidRPr="00615D4B" w14:paraId="75F6F8E7" w14:textId="77777777" w:rsidTr="005F76AD">
        <w:trPr>
          <w:trHeight w:val="291"/>
          <w:jc w:val="center"/>
        </w:trPr>
        <w:tc>
          <w:tcPr>
            <w:tcW w:w="219" w:type="pct"/>
          </w:tcPr>
          <w:p w14:paraId="62175695"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3461806D" w14:textId="77777777" w:rsidR="00E24265" w:rsidRPr="00615D4B" w:rsidRDefault="00E24265" w:rsidP="005F76AD">
            <w:pPr>
              <w:rPr>
                <w:rFonts w:ascii="標楷體" w:eastAsia="標楷體" w:hAnsi="標楷體"/>
              </w:rPr>
            </w:pPr>
            <w:r w:rsidRPr="00713ED8">
              <w:rPr>
                <w:rFonts w:ascii="標楷體" w:eastAsia="標楷體" w:hAnsi="標楷體" w:hint="eastAsia"/>
              </w:rPr>
              <w:t>同意補報送檔案格式資料別2</w:t>
            </w:r>
          </w:p>
        </w:tc>
        <w:tc>
          <w:tcPr>
            <w:tcW w:w="624" w:type="pct"/>
          </w:tcPr>
          <w:p w14:paraId="1B889776" w14:textId="77777777" w:rsidR="00E24265" w:rsidRPr="00615D4B" w:rsidRDefault="00E24265" w:rsidP="005F76AD">
            <w:pPr>
              <w:rPr>
                <w:rFonts w:ascii="標楷體" w:eastAsia="標楷體" w:hAnsi="標楷體"/>
              </w:rPr>
            </w:pPr>
          </w:p>
        </w:tc>
        <w:tc>
          <w:tcPr>
            <w:tcW w:w="624" w:type="pct"/>
          </w:tcPr>
          <w:p w14:paraId="622756BE" w14:textId="77777777" w:rsidR="00E24265" w:rsidRPr="00615D4B" w:rsidRDefault="00E24265" w:rsidP="005F76AD">
            <w:pPr>
              <w:rPr>
                <w:rFonts w:ascii="標楷體" w:eastAsia="標楷體" w:hAnsi="標楷體"/>
              </w:rPr>
            </w:pPr>
          </w:p>
        </w:tc>
        <w:tc>
          <w:tcPr>
            <w:tcW w:w="537" w:type="pct"/>
          </w:tcPr>
          <w:p w14:paraId="1A379ECD" w14:textId="77777777" w:rsidR="00E24265" w:rsidRPr="00615D4B" w:rsidRDefault="00E24265" w:rsidP="005F76AD">
            <w:pPr>
              <w:rPr>
                <w:rFonts w:ascii="標楷體" w:eastAsia="標楷體" w:hAnsi="標楷體"/>
              </w:rPr>
            </w:pPr>
          </w:p>
        </w:tc>
        <w:tc>
          <w:tcPr>
            <w:tcW w:w="299" w:type="pct"/>
          </w:tcPr>
          <w:p w14:paraId="62D3E7E7" w14:textId="77777777" w:rsidR="00E24265" w:rsidRPr="00615D4B" w:rsidRDefault="00E24265" w:rsidP="005F76AD">
            <w:pPr>
              <w:rPr>
                <w:rFonts w:ascii="標楷體" w:eastAsia="標楷體" w:hAnsi="標楷體"/>
              </w:rPr>
            </w:pPr>
          </w:p>
        </w:tc>
        <w:tc>
          <w:tcPr>
            <w:tcW w:w="299" w:type="pct"/>
          </w:tcPr>
          <w:p w14:paraId="7674630E" w14:textId="77777777" w:rsidR="00E24265" w:rsidRPr="00615D4B" w:rsidRDefault="00E24265" w:rsidP="005F76AD">
            <w:pPr>
              <w:rPr>
                <w:rFonts w:ascii="標楷體" w:eastAsia="標楷體" w:hAnsi="標楷體"/>
              </w:rPr>
            </w:pPr>
          </w:p>
        </w:tc>
        <w:tc>
          <w:tcPr>
            <w:tcW w:w="1642" w:type="pct"/>
          </w:tcPr>
          <w:p w14:paraId="6A08FDA1" w14:textId="77777777" w:rsidR="00E24265" w:rsidRPr="00615D4B" w:rsidRDefault="00E24265" w:rsidP="005F76AD">
            <w:pPr>
              <w:rPr>
                <w:rFonts w:ascii="標楷體" w:eastAsia="標楷體" w:hAnsi="標楷體"/>
              </w:rPr>
            </w:pPr>
          </w:p>
        </w:tc>
      </w:tr>
      <w:tr w:rsidR="00E24265" w:rsidRPr="00615D4B" w14:paraId="43A69775" w14:textId="77777777" w:rsidTr="005F76AD">
        <w:trPr>
          <w:trHeight w:val="291"/>
          <w:jc w:val="center"/>
        </w:trPr>
        <w:tc>
          <w:tcPr>
            <w:tcW w:w="219" w:type="pct"/>
          </w:tcPr>
          <w:p w14:paraId="1EB7B9F2"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09652E7E" w14:textId="77777777" w:rsidR="00E24265" w:rsidRPr="00615D4B" w:rsidRDefault="00E24265" w:rsidP="005F76AD">
            <w:pPr>
              <w:rPr>
                <w:rFonts w:ascii="標楷體" w:eastAsia="標楷體" w:hAnsi="標楷體"/>
              </w:rPr>
            </w:pPr>
            <w:r w:rsidRPr="00713ED8">
              <w:rPr>
                <w:rFonts w:ascii="標楷體" w:eastAsia="標楷體" w:hAnsi="標楷體" w:hint="eastAsia"/>
              </w:rPr>
              <w:t>申請變更還款方案日</w:t>
            </w:r>
          </w:p>
        </w:tc>
        <w:tc>
          <w:tcPr>
            <w:tcW w:w="624" w:type="pct"/>
          </w:tcPr>
          <w:p w14:paraId="09B54662" w14:textId="77777777" w:rsidR="00E24265" w:rsidRPr="00615D4B" w:rsidRDefault="00E24265" w:rsidP="005F76AD">
            <w:pPr>
              <w:rPr>
                <w:rFonts w:ascii="標楷體" w:eastAsia="標楷體" w:hAnsi="標楷體"/>
              </w:rPr>
            </w:pPr>
          </w:p>
        </w:tc>
        <w:tc>
          <w:tcPr>
            <w:tcW w:w="624" w:type="pct"/>
          </w:tcPr>
          <w:p w14:paraId="0A59D055" w14:textId="77777777" w:rsidR="00E24265" w:rsidRPr="00615D4B" w:rsidRDefault="00E24265" w:rsidP="005F76AD">
            <w:pPr>
              <w:rPr>
                <w:rFonts w:ascii="標楷體" w:eastAsia="標楷體" w:hAnsi="標楷體"/>
              </w:rPr>
            </w:pPr>
          </w:p>
        </w:tc>
        <w:tc>
          <w:tcPr>
            <w:tcW w:w="537" w:type="pct"/>
          </w:tcPr>
          <w:p w14:paraId="3299FF3B" w14:textId="77777777" w:rsidR="00E24265" w:rsidRPr="00615D4B" w:rsidRDefault="00E24265" w:rsidP="005F76AD">
            <w:pPr>
              <w:rPr>
                <w:rFonts w:ascii="標楷體" w:eastAsia="標楷體" w:hAnsi="標楷體"/>
              </w:rPr>
            </w:pPr>
          </w:p>
        </w:tc>
        <w:tc>
          <w:tcPr>
            <w:tcW w:w="299" w:type="pct"/>
          </w:tcPr>
          <w:p w14:paraId="58E156AB" w14:textId="77777777" w:rsidR="00E24265" w:rsidRPr="00615D4B" w:rsidRDefault="00E24265" w:rsidP="005F76AD">
            <w:pPr>
              <w:rPr>
                <w:rFonts w:ascii="標楷體" w:eastAsia="標楷體" w:hAnsi="標楷體"/>
              </w:rPr>
            </w:pPr>
          </w:p>
        </w:tc>
        <w:tc>
          <w:tcPr>
            <w:tcW w:w="299" w:type="pct"/>
          </w:tcPr>
          <w:p w14:paraId="57C6CEF6" w14:textId="77777777" w:rsidR="00E24265" w:rsidRPr="00615D4B" w:rsidRDefault="00E24265" w:rsidP="005F76AD">
            <w:pPr>
              <w:rPr>
                <w:rFonts w:ascii="標楷體" w:eastAsia="標楷體" w:hAnsi="標楷體"/>
              </w:rPr>
            </w:pPr>
          </w:p>
        </w:tc>
        <w:tc>
          <w:tcPr>
            <w:tcW w:w="1642" w:type="pct"/>
          </w:tcPr>
          <w:p w14:paraId="00FEA257" w14:textId="77777777" w:rsidR="00E24265" w:rsidRPr="00615D4B" w:rsidRDefault="00E24265" w:rsidP="005F76AD">
            <w:pPr>
              <w:rPr>
                <w:rFonts w:ascii="標楷體" w:eastAsia="標楷體" w:hAnsi="標楷體"/>
              </w:rPr>
            </w:pPr>
          </w:p>
        </w:tc>
      </w:tr>
      <w:tr w:rsidR="00E24265" w:rsidRPr="00615D4B" w14:paraId="2A7AE99E" w14:textId="77777777" w:rsidTr="005F76AD">
        <w:trPr>
          <w:trHeight w:val="291"/>
          <w:jc w:val="center"/>
        </w:trPr>
        <w:tc>
          <w:tcPr>
            <w:tcW w:w="219" w:type="pct"/>
          </w:tcPr>
          <w:p w14:paraId="690D31A7" w14:textId="77777777" w:rsidR="00E24265" w:rsidRPr="00D6003A" w:rsidRDefault="00E24265" w:rsidP="005F76AD">
            <w:pPr>
              <w:pStyle w:val="af9"/>
              <w:numPr>
                <w:ilvl w:val="0"/>
                <w:numId w:val="43"/>
              </w:numPr>
              <w:ind w:leftChars="0"/>
              <w:rPr>
                <w:rFonts w:ascii="標楷體" w:eastAsia="標楷體" w:hAnsi="標楷體"/>
              </w:rPr>
            </w:pPr>
          </w:p>
        </w:tc>
        <w:tc>
          <w:tcPr>
            <w:tcW w:w="756" w:type="pct"/>
          </w:tcPr>
          <w:p w14:paraId="3A36CA48" w14:textId="77777777" w:rsidR="00E24265" w:rsidRPr="00615D4B" w:rsidRDefault="00E24265" w:rsidP="005F76AD">
            <w:pPr>
              <w:rPr>
                <w:rFonts w:ascii="標楷體" w:eastAsia="標楷體" w:hAnsi="標楷體"/>
              </w:rPr>
            </w:pPr>
            <w:r w:rsidRPr="00713ED8">
              <w:rPr>
                <w:rFonts w:ascii="標楷體" w:eastAsia="標楷體" w:hAnsi="標楷體" w:hint="eastAsia"/>
              </w:rPr>
              <w:t>轉JCIC文字檔日期</w:t>
            </w:r>
          </w:p>
        </w:tc>
        <w:tc>
          <w:tcPr>
            <w:tcW w:w="624" w:type="pct"/>
          </w:tcPr>
          <w:p w14:paraId="62FAF43C" w14:textId="77777777" w:rsidR="00E24265" w:rsidRPr="00615D4B" w:rsidRDefault="00E24265" w:rsidP="005F76AD">
            <w:pPr>
              <w:rPr>
                <w:rFonts w:ascii="標楷體" w:eastAsia="標楷體" w:hAnsi="標楷體"/>
              </w:rPr>
            </w:pPr>
          </w:p>
        </w:tc>
        <w:tc>
          <w:tcPr>
            <w:tcW w:w="624" w:type="pct"/>
          </w:tcPr>
          <w:p w14:paraId="507897F5" w14:textId="77777777" w:rsidR="00E24265" w:rsidRPr="00615D4B" w:rsidRDefault="00E24265" w:rsidP="005F76AD">
            <w:pPr>
              <w:rPr>
                <w:rFonts w:ascii="標楷體" w:eastAsia="標楷體" w:hAnsi="標楷體"/>
              </w:rPr>
            </w:pPr>
          </w:p>
        </w:tc>
        <w:tc>
          <w:tcPr>
            <w:tcW w:w="537" w:type="pct"/>
          </w:tcPr>
          <w:p w14:paraId="3D6A7D01" w14:textId="77777777" w:rsidR="00E24265" w:rsidRPr="00615D4B" w:rsidRDefault="00E24265" w:rsidP="005F76AD">
            <w:pPr>
              <w:rPr>
                <w:rFonts w:ascii="標楷體" w:eastAsia="標楷體" w:hAnsi="標楷體"/>
              </w:rPr>
            </w:pPr>
          </w:p>
        </w:tc>
        <w:tc>
          <w:tcPr>
            <w:tcW w:w="299" w:type="pct"/>
          </w:tcPr>
          <w:p w14:paraId="394A5187" w14:textId="77777777" w:rsidR="00E24265" w:rsidRPr="00615D4B" w:rsidRDefault="00E24265" w:rsidP="005F76AD">
            <w:pPr>
              <w:rPr>
                <w:rFonts w:ascii="標楷體" w:eastAsia="標楷體" w:hAnsi="標楷體"/>
              </w:rPr>
            </w:pPr>
          </w:p>
        </w:tc>
        <w:tc>
          <w:tcPr>
            <w:tcW w:w="299" w:type="pct"/>
          </w:tcPr>
          <w:p w14:paraId="73266A6D" w14:textId="77777777" w:rsidR="00E24265" w:rsidRPr="00615D4B" w:rsidRDefault="00E24265" w:rsidP="005F76AD">
            <w:pPr>
              <w:rPr>
                <w:rFonts w:ascii="標楷體" w:eastAsia="標楷體" w:hAnsi="標楷體"/>
              </w:rPr>
            </w:pPr>
          </w:p>
        </w:tc>
        <w:tc>
          <w:tcPr>
            <w:tcW w:w="1642" w:type="pct"/>
          </w:tcPr>
          <w:p w14:paraId="23CDD541" w14:textId="77777777" w:rsidR="00E24265" w:rsidRPr="00615D4B" w:rsidRDefault="00E24265" w:rsidP="005F76AD">
            <w:pPr>
              <w:rPr>
                <w:rFonts w:ascii="標楷體" w:eastAsia="標楷體" w:hAnsi="標楷體"/>
              </w:rPr>
            </w:pPr>
          </w:p>
        </w:tc>
      </w:tr>
    </w:tbl>
    <w:p w14:paraId="4861256B" w14:textId="77777777" w:rsidR="00E24265" w:rsidRDefault="00E24265" w:rsidP="00F62379">
      <w:pPr>
        <w:pStyle w:val="42"/>
        <w:spacing w:after="72"/>
        <w:ind w:leftChars="0" w:left="0"/>
        <w:rPr>
          <w:rFonts w:hAnsi="標楷體"/>
        </w:rPr>
      </w:pPr>
    </w:p>
    <w:p w14:paraId="51E55D9A" w14:textId="77777777" w:rsidR="00E24265" w:rsidRDefault="00E24265">
      <w:pPr>
        <w:widowControl/>
        <w:rPr>
          <w:rFonts w:ascii="Arial" w:eastAsia="標楷體" w:hAnsi="標楷體" w:cs="標楷體"/>
          <w:kern w:val="0"/>
          <w:szCs w:val="28"/>
        </w:rPr>
      </w:pPr>
      <w:r>
        <w:rPr>
          <w:rFonts w:hAnsi="標楷體"/>
        </w:rPr>
        <w:br w:type="page"/>
      </w:r>
    </w:p>
    <w:p w14:paraId="6744ADB7"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8315</w:t>
      </w:r>
      <w:r w:rsidRPr="005970CA">
        <w:rPr>
          <w:rFonts w:ascii="標楷體" w:hAnsi="標楷體" w:hint="eastAsia"/>
        </w:rPr>
        <w:t>單獨全數受清償資料檔案</w:t>
      </w:r>
    </w:p>
    <w:p w14:paraId="50C93E5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8929C2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36968E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DEAECFF" w14:textId="77777777" w:rsidR="00E24265" w:rsidRPr="00615D4B" w:rsidRDefault="00E24265" w:rsidP="005F76AD">
            <w:pPr>
              <w:rPr>
                <w:rFonts w:ascii="標楷體" w:eastAsia="標楷體" w:hAnsi="標楷體"/>
              </w:rPr>
            </w:pPr>
            <w:r w:rsidRPr="005970CA">
              <w:rPr>
                <w:rFonts w:ascii="標楷體" w:eastAsia="標楷體" w:hAnsi="標楷體" w:hint="eastAsia"/>
              </w:rPr>
              <w:t>單獨全數受清償資料檔案</w:t>
            </w:r>
          </w:p>
        </w:tc>
      </w:tr>
      <w:tr w:rsidR="00E24265" w:rsidRPr="00615D4B" w14:paraId="22127733"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7B7D2967"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AA5F30" w14:textId="77777777" w:rsidR="00E24265" w:rsidRPr="00615D4B" w:rsidRDefault="00E24265" w:rsidP="005F76AD">
            <w:pPr>
              <w:rPr>
                <w:rFonts w:ascii="標楷體" w:eastAsia="標楷體" w:hAnsi="標楷體"/>
              </w:rPr>
            </w:pPr>
          </w:p>
        </w:tc>
      </w:tr>
      <w:tr w:rsidR="00E24265" w:rsidRPr="00615D4B" w14:paraId="2065FC89"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3973B34C"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2474C" w14:textId="77777777" w:rsidR="00E24265" w:rsidRPr="00615D4B" w:rsidRDefault="00E24265" w:rsidP="005F76AD">
            <w:pPr>
              <w:rPr>
                <w:rFonts w:ascii="標楷體" w:eastAsia="標楷體" w:hAnsi="標楷體"/>
              </w:rPr>
            </w:pPr>
          </w:p>
        </w:tc>
      </w:tr>
      <w:tr w:rsidR="00E24265" w:rsidRPr="00615D4B" w14:paraId="7D286D9A"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395EA04"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3F518E" w14:textId="77777777" w:rsidR="00E24265" w:rsidRPr="00615D4B" w:rsidRDefault="00E24265" w:rsidP="005F76AD">
            <w:pPr>
              <w:rPr>
                <w:rFonts w:ascii="標楷體" w:eastAsia="標楷體" w:hAnsi="標楷體"/>
              </w:rPr>
            </w:pPr>
          </w:p>
        </w:tc>
      </w:tr>
      <w:tr w:rsidR="00E24265" w:rsidRPr="00615D4B" w14:paraId="5282F2EB"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1301B5E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3ACAD58" w14:textId="77777777" w:rsidR="00E24265" w:rsidRPr="00615D4B" w:rsidRDefault="00E24265" w:rsidP="005F76AD">
            <w:pPr>
              <w:rPr>
                <w:rFonts w:ascii="標楷體" w:eastAsia="標楷體" w:hAnsi="標楷體"/>
              </w:rPr>
            </w:pPr>
          </w:p>
        </w:tc>
      </w:tr>
      <w:tr w:rsidR="00E24265" w:rsidRPr="00615D4B" w14:paraId="1DA1BD3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4ADF512"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09F62E5" w14:textId="77777777" w:rsidR="00E24265" w:rsidRPr="00615D4B" w:rsidRDefault="00E24265" w:rsidP="005F76AD">
            <w:pPr>
              <w:rPr>
                <w:rFonts w:ascii="標楷體" w:eastAsia="標楷體" w:hAnsi="標楷體"/>
              </w:rPr>
            </w:pPr>
          </w:p>
        </w:tc>
      </w:tr>
      <w:tr w:rsidR="00E24265" w:rsidRPr="00615D4B" w14:paraId="3ADBBFA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60E5A307"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4AC2386" w14:textId="77777777" w:rsidR="00E24265" w:rsidRPr="00615D4B" w:rsidRDefault="00E24265" w:rsidP="005F76AD">
            <w:pPr>
              <w:rPr>
                <w:rFonts w:ascii="標楷體" w:eastAsia="標楷體" w:hAnsi="標楷體"/>
              </w:rPr>
            </w:pPr>
          </w:p>
        </w:tc>
      </w:tr>
      <w:tr w:rsidR="00E24265" w:rsidRPr="00615D4B" w14:paraId="3D6FB5F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B54E3DB"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2B60F25" w14:textId="77777777" w:rsidR="00E24265" w:rsidRPr="00615D4B" w:rsidRDefault="00E24265" w:rsidP="005F76AD">
            <w:pPr>
              <w:rPr>
                <w:rFonts w:ascii="標楷體" w:eastAsia="標楷體" w:hAnsi="標楷體"/>
              </w:rPr>
            </w:pPr>
          </w:p>
        </w:tc>
      </w:tr>
    </w:tbl>
    <w:p w14:paraId="01A48F10" w14:textId="77777777" w:rsidR="00E24265" w:rsidRDefault="00E24265" w:rsidP="00E24265"/>
    <w:p w14:paraId="2111137C" w14:textId="77777777" w:rsidR="00E24265" w:rsidRPr="00615D4B" w:rsidRDefault="00E24265">
      <w:pPr>
        <w:pStyle w:val="a"/>
      </w:pPr>
      <w:r w:rsidRPr="00615D4B">
        <w:t>UI</w:t>
      </w:r>
      <w:r w:rsidRPr="00615D4B">
        <w:t>畫面</w:t>
      </w:r>
    </w:p>
    <w:p w14:paraId="27253824" w14:textId="77777777" w:rsidR="00E24265" w:rsidRDefault="00E24265" w:rsidP="00E24265">
      <w:pPr>
        <w:pStyle w:val="42"/>
        <w:spacing w:after="72"/>
        <w:ind w:left="1133"/>
        <w:rPr>
          <w:rFonts w:hAnsi="標楷體"/>
        </w:rPr>
      </w:pPr>
      <w:r w:rsidRPr="00743962">
        <w:rPr>
          <w:rFonts w:hAnsi="標楷體" w:hint="eastAsia"/>
        </w:rPr>
        <w:t>輸入畫面：</w:t>
      </w:r>
    </w:p>
    <w:p w14:paraId="59E795FB" w14:textId="77777777" w:rsidR="00E24265" w:rsidRPr="00CB7641" w:rsidRDefault="00E24265" w:rsidP="00E24265">
      <w:pPr>
        <w:pStyle w:val="42"/>
        <w:spacing w:after="72"/>
        <w:ind w:leftChars="0" w:left="0"/>
        <w:rPr>
          <w:rFonts w:hAnsi="標楷體"/>
        </w:rPr>
      </w:pPr>
      <w:r w:rsidRPr="00CB7641">
        <w:rPr>
          <w:rFonts w:hAnsi="標楷體"/>
          <w:noProof/>
        </w:rPr>
        <w:drawing>
          <wp:inline distT="0" distB="0" distL="0" distR="0" wp14:anchorId="61C5FAE7" wp14:editId="03376483">
            <wp:extent cx="6639431" cy="19964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639431" cy="1996440"/>
                    </a:xfrm>
                    <a:prstGeom prst="rect">
                      <a:avLst/>
                    </a:prstGeom>
                  </pic:spPr>
                </pic:pic>
              </a:graphicData>
            </a:graphic>
          </wp:inline>
        </w:drawing>
      </w:r>
    </w:p>
    <w:p w14:paraId="247198A9" w14:textId="77777777" w:rsidR="00E24265" w:rsidRDefault="00E24265" w:rsidP="00E24265">
      <w:pPr>
        <w:pStyle w:val="1text"/>
        <w:rPr>
          <w:rFonts w:ascii="Times New Roman" w:hAnsi="Times New Roman"/>
        </w:rPr>
      </w:pPr>
    </w:p>
    <w:p w14:paraId="34FA5EB7"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B8B00B1" w14:textId="77777777" w:rsidTr="005F76AD">
        <w:trPr>
          <w:trHeight w:val="388"/>
          <w:jc w:val="center"/>
        </w:trPr>
        <w:tc>
          <w:tcPr>
            <w:tcW w:w="219" w:type="pct"/>
            <w:vMerge w:val="restart"/>
          </w:tcPr>
          <w:p w14:paraId="04106BB9"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05015880"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FACD422"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452E794"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689C65A0" w14:textId="77777777" w:rsidTr="005F76AD">
        <w:trPr>
          <w:trHeight w:val="244"/>
          <w:jc w:val="center"/>
        </w:trPr>
        <w:tc>
          <w:tcPr>
            <w:tcW w:w="219" w:type="pct"/>
            <w:vMerge/>
          </w:tcPr>
          <w:p w14:paraId="5EA65DAA" w14:textId="77777777" w:rsidR="00E24265" w:rsidRPr="00615D4B" w:rsidRDefault="00E24265" w:rsidP="005F76AD">
            <w:pPr>
              <w:rPr>
                <w:rFonts w:ascii="標楷體" w:eastAsia="標楷體" w:hAnsi="標楷體"/>
              </w:rPr>
            </w:pPr>
          </w:p>
        </w:tc>
        <w:tc>
          <w:tcPr>
            <w:tcW w:w="756" w:type="pct"/>
            <w:vMerge/>
          </w:tcPr>
          <w:p w14:paraId="2F643B05" w14:textId="77777777" w:rsidR="00E24265" w:rsidRPr="00615D4B" w:rsidRDefault="00E24265" w:rsidP="005F76AD">
            <w:pPr>
              <w:rPr>
                <w:rFonts w:ascii="標楷體" w:eastAsia="標楷體" w:hAnsi="標楷體"/>
              </w:rPr>
            </w:pPr>
          </w:p>
        </w:tc>
        <w:tc>
          <w:tcPr>
            <w:tcW w:w="624" w:type="pct"/>
          </w:tcPr>
          <w:p w14:paraId="3338F6C0"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B5EE59D"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29B84E9"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5346C66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5D36E6BD"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1E3EC1C5" w14:textId="77777777" w:rsidR="00E24265" w:rsidRPr="00615D4B" w:rsidRDefault="00E24265" w:rsidP="005F76AD">
            <w:pPr>
              <w:rPr>
                <w:rFonts w:ascii="標楷體" w:eastAsia="標楷體" w:hAnsi="標楷體"/>
              </w:rPr>
            </w:pPr>
          </w:p>
        </w:tc>
      </w:tr>
      <w:tr w:rsidR="00E24265" w:rsidRPr="00615D4B" w14:paraId="77B2377E" w14:textId="77777777" w:rsidTr="005F76AD">
        <w:trPr>
          <w:trHeight w:val="291"/>
          <w:jc w:val="center"/>
        </w:trPr>
        <w:tc>
          <w:tcPr>
            <w:tcW w:w="219" w:type="pct"/>
          </w:tcPr>
          <w:p w14:paraId="52F39AC4"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668543C4" w14:textId="77777777" w:rsidR="00E24265" w:rsidRPr="00615D4B" w:rsidRDefault="00E24265" w:rsidP="005F76AD">
            <w:pPr>
              <w:rPr>
                <w:rFonts w:ascii="標楷體" w:eastAsia="標楷體" w:hAnsi="標楷體"/>
              </w:rPr>
            </w:pPr>
            <w:r w:rsidRPr="00713ED8">
              <w:rPr>
                <w:rFonts w:ascii="標楷體" w:eastAsia="標楷體" w:hAnsi="標楷體" w:hint="eastAsia"/>
              </w:rPr>
              <w:t>交易代碼</w:t>
            </w:r>
          </w:p>
        </w:tc>
        <w:tc>
          <w:tcPr>
            <w:tcW w:w="624" w:type="pct"/>
          </w:tcPr>
          <w:p w14:paraId="2185ABFE" w14:textId="77777777" w:rsidR="00E24265" w:rsidRPr="00615D4B" w:rsidRDefault="00E24265" w:rsidP="005F76AD">
            <w:pPr>
              <w:rPr>
                <w:rFonts w:ascii="標楷體" w:eastAsia="標楷體" w:hAnsi="標楷體"/>
              </w:rPr>
            </w:pPr>
          </w:p>
        </w:tc>
        <w:tc>
          <w:tcPr>
            <w:tcW w:w="624" w:type="pct"/>
          </w:tcPr>
          <w:p w14:paraId="2023F76F" w14:textId="77777777" w:rsidR="00E24265" w:rsidRPr="00615D4B" w:rsidRDefault="00E24265" w:rsidP="005F76AD">
            <w:pPr>
              <w:rPr>
                <w:rFonts w:ascii="標楷體" w:eastAsia="標楷體" w:hAnsi="標楷體"/>
              </w:rPr>
            </w:pPr>
          </w:p>
        </w:tc>
        <w:tc>
          <w:tcPr>
            <w:tcW w:w="537" w:type="pct"/>
          </w:tcPr>
          <w:p w14:paraId="1ED80DBB"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1937F72" w14:textId="77777777" w:rsidR="00E24265" w:rsidRPr="00615D4B" w:rsidRDefault="00E24265" w:rsidP="005F76AD">
            <w:pPr>
              <w:rPr>
                <w:rFonts w:ascii="標楷體" w:eastAsia="標楷體" w:hAnsi="標楷體"/>
              </w:rPr>
            </w:pPr>
          </w:p>
        </w:tc>
        <w:tc>
          <w:tcPr>
            <w:tcW w:w="299" w:type="pct"/>
          </w:tcPr>
          <w:p w14:paraId="728D2150" w14:textId="77777777" w:rsidR="00E24265" w:rsidRPr="00615D4B" w:rsidRDefault="00E24265" w:rsidP="005F76AD">
            <w:pPr>
              <w:rPr>
                <w:rFonts w:ascii="標楷體" w:eastAsia="標楷體" w:hAnsi="標楷體"/>
              </w:rPr>
            </w:pPr>
          </w:p>
        </w:tc>
        <w:tc>
          <w:tcPr>
            <w:tcW w:w="1643" w:type="pct"/>
          </w:tcPr>
          <w:p w14:paraId="2B43DF4B" w14:textId="77777777" w:rsidR="00E24265" w:rsidRDefault="00E24265" w:rsidP="005F76AD">
            <w:pPr>
              <w:rPr>
                <w:rFonts w:ascii="標楷體" w:eastAsia="標楷體" w:hAnsi="標楷體"/>
              </w:rPr>
            </w:pPr>
            <w:r w:rsidRPr="00630C51">
              <w:rPr>
                <w:rFonts w:ascii="標楷體" w:eastAsia="標楷體" w:hAnsi="標楷體" w:hint="eastAsia"/>
              </w:rPr>
              <w:t>1:新增</w:t>
            </w:r>
          </w:p>
          <w:p w14:paraId="65DA0301" w14:textId="77777777" w:rsidR="00E24265" w:rsidRPr="00615D4B" w:rsidRDefault="00E24265" w:rsidP="005F76AD">
            <w:pPr>
              <w:rPr>
                <w:rFonts w:ascii="標楷體" w:eastAsia="標楷體" w:hAnsi="標楷體"/>
              </w:rPr>
            </w:pPr>
            <w:r w:rsidRPr="00630C51">
              <w:rPr>
                <w:rFonts w:ascii="標楷體" w:eastAsia="標楷體" w:hAnsi="標楷體" w:hint="eastAsia"/>
              </w:rPr>
              <w:t>2:異動</w:t>
            </w:r>
          </w:p>
        </w:tc>
      </w:tr>
      <w:tr w:rsidR="00E24265" w:rsidRPr="00615D4B" w14:paraId="0C209E77" w14:textId="77777777" w:rsidTr="005F76AD">
        <w:trPr>
          <w:trHeight w:val="291"/>
          <w:jc w:val="center"/>
        </w:trPr>
        <w:tc>
          <w:tcPr>
            <w:tcW w:w="219" w:type="pct"/>
          </w:tcPr>
          <w:p w14:paraId="0B07DFD4"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48226FA7" w14:textId="77777777" w:rsidR="00E24265" w:rsidRPr="00615D4B" w:rsidRDefault="00E24265" w:rsidP="005F76AD">
            <w:pPr>
              <w:rPr>
                <w:rFonts w:ascii="標楷體" w:eastAsia="標楷體" w:hAnsi="標楷體"/>
              </w:rPr>
            </w:pPr>
            <w:r w:rsidRPr="00713ED8">
              <w:rPr>
                <w:rFonts w:ascii="標楷體" w:eastAsia="標楷體" w:hAnsi="標楷體" w:hint="eastAsia"/>
              </w:rPr>
              <w:t>債務人IDN</w:t>
            </w:r>
          </w:p>
        </w:tc>
        <w:tc>
          <w:tcPr>
            <w:tcW w:w="624" w:type="pct"/>
          </w:tcPr>
          <w:p w14:paraId="6C2236E0" w14:textId="77777777" w:rsidR="00E24265" w:rsidRPr="00615D4B" w:rsidRDefault="00E24265" w:rsidP="005F76AD">
            <w:pPr>
              <w:rPr>
                <w:rFonts w:ascii="標楷體" w:eastAsia="標楷體" w:hAnsi="標楷體"/>
              </w:rPr>
            </w:pPr>
          </w:p>
        </w:tc>
        <w:tc>
          <w:tcPr>
            <w:tcW w:w="624" w:type="pct"/>
          </w:tcPr>
          <w:p w14:paraId="77A02E13" w14:textId="77777777" w:rsidR="00E24265" w:rsidRPr="00615D4B" w:rsidRDefault="00E24265" w:rsidP="005F76AD">
            <w:pPr>
              <w:rPr>
                <w:rFonts w:ascii="標楷體" w:eastAsia="標楷體" w:hAnsi="標楷體"/>
              </w:rPr>
            </w:pPr>
          </w:p>
        </w:tc>
        <w:tc>
          <w:tcPr>
            <w:tcW w:w="537" w:type="pct"/>
          </w:tcPr>
          <w:p w14:paraId="57149519" w14:textId="77777777" w:rsidR="00E24265" w:rsidRPr="00615D4B" w:rsidRDefault="00E24265" w:rsidP="005F76AD">
            <w:pPr>
              <w:rPr>
                <w:rFonts w:ascii="標楷體" w:eastAsia="標楷體" w:hAnsi="標楷體"/>
              </w:rPr>
            </w:pPr>
          </w:p>
        </w:tc>
        <w:tc>
          <w:tcPr>
            <w:tcW w:w="299" w:type="pct"/>
          </w:tcPr>
          <w:p w14:paraId="4BA8C635" w14:textId="77777777" w:rsidR="00E24265" w:rsidRPr="00615D4B" w:rsidRDefault="00E24265" w:rsidP="005F76AD">
            <w:pPr>
              <w:rPr>
                <w:rFonts w:ascii="標楷體" w:eastAsia="標楷體" w:hAnsi="標楷體"/>
              </w:rPr>
            </w:pPr>
          </w:p>
        </w:tc>
        <w:tc>
          <w:tcPr>
            <w:tcW w:w="299" w:type="pct"/>
          </w:tcPr>
          <w:p w14:paraId="24C8CF33" w14:textId="77777777" w:rsidR="00E24265" w:rsidRPr="00615D4B" w:rsidRDefault="00E24265" w:rsidP="005F76AD">
            <w:pPr>
              <w:rPr>
                <w:rFonts w:ascii="標楷體" w:eastAsia="標楷體" w:hAnsi="標楷體"/>
              </w:rPr>
            </w:pPr>
          </w:p>
        </w:tc>
        <w:tc>
          <w:tcPr>
            <w:tcW w:w="1643" w:type="pct"/>
          </w:tcPr>
          <w:p w14:paraId="46C1993D" w14:textId="77777777" w:rsidR="00E24265" w:rsidRPr="00615D4B" w:rsidRDefault="00E24265" w:rsidP="005F76AD">
            <w:pPr>
              <w:rPr>
                <w:rFonts w:ascii="標楷體" w:eastAsia="標楷體" w:hAnsi="標楷體"/>
              </w:rPr>
            </w:pPr>
          </w:p>
        </w:tc>
      </w:tr>
      <w:tr w:rsidR="00E24265" w:rsidRPr="00615D4B" w14:paraId="39119352" w14:textId="77777777" w:rsidTr="005F76AD">
        <w:trPr>
          <w:trHeight w:val="291"/>
          <w:jc w:val="center"/>
        </w:trPr>
        <w:tc>
          <w:tcPr>
            <w:tcW w:w="219" w:type="pct"/>
          </w:tcPr>
          <w:p w14:paraId="5A6C04E2"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7D044124" w14:textId="77777777" w:rsidR="00E24265" w:rsidRPr="00615D4B" w:rsidRDefault="00E24265" w:rsidP="005F76AD">
            <w:pPr>
              <w:rPr>
                <w:rFonts w:ascii="標楷體" w:eastAsia="標楷體" w:hAnsi="標楷體"/>
              </w:rPr>
            </w:pPr>
            <w:r w:rsidRPr="00713ED8">
              <w:rPr>
                <w:rFonts w:ascii="標楷體" w:eastAsia="標楷體" w:hAnsi="標楷體" w:hint="eastAsia"/>
              </w:rPr>
              <w:t>報送單位代號</w:t>
            </w:r>
          </w:p>
        </w:tc>
        <w:tc>
          <w:tcPr>
            <w:tcW w:w="624" w:type="pct"/>
          </w:tcPr>
          <w:p w14:paraId="274409A0" w14:textId="77777777" w:rsidR="00E24265" w:rsidRPr="00615D4B" w:rsidRDefault="00E24265" w:rsidP="005F76AD">
            <w:pPr>
              <w:rPr>
                <w:rFonts w:ascii="標楷體" w:eastAsia="標楷體" w:hAnsi="標楷體"/>
              </w:rPr>
            </w:pPr>
          </w:p>
        </w:tc>
        <w:tc>
          <w:tcPr>
            <w:tcW w:w="624" w:type="pct"/>
          </w:tcPr>
          <w:p w14:paraId="7832093A" w14:textId="77777777" w:rsidR="00E24265" w:rsidRPr="00615D4B" w:rsidRDefault="00E24265" w:rsidP="005F76AD">
            <w:pPr>
              <w:rPr>
                <w:rFonts w:ascii="標楷體" w:eastAsia="標楷體" w:hAnsi="標楷體"/>
              </w:rPr>
            </w:pPr>
          </w:p>
        </w:tc>
        <w:tc>
          <w:tcPr>
            <w:tcW w:w="537" w:type="pct"/>
          </w:tcPr>
          <w:p w14:paraId="3298E890" w14:textId="77777777" w:rsidR="00E24265" w:rsidRPr="00615D4B" w:rsidRDefault="00E24265" w:rsidP="005F76AD">
            <w:pPr>
              <w:rPr>
                <w:rFonts w:ascii="標楷體" w:eastAsia="標楷體" w:hAnsi="標楷體"/>
              </w:rPr>
            </w:pPr>
          </w:p>
        </w:tc>
        <w:tc>
          <w:tcPr>
            <w:tcW w:w="299" w:type="pct"/>
          </w:tcPr>
          <w:p w14:paraId="2F1EA4C5" w14:textId="77777777" w:rsidR="00E24265" w:rsidRPr="00615D4B" w:rsidRDefault="00E24265" w:rsidP="005F76AD">
            <w:pPr>
              <w:rPr>
                <w:rFonts w:ascii="標楷體" w:eastAsia="標楷體" w:hAnsi="標楷體"/>
              </w:rPr>
            </w:pPr>
          </w:p>
        </w:tc>
        <w:tc>
          <w:tcPr>
            <w:tcW w:w="299" w:type="pct"/>
          </w:tcPr>
          <w:p w14:paraId="45A3E5D8" w14:textId="77777777" w:rsidR="00E24265" w:rsidRPr="00615D4B" w:rsidRDefault="00E24265" w:rsidP="005F76AD">
            <w:pPr>
              <w:rPr>
                <w:rFonts w:ascii="標楷體" w:eastAsia="標楷體" w:hAnsi="標楷體"/>
              </w:rPr>
            </w:pPr>
          </w:p>
        </w:tc>
        <w:tc>
          <w:tcPr>
            <w:tcW w:w="1643" w:type="pct"/>
          </w:tcPr>
          <w:p w14:paraId="3BB565DD" w14:textId="77777777" w:rsidR="00E24265" w:rsidRPr="00615D4B" w:rsidRDefault="00E24265" w:rsidP="005F76AD">
            <w:pPr>
              <w:rPr>
                <w:rFonts w:ascii="標楷體" w:eastAsia="標楷體" w:hAnsi="標楷體"/>
              </w:rPr>
            </w:pPr>
          </w:p>
        </w:tc>
      </w:tr>
      <w:tr w:rsidR="00E24265" w:rsidRPr="00615D4B" w14:paraId="7B254B77" w14:textId="77777777" w:rsidTr="005F76AD">
        <w:trPr>
          <w:trHeight w:val="291"/>
          <w:jc w:val="center"/>
        </w:trPr>
        <w:tc>
          <w:tcPr>
            <w:tcW w:w="219" w:type="pct"/>
          </w:tcPr>
          <w:p w14:paraId="724D87EE"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236498D1" w14:textId="77777777" w:rsidR="00E24265" w:rsidRPr="00615D4B" w:rsidRDefault="00E24265" w:rsidP="005F76AD">
            <w:pPr>
              <w:rPr>
                <w:rFonts w:ascii="標楷體" w:eastAsia="標楷體" w:hAnsi="標楷體"/>
              </w:rPr>
            </w:pPr>
            <w:r w:rsidRPr="00713ED8">
              <w:rPr>
                <w:rFonts w:ascii="標楷體" w:eastAsia="標楷體" w:hAnsi="標楷體" w:hint="eastAsia"/>
              </w:rPr>
              <w:t>協商申請日</w:t>
            </w:r>
          </w:p>
        </w:tc>
        <w:tc>
          <w:tcPr>
            <w:tcW w:w="624" w:type="pct"/>
          </w:tcPr>
          <w:p w14:paraId="65475E5E" w14:textId="77777777" w:rsidR="00E24265" w:rsidRPr="00615D4B" w:rsidRDefault="00E24265" w:rsidP="005F76AD">
            <w:pPr>
              <w:rPr>
                <w:rFonts w:ascii="標楷體" w:eastAsia="標楷體" w:hAnsi="標楷體"/>
              </w:rPr>
            </w:pPr>
          </w:p>
        </w:tc>
        <w:tc>
          <w:tcPr>
            <w:tcW w:w="624" w:type="pct"/>
          </w:tcPr>
          <w:p w14:paraId="7DFC312F" w14:textId="77777777" w:rsidR="00E24265" w:rsidRPr="00615D4B" w:rsidRDefault="00E24265" w:rsidP="005F76AD">
            <w:pPr>
              <w:rPr>
                <w:rFonts w:ascii="標楷體" w:eastAsia="標楷體" w:hAnsi="標楷體"/>
              </w:rPr>
            </w:pPr>
          </w:p>
        </w:tc>
        <w:tc>
          <w:tcPr>
            <w:tcW w:w="537" w:type="pct"/>
          </w:tcPr>
          <w:p w14:paraId="4EF7CDA3" w14:textId="77777777" w:rsidR="00E24265" w:rsidRPr="00615D4B" w:rsidRDefault="00E24265" w:rsidP="005F76AD">
            <w:pPr>
              <w:rPr>
                <w:rFonts w:ascii="標楷體" w:eastAsia="標楷體" w:hAnsi="標楷體"/>
              </w:rPr>
            </w:pPr>
          </w:p>
        </w:tc>
        <w:tc>
          <w:tcPr>
            <w:tcW w:w="299" w:type="pct"/>
          </w:tcPr>
          <w:p w14:paraId="1398BFE8" w14:textId="77777777" w:rsidR="00E24265" w:rsidRPr="00615D4B" w:rsidRDefault="00E24265" w:rsidP="005F76AD">
            <w:pPr>
              <w:rPr>
                <w:rFonts w:ascii="標楷體" w:eastAsia="標楷體" w:hAnsi="標楷體"/>
              </w:rPr>
            </w:pPr>
          </w:p>
        </w:tc>
        <w:tc>
          <w:tcPr>
            <w:tcW w:w="299" w:type="pct"/>
          </w:tcPr>
          <w:p w14:paraId="6606EB04" w14:textId="77777777" w:rsidR="00E24265" w:rsidRPr="00615D4B" w:rsidRDefault="00E24265" w:rsidP="005F76AD">
            <w:pPr>
              <w:rPr>
                <w:rFonts w:ascii="標楷體" w:eastAsia="標楷體" w:hAnsi="標楷體"/>
              </w:rPr>
            </w:pPr>
          </w:p>
        </w:tc>
        <w:tc>
          <w:tcPr>
            <w:tcW w:w="1643" w:type="pct"/>
          </w:tcPr>
          <w:p w14:paraId="3272DA16" w14:textId="77777777" w:rsidR="00E24265" w:rsidRPr="00615D4B" w:rsidRDefault="00E24265" w:rsidP="005F76AD">
            <w:pPr>
              <w:rPr>
                <w:rFonts w:ascii="標楷體" w:eastAsia="標楷體" w:hAnsi="標楷體"/>
              </w:rPr>
            </w:pPr>
          </w:p>
        </w:tc>
      </w:tr>
      <w:tr w:rsidR="00E24265" w:rsidRPr="00615D4B" w14:paraId="2B12FC0D" w14:textId="77777777" w:rsidTr="005F76AD">
        <w:trPr>
          <w:trHeight w:val="291"/>
          <w:jc w:val="center"/>
        </w:trPr>
        <w:tc>
          <w:tcPr>
            <w:tcW w:w="219" w:type="pct"/>
          </w:tcPr>
          <w:p w14:paraId="60CD0D63"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3587843B" w14:textId="77777777" w:rsidR="00E24265" w:rsidRPr="00615D4B" w:rsidRDefault="00E24265" w:rsidP="005F76AD">
            <w:pPr>
              <w:rPr>
                <w:rFonts w:ascii="標楷體" w:eastAsia="標楷體" w:hAnsi="標楷體"/>
              </w:rPr>
            </w:pPr>
            <w:r w:rsidRPr="00713ED8">
              <w:rPr>
                <w:rFonts w:ascii="標楷體" w:eastAsia="標楷體" w:hAnsi="標楷體" w:hint="eastAsia"/>
              </w:rPr>
              <w:t>最大債權金融機構代號</w:t>
            </w:r>
          </w:p>
        </w:tc>
        <w:tc>
          <w:tcPr>
            <w:tcW w:w="624" w:type="pct"/>
          </w:tcPr>
          <w:p w14:paraId="2AE8892D" w14:textId="77777777" w:rsidR="00E24265" w:rsidRPr="00615D4B" w:rsidRDefault="00E24265" w:rsidP="005F76AD">
            <w:pPr>
              <w:rPr>
                <w:rFonts w:ascii="標楷體" w:eastAsia="標楷體" w:hAnsi="標楷體"/>
              </w:rPr>
            </w:pPr>
          </w:p>
        </w:tc>
        <w:tc>
          <w:tcPr>
            <w:tcW w:w="624" w:type="pct"/>
          </w:tcPr>
          <w:p w14:paraId="35E3509A" w14:textId="77777777" w:rsidR="00E24265" w:rsidRPr="00615D4B" w:rsidRDefault="00E24265" w:rsidP="005F76AD">
            <w:pPr>
              <w:rPr>
                <w:rFonts w:ascii="標楷體" w:eastAsia="標楷體" w:hAnsi="標楷體"/>
              </w:rPr>
            </w:pPr>
          </w:p>
        </w:tc>
        <w:tc>
          <w:tcPr>
            <w:tcW w:w="537" w:type="pct"/>
          </w:tcPr>
          <w:p w14:paraId="6C97E1D5" w14:textId="77777777" w:rsidR="00E24265" w:rsidRPr="00615D4B" w:rsidRDefault="00E24265" w:rsidP="005F76AD">
            <w:pPr>
              <w:rPr>
                <w:rFonts w:ascii="標楷體" w:eastAsia="標楷體" w:hAnsi="標楷體"/>
              </w:rPr>
            </w:pPr>
          </w:p>
        </w:tc>
        <w:tc>
          <w:tcPr>
            <w:tcW w:w="299" w:type="pct"/>
          </w:tcPr>
          <w:p w14:paraId="19BFA9EF" w14:textId="77777777" w:rsidR="00E24265" w:rsidRPr="00615D4B" w:rsidRDefault="00E24265" w:rsidP="005F76AD">
            <w:pPr>
              <w:rPr>
                <w:rFonts w:ascii="標楷體" w:eastAsia="標楷體" w:hAnsi="標楷體"/>
              </w:rPr>
            </w:pPr>
          </w:p>
        </w:tc>
        <w:tc>
          <w:tcPr>
            <w:tcW w:w="299" w:type="pct"/>
          </w:tcPr>
          <w:p w14:paraId="68E6EB8C" w14:textId="77777777" w:rsidR="00E24265" w:rsidRPr="00615D4B" w:rsidRDefault="00E24265" w:rsidP="005F76AD">
            <w:pPr>
              <w:rPr>
                <w:rFonts w:ascii="標楷體" w:eastAsia="標楷體" w:hAnsi="標楷體"/>
              </w:rPr>
            </w:pPr>
          </w:p>
        </w:tc>
        <w:tc>
          <w:tcPr>
            <w:tcW w:w="1643" w:type="pct"/>
          </w:tcPr>
          <w:p w14:paraId="7DE73CC3" w14:textId="77777777" w:rsidR="00E24265" w:rsidRPr="00615D4B" w:rsidRDefault="00E24265" w:rsidP="005F76AD">
            <w:pPr>
              <w:rPr>
                <w:rFonts w:ascii="標楷體" w:eastAsia="標楷體" w:hAnsi="標楷體"/>
              </w:rPr>
            </w:pPr>
          </w:p>
        </w:tc>
      </w:tr>
      <w:tr w:rsidR="00E24265" w:rsidRPr="00615D4B" w14:paraId="4795954F" w14:textId="77777777" w:rsidTr="005F76AD">
        <w:trPr>
          <w:trHeight w:val="291"/>
          <w:jc w:val="center"/>
        </w:trPr>
        <w:tc>
          <w:tcPr>
            <w:tcW w:w="219" w:type="pct"/>
          </w:tcPr>
          <w:p w14:paraId="125C5844"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7BB2DE80" w14:textId="77777777" w:rsidR="00E24265" w:rsidRPr="00615D4B" w:rsidRDefault="00E24265" w:rsidP="005F76AD">
            <w:pPr>
              <w:rPr>
                <w:rFonts w:ascii="標楷體" w:eastAsia="標楷體" w:hAnsi="標楷體"/>
              </w:rPr>
            </w:pPr>
            <w:r w:rsidRPr="00713ED8">
              <w:rPr>
                <w:rFonts w:ascii="標楷體" w:eastAsia="標楷體" w:hAnsi="標楷體" w:hint="eastAsia"/>
              </w:rPr>
              <w:t>單獨全數受清償原因</w:t>
            </w:r>
          </w:p>
        </w:tc>
        <w:tc>
          <w:tcPr>
            <w:tcW w:w="624" w:type="pct"/>
          </w:tcPr>
          <w:p w14:paraId="180EBE60" w14:textId="77777777" w:rsidR="00E24265" w:rsidRPr="00615D4B" w:rsidRDefault="00E24265" w:rsidP="005F76AD">
            <w:pPr>
              <w:rPr>
                <w:rFonts w:ascii="標楷體" w:eastAsia="標楷體" w:hAnsi="標楷體"/>
              </w:rPr>
            </w:pPr>
          </w:p>
        </w:tc>
        <w:tc>
          <w:tcPr>
            <w:tcW w:w="624" w:type="pct"/>
          </w:tcPr>
          <w:p w14:paraId="08AA35AE" w14:textId="77777777" w:rsidR="00E24265" w:rsidRPr="00615D4B" w:rsidRDefault="00E24265" w:rsidP="005F76AD">
            <w:pPr>
              <w:rPr>
                <w:rFonts w:ascii="標楷體" w:eastAsia="標楷體" w:hAnsi="標楷體"/>
              </w:rPr>
            </w:pPr>
          </w:p>
        </w:tc>
        <w:tc>
          <w:tcPr>
            <w:tcW w:w="537" w:type="pct"/>
          </w:tcPr>
          <w:p w14:paraId="04DA0EA9"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C711095" w14:textId="77777777" w:rsidR="00E24265" w:rsidRPr="00615D4B" w:rsidRDefault="00E24265" w:rsidP="005F76AD">
            <w:pPr>
              <w:rPr>
                <w:rFonts w:ascii="標楷體" w:eastAsia="標楷體" w:hAnsi="標楷體"/>
              </w:rPr>
            </w:pPr>
          </w:p>
        </w:tc>
        <w:tc>
          <w:tcPr>
            <w:tcW w:w="299" w:type="pct"/>
          </w:tcPr>
          <w:p w14:paraId="5895FDE4" w14:textId="77777777" w:rsidR="00E24265" w:rsidRPr="00615D4B" w:rsidRDefault="00E24265" w:rsidP="005F76AD">
            <w:pPr>
              <w:rPr>
                <w:rFonts w:ascii="標楷體" w:eastAsia="標楷體" w:hAnsi="標楷體"/>
              </w:rPr>
            </w:pPr>
          </w:p>
        </w:tc>
        <w:tc>
          <w:tcPr>
            <w:tcW w:w="1643" w:type="pct"/>
          </w:tcPr>
          <w:p w14:paraId="0D3A04E6" w14:textId="77777777" w:rsidR="00E24265" w:rsidRPr="00630C51" w:rsidRDefault="00E24265" w:rsidP="005F76AD">
            <w:pPr>
              <w:rPr>
                <w:rFonts w:ascii="標楷體" w:eastAsia="標楷體" w:hAnsi="標楷體"/>
              </w:rPr>
            </w:pPr>
            <w:r w:rsidRPr="00630C51">
              <w:rPr>
                <w:rFonts w:ascii="標楷體" w:eastAsia="標楷體" w:hAnsi="標楷體" w:hint="eastAsia"/>
              </w:rPr>
              <w:t>A:於協商前已聲請強制執行並獲分配之款項，於日後領取分配款者</w:t>
            </w:r>
          </w:p>
          <w:p w14:paraId="05DAA2B5" w14:textId="77777777" w:rsidR="00E24265" w:rsidRPr="00630C51" w:rsidRDefault="00E24265" w:rsidP="005F76AD">
            <w:pPr>
              <w:rPr>
                <w:rFonts w:ascii="標楷體" w:eastAsia="標楷體" w:hAnsi="標楷體"/>
              </w:rPr>
            </w:pPr>
            <w:r w:rsidRPr="00630C51">
              <w:rPr>
                <w:rFonts w:ascii="標楷體" w:eastAsia="標楷體" w:hAnsi="標楷體" w:hint="eastAsia"/>
              </w:rPr>
              <w:t>B:債務人於最高限額抵押權內清償無擔保債務</w:t>
            </w:r>
          </w:p>
          <w:p w14:paraId="2FA0A13E" w14:textId="77777777" w:rsidR="00E24265" w:rsidRPr="00630C51" w:rsidRDefault="00E24265" w:rsidP="005F76AD">
            <w:pPr>
              <w:rPr>
                <w:rFonts w:ascii="標楷體" w:eastAsia="標楷體" w:hAnsi="標楷體"/>
              </w:rPr>
            </w:pPr>
            <w:r w:rsidRPr="00630C51">
              <w:rPr>
                <w:rFonts w:ascii="標楷體" w:eastAsia="標楷體" w:hAnsi="標楷體" w:hint="eastAsia"/>
              </w:rPr>
              <w:t>C:保證人代為清償債務</w:t>
            </w:r>
          </w:p>
          <w:p w14:paraId="405696CC" w14:textId="77777777" w:rsidR="00E24265" w:rsidRPr="00630C51" w:rsidRDefault="00E24265" w:rsidP="005F76AD">
            <w:pPr>
              <w:rPr>
                <w:rFonts w:ascii="標楷體" w:eastAsia="標楷體" w:hAnsi="標楷體"/>
              </w:rPr>
            </w:pPr>
            <w:r w:rsidRPr="00630C51">
              <w:rPr>
                <w:rFonts w:ascii="標楷體" w:eastAsia="標楷體" w:hAnsi="標楷體" w:hint="eastAsia"/>
              </w:rPr>
              <w:t>D:廠商將分期付款之款項退回貸款金融機構，並沖抵貸款金融機構債務</w:t>
            </w:r>
          </w:p>
          <w:p w14:paraId="54E3F0B1" w14:textId="77777777" w:rsidR="00E24265" w:rsidRPr="00615D4B" w:rsidRDefault="00E24265" w:rsidP="005F76AD">
            <w:pPr>
              <w:rPr>
                <w:rFonts w:ascii="標楷體" w:eastAsia="標楷體" w:hAnsi="標楷體"/>
              </w:rPr>
            </w:pPr>
            <w:r w:rsidRPr="00630C51">
              <w:rPr>
                <w:rFonts w:ascii="標楷體" w:eastAsia="標楷體" w:hAnsi="標楷體" w:hint="eastAsia"/>
              </w:rPr>
              <w:t>E:車貸及次順位不動產抵押權經債權金融機構處分後收回款項並沖抵貸款金融機構債務</w:t>
            </w:r>
          </w:p>
        </w:tc>
      </w:tr>
      <w:tr w:rsidR="00E24265" w:rsidRPr="00615D4B" w14:paraId="3CD89D89" w14:textId="77777777" w:rsidTr="005F76AD">
        <w:trPr>
          <w:trHeight w:val="291"/>
          <w:jc w:val="center"/>
        </w:trPr>
        <w:tc>
          <w:tcPr>
            <w:tcW w:w="219" w:type="pct"/>
          </w:tcPr>
          <w:p w14:paraId="508DDDD3"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6D83D798" w14:textId="77777777" w:rsidR="00E24265" w:rsidRPr="00615D4B" w:rsidRDefault="00E24265" w:rsidP="005F76AD">
            <w:pPr>
              <w:rPr>
                <w:rFonts w:ascii="標楷體" w:eastAsia="標楷體" w:hAnsi="標楷體"/>
              </w:rPr>
            </w:pPr>
            <w:r w:rsidRPr="00713ED8">
              <w:rPr>
                <w:rFonts w:ascii="標楷體" w:eastAsia="標楷體" w:hAnsi="標楷體" w:hint="eastAsia"/>
              </w:rPr>
              <w:t>單獨全數受清償日期</w:t>
            </w:r>
          </w:p>
        </w:tc>
        <w:tc>
          <w:tcPr>
            <w:tcW w:w="624" w:type="pct"/>
          </w:tcPr>
          <w:p w14:paraId="75F2CA4B" w14:textId="77777777" w:rsidR="00E24265" w:rsidRPr="00615D4B" w:rsidRDefault="00E24265" w:rsidP="005F76AD">
            <w:pPr>
              <w:rPr>
                <w:rFonts w:ascii="標楷體" w:eastAsia="標楷體" w:hAnsi="標楷體"/>
              </w:rPr>
            </w:pPr>
          </w:p>
        </w:tc>
        <w:tc>
          <w:tcPr>
            <w:tcW w:w="624" w:type="pct"/>
          </w:tcPr>
          <w:p w14:paraId="7E47849F" w14:textId="77777777" w:rsidR="00E24265" w:rsidRPr="00615D4B" w:rsidRDefault="00E24265" w:rsidP="005F76AD">
            <w:pPr>
              <w:rPr>
                <w:rFonts w:ascii="標楷體" w:eastAsia="標楷體" w:hAnsi="標楷體"/>
              </w:rPr>
            </w:pPr>
          </w:p>
        </w:tc>
        <w:tc>
          <w:tcPr>
            <w:tcW w:w="537" w:type="pct"/>
          </w:tcPr>
          <w:p w14:paraId="18B7BED3" w14:textId="77777777" w:rsidR="00E24265" w:rsidRPr="00615D4B" w:rsidRDefault="00E24265" w:rsidP="005F76AD">
            <w:pPr>
              <w:rPr>
                <w:rFonts w:ascii="標楷體" w:eastAsia="標楷體" w:hAnsi="標楷體"/>
              </w:rPr>
            </w:pPr>
          </w:p>
        </w:tc>
        <w:tc>
          <w:tcPr>
            <w:tcW w:w="299" w:type="pct"/>
          </w:tcPr>
          <w:p w14:paraId="5C207041" w14:textId="77777777" w:rsidR="00E24265" w:rsidRPr="00615D4B" w:rsidRDefault="00E24265" w:rsidP="005F76AD">
            <w:pPr>
              <w:rPr>
                <w:rFonts w:ascii="標楷體" w:eastAsia="標楷體" w:hAnsi="標楷體"/>
              </w:rPr>
            </w:pPr>
          </w:p>
        </w:tc>
        <w:tc>
          <w:tcPr>
            <w:tcW w:w="299" w:type="pct"/>
          </w:tcPr>
          <w:p w14:paraId="637F5204" w14:textId="77777777" w:rsidR="00E24265" w:rsidRPr="00615D4B" w:rsidRDefault="00E24265" w:rsidP="005F76AD">
            <w:pPr>
              <w:rPr>
                <w:rFonts w:ascii="標楷體" w:eastAsia="標楷體" w:hAnsi="標楷體"/>
              </w:rPr>
            </w:pPr>
          </w:p>
        </w:tc>
        <w:tc>
          <w:tcPr>
            <w:tcW w:w="1643" w:type="pct"/>
          </w:tcPr>
          <w:p w14:paraId="267A4C94" w14:textId="77777777" w:rsidR="00E24265" w:rsidRPr="00615D4B" w:rsidRDefault="00E24265" w:rsidP="005F76AD">
            <w:pPr>
              <w:rPr>
                <w:rFonts w:ascii="標楷體" w:eastAsia="標楷體" w:hAnsi="標楷體"/>
              </w:rPr>
            </w:pPr>
          </w:p>
        </w:tc>
      </w:tr>
      <w:tr w:rsidR="00E24265" w:rsidRPr="00615D4B" w14:paraId="6B678CD9" w14:textId="77777777" w:rsidTr="005F76AD">
        <w:trPr>
          <w:trHeight w:val="291"/>
          <w:jc w:val="center"/>
        </w:trPr>
        <w:tc>
          <w:tcPr>
            <w:tcW w:w="219" w:type="pct"/>
          </w:tcPr>
          <w:p w14:paraId="5D206D74" w14:textId="77777777" w:rsidR="00E24265" w:rsidRPr="00D6003A" w:rsidRDefault="00E24265" w:rsidP="005F76AD">
            <w:pPr>
              <w:pStyle w:val="af9"/>
              <w:numPr>
                <w:ilvl w:val="0"/>
                <w:numId w:val="44"/>
              </w:numPr>
              <w:ind w:leftChars="0"/>
              <w:rPr>
                <w:rFonts w:ascii="標楷體" w:eastAsia="標楷體" w:hAnsi="標楷體"/>
              </w:rPr>
            </w:pPr>
          </w:p>
        </w:tc>
        <w:tc>
          <w:tcPr>
            <w:tcW w:w="756" w:type="pct"/>
          </w:tcPr>
          <w:p w14:paraId="4013EF6E" w14:textId="77777777" w:rsidR="00E24265" w:rsidRPr="00615D4B" w:rsidRDefault="00E24265" w:rsidP="005F76AD">
            <w:pPr>
              <w:rPr>
                <w:rFonts w:ascii="標楷體" w:eastAsia="標楷體" w:hAnsi="標楷體"/>
              </w:rPr>
            </w:pPr>
            <w:r w:rsidRPr="00713ED8">
              <w:rPr>
                <w:rFonts w:ascii="標楷體" w:eastAsia="標楷體" w:hAnsi="標楷體" w:hint="eastAsia"/>
              </w:rPr>
              <w:t>轉JCIC文字檔日期</w:t>
            </w:r>
          </w:p>
        </w:tc>
        <w:tc>
          <w:tcPr>
            <w:tcW w:w="624" w:type="pct"/>
          </w:tcPr>
          <w:p w14:paraId="57D52534" w14:textId="77777777" w:rsidR="00E24265" w:rsidRPr="00615D4B" w:rsidRDefault="00E24265" w:rsidP="005F76AD">
            <w:pPr>
              <w:rPr>
                <w:rFonts w:ascii="標楷體" w:eastAsia="標楷體" w:hAnsi="標楷體"/>
              </w:rPr>
            </w:pPr>
          </w:p>
        </w:tc>
        <w:tc>
          <w:tcPr>
            <w:tcW w:w="624" w:type="pct"/>
          </w:tcPr>
          <w:p w14:paraId="2701185B" w14:textId="77777777" w:rsidR="00E24265" w:rsidRPr="00615D4B" w:rsidRDefault="00E24265" w:rsidP="005F76AD">
            <w:pPr>
              <w:rPr>
                <w:rFonts w:ascii="標楷體" w:eastAsia="標楷體" w:hAnsi="標楷體"/>
              </w:rPr>
            </w:pPr>
          </w:p>
        </w:tc>
        <w:tc>
          <w:tcPr>
            <w:tcW w:w="537" w:type="pct"/>
          </w:tcPr>
          <w:p w14:paraId="70101414" w14:textId="77777777" w:rsidR="00E24265" w:rsidRPr="00615D4B" w:rsidRDefault="00E24265" w:rsidP="005F76AD">
            <w:pPr>
              <w:rPr>
                <w:rFonts w:ascii="標楷體" w:eastAsia="標楷體" w:hAnsi="標楷體"/>
              </w:rPr>
            </w:pPr>
          </w:p>
        </w:tc>
        <w:tc>
          <w:tcPr>
            <w:tcW w:w="299" w:type="pct"/>
          </w:tcPr>
          <w:p w14:paraId="33DF25DF" w14:textId="77777777" w:rsidR="00E24265" w:rsidRPr="00615D4B" w:rsidRDefault="00E24265" w:rsidP="005F76AD">
            <w:pPr>
              <w:rPr>
                <w:rFonts w:ascii="標楷體" w:eastAsia="標楷體" w:hAnsi="標楷體"/>
              </w:rPr>
            </w:pPr>
          </w:p>
        </w:tc>
        <w:tc>
          <w:tcPr>
            <w:tcW w:w="299" w:type="pct"/>
          </w:tcPr>
          <w:p w14:paraId="12BCB75A" w14:textId="77777777" w:rsidR="00E24265" w:rsidRPr="00615D4B" w:rsidRDefault="00E24265" w:rsidP="005F76AD">
            <w:pPr>
              <w:rPr>
                <w:rFonts w:ascii="標楷體" w:eastAsia="標楷體" w:hAnsi="標楷體"/>
              </w:rPr>
            </w:pPr>
          </w:p>
        </w:tc>
        <w:tc>
          <w:tcPr>
            <w:tcW w:w="1643" w:type="pct"/>
          </w:tcPr>
          <w:p w14:paraId="6CD2BB47" w14:textId="77777777" w:rsidR="00E24265" w:rsidRPr="00615D4B" w:rsidRDefault="00E24265" w:rsidP="005F76AD">
            <w:pPr>
              <w:rPr>
                <w:rFonts w:ascii="標楷體" w:eastAsia="標楷體" w:hAnsi="標楷體"/>
              </w:rPr>
            </w:pPr>
          </w:p>
        </w:tc>
      </w:tr>
    </w:tbl>
    <w:p w14:paraId="7E935CFC" w14:textId="77777777" w:rsidR="00E24265" w:rsidRDefault="00E24265" w:rsidP="00F62379">
      <w:pPr>
        <w:pStyle w:val="42"/>
        <w:spacing w:after="72"/>
        <w:ind w:leftChars="0" w:left="0"/>
        <w:rPr>
          <w:rFonts w:hAnsi="標楷體"/>
        </w:rPr>
      </w:pPr>
    </w:p>
    <w:p w14:paraId="76632EFF" w14:textId="77777777" w:rsidR="00E24265" w:rsidRDefault="00E24265">
      <w:pPr>
        <w:widowControl/>
        <w:rPr>
          <w:rFonts w:ascii="Arial" w:eastAsia="標楷體" w:hAnsi="標楷體" w:cs="標楷體"/>
          <w:kern w:val="0"/>
          <w:szCs w:val="28"/>
        </w:rPr>
      </w:pPr>
      <w:r>
        <w:rPr>
          <w:rFonts w:hAnsi="標楷體"/>
        </w:rPr>
        <w:br w:type="page"/>
      </w:r>
    </w:p>
    <w:p w14:paraId="560EEBCA"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8316</w:t>
      </w:r>
      <w:r w:rsidRPr="001316B2">
        <w:rPr>
          <w:rFonts w:ascii="標楷體" w:hAnsi="標楷體" w:hint="eastAsia"/>
        </w:rPr>
        <w:t>消債條例更生案件資料報送</w:t>
      </w:r>
    </w:p>
    <w:p w14:paraId="157887AA"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8AEB443"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BF95215"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6CEDADA" w14:textId="77777777" w:rsidR="00E24265" w:rsidRPr="00615D4B" w:rsidRDefault="00E24265" w:rsidP="005F76AD">
            <w:pPr>
              <w:rPr>
                <w:rFonts w:ascii="標楷體" w:eastAsia="標楷體" w:hAnsi="標楷體"/>
              </w:rPr>
            </w:pPr>
            <w:r w:rsidRPr="001316B2">
              <w:rPr>
                <w:rFonts w:ascii="標楷體" w:eastAsia="標楷體" w:hAnsi="標楷體" w:hint="eastAsia"/>
              </w:rPr>
              <w:t>消債條例更生案件資料報送</w:t>
            </w:r>
          </w:p>
        </w:tc>
      </w:tr>
      <w:tr w:rsidR="00E24265" w:rsidRPr="00615D4B" w14:paraId="3EF93F46"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1464ABB"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AD99FD" w14:textId="77777777" w:rsidR="00E24265" w:rsidRPr="00615D4B" w:rsidRDefault="00E24265" w:rsidP="005F76AD">
            <w:pPr>
              <w:rPr>
                <w:rFonts w:ascii="標楷體" w:eastAsia="標楷體" w:hAnsi="標楷體"/>
              </w:rPr>
            </w:pPr>
          </w:p>
        </w:tc>
      </w:tr>
      <w:tr w:rsidR="00E24265" w:rsidRPr="00615D4B" w14:paraId="2347727D"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7AFD3B6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FDC58CC" w14:textId="77777777" w:rsidR="00E24265" w:rsidRPr="00615D4B" w:rsidRDefault="00E24265" w:rsidP="005F76AD">
            <w:pPr>
              <w:rPr>
                <w:rFonts w:ascii="標楷體" w:eastAsia="標楷體" w:hAnsi="標楷體"/>
              </w:rPr>
            </w:pPr>
          </w:p>
        </w:tc>
      </w:tr>
      <w:tr w:rsidR="00E24265" w:rsidRPr="00615D4B" w14:paraId="11C5CEB0"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6FFD9DD"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055AC75" w14:textId="77777777" w:rsidR="00E24265" w:rsidRPr="00615D4B" w:rsidRDefault="00E24265" w:rsidP="005F76AD">
            <w:pPr>
              <w:rPr>
                <w:rFonts w:ascii="標楷體" w:eastAsia="標楷體" w:hAnsi="標楷體"/>
              </w:rPr>
            </w:pPr>
          </w:p>
        </w:tc>
      </w:tr>
      <w:tr w:rsidR="00E24265" w:rsidRPr="00615D4B" w14:paraId="75F9D8F0"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6C96E2A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382A4D1" w14:textId="77777777" w:rsidR="00E24265" w:rsidRPr="00615D4B" w:rsidRDefault="00E24265" w:rsidP="005F76AD">
            <w:pPr>
              <w:rPr>
                <w:rFonts w:ascii="標楷體" w:eastAsia="標楷體" w:hAnsi="標楷體"/>
              </w:rPr>
            </w:pPr>
          </w:p>
        </w:tc>
      </w:tr>
      <w:tr w:rsidR="00E24265" w:rsidRPr="00615D4B" w14:paraId="42DDA85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D046880"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D29ACF8" w14:textId="77777777" w:rsidR="00E24265" w:rsidRPr="00615D4B" w:rsidRDefault="00E24265" w:rsidP="005F76AD">
            <w:pPr>
              <w:rPr>
                <w:rFonts w:ascii="標楷體" w:eastAsia="標楷體" w:hAnsi="標楷體"/>
              </w:rPr>
            </w:pPr>
          </w:p>
        </w:tc>
      </w:tr>
      <w:tr w:rsidR="00E24265" w:rsidRPr="00615D4B" w14:paraId="24AA2458"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C8F1FF0"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C92556" w14:textId="77777777" w:rsidR="00E24265" w:rsidRPr="00615D4B" w:rsidRDefault="00E24265" w:rsidP="005F76AD">
            <w:pPr>
              <w:rPr>
                <w:rFonts w:ascii="標楷體" w:eastAsia="標楷體" w:hAnsi="標楷體"/>
              </w:rPr>
            </w:pPr>
          </w:p>
        </w:tc>
      </w:tr>
      <w:tr w:rsidR="00E24265" w:rsidRPr="00615D4B" w14:paraId="4C0ECFA6"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E40FE1D"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E617694" w14:textId="77777777" w:rsidR="00E24265" w:rsidRPr="00615D4B" w:rsidRDefault="00E24265" w:rsidP="005F76AD">
            <w:pPr>
              <w:rPr>
                <w:rFonts w:ascii="標楷體" w:eastAsia="標楷體" w:hAnsi="標楷體"/>
              </w:rPr>
            </w:pPr>
          </w:p>
        </w:tc>
      </w:tr>
    </w:tbl>
    <w:p w14:paraId="6F4102DF" w14:textId="77777777" w:rsidR="00E24265" w:rsidRDefault="00E24265" w:rsidP="00E24265"/>
    <w:p w14:paraId="2C18109C" w14:textId="77777777" w:rsidR="00E24265" w:rsidRPr="00615D4B" w:rsidRDefault="00E24265">
      <w:pPr>
        <w:pStyle w:val="a"/>
      </w:pPr>
      <w:r w:rsidRPr="00615D4B">
        <w:t>UI</w:t>
      </w:r>
      <w:r w:rsidRPr="00615D4B">
        <w:t>畫面</w:t>
      </w:r>
    </w:p>
    <w:p w14:paraId="32420438" w14:textId="77777777" w:rsidR="00E24265" w:rsidRDefault="00E24265" w:rsidP="00E24265">
      <w:pPr>
        <w:pStyle w:val="42"/>
        <w:spacing w:after="72"/>
        <w:ind w:left="1133"/>
        <w:rPr>
          <w:rFonts w:hAnsi="標楷體"/>
        </w:rPr>
      </w:pPr>
      <w:r w:rsidRPr="00743962">
        <w:rPr>
          <w:rFonts w:hAnsi="標楷體" w:hint="eastAsia"/>
        </w:rPr>
        <w:t>輸入畫面：</w:t>
      </w:r>
    </w:p>
    <w:p w14:paraId="29A8A020" w14:textId="77777777" w:rsidR="00E24265" w:rsidRPr="00CB7641" w:rsidRDefault="00E24265" w:rsidP="00E24265">
      <w:pPr>
        <w:pStyle w:val="42"/>
        <w:spacing w:after="72"/>
        <w:ind w:leftChars="0" w:left="0"/>
        <w:rPr>
          <w:rFonts w:hAnsi="標楷體"/>
        </w:rPr>
      </w:pPr>
      <w:r w:rsidRPr="00E512B4">
        <w:rPr>
          <w:rFonts w:hAnsi="標楷體"/>
          <w:noProof/>
        </w:rPr>
        <w:drawing>
          <wp:inline distT="0" distB="0" distL="0" distR="0" wp14:anchorId="7F179AFA" wp14:editId="47A15B2A">
            <wp:extent cx="6625000" cy="36652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630549" cy="3668290"/>
                    </a:xfrm>
                    <a:prstGeom prst="rect">
                      <a:avLst/>
                    </a:prstGeom>
                  </pic:spPr>
                </pic:pic>
              </a:graphicData>
            </a:graphic>
          </wp:inline>
        </w:drawing>
      </w:r>
    </w:p>
    <w:p w14:paraId="4513C5EA" w14:textId="77777777" w:rsidR="00E24265" w:rsidRDefault="00E24265" w:rsidP="00E24265">
      <w:pPr>
        <w:pStyle w:val="1text"/>
        <w:rPr>
          <w:rFonts w:ascii="Times New Roman" w:hAnsi="Times New Roman"/>
        </w:rPr>
      </w:pPr>
    </w:p>
    <w:p w14:paraId="229C7721"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488181CB" w14:textId="77777777" w:rsidTr="005F76AD">
        <w:trPr>
          <w:trHeight w:val="388"/>
          <w:jc w:val="center"/>
        </w:trPr>
        <w:tc>
          <w:tcPr>
            <w:tcW w:w="219" w:type="pct"/>
            <w:vMerge w:val="restart"/>
          </w:tcPr>
          <w:p w14:paraId="6792EDA6" w14:textId="77777777" w:rsidR="00E24265" w:rsidRPr="00615D4B" w:rsidRDefault="00E24265" w:rsidP="005F76AD">
            <w:pPr>
              <w:rPr>
                <w:rFonts w:ascii="標楷體" w:eastAsia="標楷體" w:hAnsi="標楷體"/>
              </w:rPr>
            </w:pPr>
            <w:r w:rsidRPr="00615D4B">
              <w:rPr>
                <w:rFonts w:ascii="標楷體" w:eastAsia="標楷體" w:hAnsi="標楷體"/>
              </w:rPr>
              <w:t>序</w:t>
            </w:r>
            <w:r w:rsidRPr="00615D4B">
              <w:rPr>
                <w:rFonts w:ascii="標楷體" w:eastAsia="標楷體" w:hAnsi="標楷體"/>
              </w:rPr>
              <w:lastRenderedPageBreak/>
              <w:t>號</w:t>
            </w:r>
          </w:p>
        </w:tc>
        <w:tc>
          <w:tcPr>
            <w:tcW w:w="756" w:type="pct"/>
            <w:vMerge w:val="restart"/>
          </w:tcPr>
          <w:p w14:paraId="0AB3F025"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欄位</w:t>
            </w:r>
          </w:p>
        </w:tc>
        <w:tc>
          <w:tcPr>
            <w:tcW w:w="2382" w:type="pct"/>
            <w:gridSpan w:val="5"/>
          </w:tcPr>
          <w:p w14:paraId="34107211"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75F4B99C"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4D445970" w14:textId="77777777" w:rsidTr="005F76AD">
        <w:trPr>
          <w:trHeight w:val="244"/>
          <w:jc w:val="center"/>
        </w:trPr>
        <w:tc>
          <w:tcPr>
            <w:tcW w:w="219" w:type="pct"/>
            <w:vMerge/>
          </w:tcPr>
          <w:p w14:paraId="2B5D26C8" w14:textId="77777777" w:rsidR="00E24265" w:rsidRPr="00615D4B" w:rsidRDefault="00E24265" w:rsidP="005F76AD">
            <w:pPr>
              <w:rPr>
                <w:rFonts w:ascii="標楷體" w:eastAsia="標楷體" w:hAnsi="標楷體"/>
              </w:rPr>
            </w:pPr>
          </w:p>
        </w:tc>
        <w:tc>
          <w:tcPr>
            <w:tcW w:w="756" w:type="pct"/>
            <w:vMerge/>
          </w:tcPr>
          <w:p w14:paraId="2FA59EEC" w14:textId="77777777" w:rsidR="00E24265" w:rsidRPr="00615D4B" w:rsidRDefault="00E24265" w:rsidP="005F76AD">
            <w:pPr>
              <w:rPr>
                <w:rFonts w:ascii="標楷體" w:eastAsia="標楷體" w:hAnsi="標楷體"/>
              </w:rPr>
            </w:pPr>
          </w:p>
        </w:tc>
        <w:tc>
          <w:tcPr>
            <w:tcW w:w="624" w:type="pct"/>
          </w:tcPr>
          <w:p w14:paraId="7FCE9C85"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457A3E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13701D3"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564DC4A2"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007D518C"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2AE2167" w14:textId="77777777" w:rsidR="00E24265" w:rsidRPr="00615D4B" w:rsidRDefault="00E24265" w:rsidP="005F76AD">
            <w:pPr>
              <w:rPr>
                <w:rFonts w:ascii="標楷體" w:eastAsia="標楷體" w:hAnsi="標楷體"/>
              </w:rPr>
            </w:pPr>
          </w:p>
        </w:tc>
      </w:tr>
      <w:tr w:rsidR="00E24265" w:rsidRPr="00615D4B" w14:paraId="6851440C" w14:textId="77777777" w:rsidTr="005F76AD">
        <w:trPr>
          <w:trHeight w:val="291"/>
          <w:jc w:val="center"/>
        </w:trPr>
        <w:tc>
          <w:tcPr>
            <w:tcW w:w="219" w:type="pct"/>
          </w:tcPr>
          <w:p w14:paraId="52280E01"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65AE20EA" w14:textId="77777777" w:rsidR="00E24265" w:rsidRPr="00615D4B" w:rsidRDefault="00E24265" w:rsidP="005F76AD">
            <w:pPr>
              <w:rPr>
                <w:rFonts w:ascii="標楷體" w:eastAsia="標楷體" w:hAnsi="標楷體"/>
              </w:rPr>
            </w:pPr>
            <w:r w:rsidRPr="00713ED8">
              <w:rPr>
                <w:rFonts w:ascii="標楷體" w:eastAsia="標楷體" w:hAnsi="標楷體" w:hint="eastAsia"/>
              </w:rPr>
              <w:t>交易代碼</w:t>
            </w:r>
          </w:p>
        </w:tc>
        <w:tc>
          <w:tcPr>
            <w:tcW w:w="624" w:type="pct"/>
          </w:tcPr>
          <w:p w14:paraId="6431A811" w14:textId="77777777" w:rsidR="00E24265" w:rsidRPr="00615D4B" w:rsidRDefault="00E24265" w:rsidP="005F76AD">
            <w:pPr>
              <w:rPr>
                <w:rFonts w:ascii="標楷體" w:eastAsia="標楷體" w:hAnsi="標楷體"/>
              </w:rPr>
            </w:pPr>
          </w:p>
        </w:tc>
        <w:tc>
          <w:tcPr>
            <w:tcW w:w="624" w:type="pct"/>
          </w:tcPr>
          <w:p w14:paraId="60098611" w14:textId="77777777" w:rsidR="00E24265" w:rsidRPr="00615D4B" w:rsidRDefault="00E24265" w:rsidP="005F76AD">
            <w:pPr>
              <w:rPr>
                <w:rFonts w:ascii="標楷體" w:eastAsia="標楷體" w:hAnsi="標楷體"/>
              </w:rPr>
            </w:pPr>
          </w:p>
        </w:tc>
        <w:tc>
          <w:tcPr>
            <w:tcW w:w="537" w:type="pct"/>
          </w:tcPr>
          <w:p w14:paraId="6869179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2BBA8EB" w14:textId="77777777" w:rsidR="00E24265" w:rsidRPr="00615D4B" w:rsidRDefault="00E24265" w:rsidP="005F76AD">
            <w:pPr>
              <w:rPr>
                <w:rFonts w:ascii="標楷體" w:eastAsia="標楷體" w:hAnsi="標楷體"/>
              </w:rPr>
            </w:pPr>
          </w:p>
        </w:tc>
        <w:tc>
          <w:tcPr>
            <w:tcW w:w="299" w:type="pct"/>
          </w:tcPr>
          <w:p w14:paraId="144C12C5" w14:textId="77777777" w:rsidR="00E24265" w:rsidRPr="00615D4B" w:rsidRDefault="00E24265" w:rsidP="005F76AD">
            <w:pPr>
              <w:rPr>
                <w:rFonts w:ascii="標楷體" w:eastAsia="標楷體" w:hAnsi="標楷體"/>
              </w:rPr>
            </w:pPr>
          </w:p>
        </w:tc>
        <w:tc>
          <w:tcPr>
            <w:tcW w:w="1643" w:type="pct"/>
          </w:tcPr>
          <w:p w14:paraId="4578C969" w14:textId="77777777" w:rsidR="00E24265" w:rsidRDefault="00E24265" w:rsidP="005F76AD">
            <w:pPr>
              <w:rPr>
                <w:rFonts w:ascii="標楷體" w:eastAsia="標楷體" w:hAnsi="標楷體"/>
              </w:rPr>
            </w:pPr>
            <w:r w:rsidRPr="007D0BB0">
              <w:rPr>
                <w:rFonts w:ascii="標楷體" w:eastAsia="標楷體" w:hAnsi="標楷體" w:hint="eastAsia"/>
              </w:rPr>
              <w:t>1:新增</w:t>
            </w:r>
          </w:p>
          <w:p w14:paraId="45D3A3AD" w14:textId="77777777" w:rsidR="00E24265" w:rsidRDefault="00E24265" w:rsidP="005F76AD">
            <w:pPr>
              <w:rPr>
                <w:rFonts w:ascii="標楷體" w:eastAsia="標楷體" w:hAnsi="標楷體"/>
              </w:rPr>
            </w:pPr>
            <w:r w:rsidRPr="007D0BB0">
              <w:rPr>
                <w:rFonts w:ascii="標楷體" w:eastAsia="標楷體" w:hAnsi="標楷體" w:hint="eastAsia"/>
              </w:rPr>
              <w:t>2:異動</w:t>
            </w:r>
          </w:p>
          <w:p w14:paraId="633AF837" w14:textId="77777777" w:rsidR="00E24265" w:rsidRPr="00615D4B" w:rsidRDefault="00E24265" w:rsidP="005F76AD">
            <w:pPr>
              <w:rPr>
                <w:rFonts w:ascii="標楷體" w:eastAsia="標楷體" w:hAnsi="標楷體"/>
              </w:rPr>
            </w:pPr>
            <w:r w:rsidRPr="007D0BB0">
              <w:rPr>
                <w:rFonts w:ascii="標楷體" w:eastAsia="標楷體" w:hAnsi="標楷體" w:hint="eastAsia"/>
              </w:rPr>
              <w:t>4:刪除</w:t>
            </w:r>
          </w:p>
        </w:tc>
      </w:tr>
      <w:tr w:rsidR="00E24265" w:rsidRPr="00615D4B" w14:paraId="517F0693" w14:textId="77777777" w:rsidTr="005F76AD">
        <w:trPr>
          <w:trHeight w:val="291"/>
          <w:jc w:val="center"/>
        </w:trPr>
        <w:tc>
          <w:tcPr>
            <w:tcW w:w="219" w:type="pct"/>
          </w:tcPr>
          <w:p w14:paraId="10AC7A0C"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43D2D13C" w14:textId="77777777" w:rsidR="00E24265" w:rsidRPr="00615D4B" w:rsidRDefault="00E24265" w:rsidP="005F76AD">
            <w:pPr>
              <w:rPr>
                <w:rFonts w:ascii="標楷體" w:eastAsia="標楷體" w:hAnsi="標楷體"/>
              </w:rPr>
            </w:pPr>
            <w:r w:rsidRPr="00713ED8">
              <w:rPr>
                <w:rFonts w:ascii="標楷體" w:eastAsia="標楷體" w:hAnsi="標楷體" w:hint="eastAsia"/>
              </w:rPr>
              <w:t>債務人IDN</w:t>
            </w:r>
          </w:p>
        </w:tc>
        <w:tc>
          <w:tcPr>
            <w:tcW w:w="624" w:type="pct"/>
          </w:tcPr>
          <w:p w14:paraId="09B1D174" w14:textId="77777777" w:rsidR="00E24265" w:rsidRPr="00615D4B" w:rsidRDefault="00E24265" w:rsidP="005F76AD">
            <w:pPr>
              <w:rPr>
                <w:rFonts w:ascii="標楷體" w:eastAsia="標楷體" w:hAnsi="標楷體"/>
              </w:rPr>
            </w:pPr>
          </w:p>
        </w:tc>
        <w:tc>
          <w:tcPr>
            <w:tcW w:w="624" w:type="pct"/>
          </w:tcPr>
          <w:p w14:paraId="05BCFCC7" w14:textId="77777777" w:rsidR="00E24265" w:rsidRPr="00615D4B" w:rsidRDefault="00E24265" w:rsidP="005F76AD">
            <w:pPr>
              <w:rPr>
                <w:rFonts w:ascii="標楷體" w:eastAsia="標楷體" w:hAnsi="標楷體"/>
              </w:rPr>
            </w:pPr>
          </w:p>
        </w:tc>
        <w:tc>
          <w:tcPr>
            <w:tcW w:w="537" w:type="pct"/>
          </w:tcPr>
          <w:p w14:paraId="3E3A0328" w14:textId="77777777" w:rsidR="00E24265" w:rsidRPr="00615D4B" w:rsidRDefault="00E24265" w:rsidP="005F76AD">
            <w:pPr>
              <w:rPr>
                <w:rFonts w:ascii="標楷體" w:eastAsia="標楷體" w:hAnsi="標楷體"/>
              </w:rPr>
            </w:pPr>
          </w:p>
        </w:tc>
        <w:tc>
          <w:tcPr>
            <w:tcW w:w="299" w:type="pct"/>
          </w:tcPr>
          <w:p w14:paraId="5297FD75" w14:textId="77777777" w:rsidR="00E24265" w:rsidRPr="00615D4B" w:rsidRDefault="00E24265" w:rsidP="005F76AD">
            <w:pPr>
              <w:rPr>
                <w:rFonts w:ascii="標楷體" w:eastAsia="標楷體" w:hAnsi="標楷體"/>
              </w:rPr>
            </w:pPr>
          </w:p>
        </w:tc>
        <w:tc>
          <w:tcPr>
            <w:tcW w:w="299" w:type="pct"/>
          </w:tcPr>
          <w:p w14:paraId="2BE348DF" w14:textId="77777777" w:rsidR="00E24265" w:rsidRPr="00615D4B" w:rsidRDefault="00E24265" w:rsidP="005F76AD">
            <w:pPr>
              <w:rPr>
                <w:rFonts w:ascii="標楷體" w:eastAsia="標楷體" w:hAnsi="標楷體"/>
              </w:rPr>
            </w:pPr>
          </w:p>
        </w:tc>
        <w:tc>
          <w:tcPr>
            <w:tcW w:w="1643" w:type="pct"/>
          </w:tcPr>
          <w:p w14:paraId="496F64E8" w14:textId="77777777" w:rsidR="00E24265" w:rsidRPr="00615D4B" w:rsidRDefault="00E24265" w:rsidP="005F76AD">
            <w:pPr>
              <w:rPr>
                <w:rFonts w:ascii="標楷體" w:eastAsia="標楷體" w:hAnsi="標楷體"/>
              </w:rPr>
            </w:pPr>
          </w:p>
        </w:tc>
      </w:tr>
      <w:tr w:rsidR="00E24265" w:rsidRPr="00615D4B" w14:paraId="7BD70399" w14:textId="77777777" w:rsidTr="005F76AD">
        <w:trPr>
          <w:trHeight w:val="291"/>
          <w:jc w:val="center"/>
        </w:trPr>
        <w:tc>
          <w:tcPr>
            <w:tcW w:w="219" w:type="pct"/>
          </w:tcPr>
          <w:p w14:paraId="112C1DA1"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6479765D" w14:textId="77777777" w:rsidR="00E24265" w:rsidRPr="00615D4B" w:rsidRDefault="00E24265" w:rsidP="005F76AD">
            <w:pPr>
              <w:rPr>
                <w:rFonts w:ascii="標楷體" w:eastAsia="標楷體" w:hAnsi="標楷體"/>
              </w:rPr>
            </w:pPr>
            <w:r w:rsidRPr="00713ED8">
              <w:rPr>
                <w:rFonts w:ascii="標楷體" w:eastAsia="標楷體" w:hAnsi="標楷體" w:hint="eastAsia"/>
              </w:rPr>
              <w:t>報送單位代號</w:t>
            </w:r>
          </w:p>
        </w:tc>
        <w:tc>
          <w:tcPr>
            <w:tcW w:w="624" w:type="pct"/>
          </w:tcPr>
          <w:p w14:paraId="22BEB590" w14:textId="77777777" w:rsidR="00E24265" w:rsidRPr="00615D4B" w:rsidRDefault="00E24265" w:rsidP="005F76AD">
            <w:pPr>
              <w:rPr>
                <w:rFonts w:ascii="標楷體" w:eastAsia="標楷體" w:hAnsi="標楷體"/>
              </w:rPr>
            </w:pPr>
          </w:p>
        </w:tc>
        <w:tc>
          <w:tcPr>
            <w:tcW w:w="624" w:type="pct"/>
          </w:tcPr>
          <w:p w14:paraId="09481EBF" w14:textId="77777777" w:rsidR="00E24265" w:rsidRPr="00615D4B" w:rsidRDefault="00E24265" w:rsidP="005F76AD">
            <w:pPr>
              <w:rPr>
                <w:rFonts w:ascii="標楷體" w:eastAsia="標楷體" w:hAnsi="標楷體"/>
              </w:rPr>
            </w:pPr>
          </w:p>
        </w:tc>
        <w:tc>
          <w:tcPr>
            <w:tcW w:w="537" w:type="pct"/>
          </w:tcPr>
          <w:p w14:paraId="2ED0392A" w14:textId="77777777" w:rsidR="00E24265" w:rsidRPr="00615D4B" w:rsidRDefault="00E24265" w:rsidP="005F76AD">
            <w:pPr>
              <w:rPr>
                <w:rFonts w:ascii="標楷體" w:eastAsia="標楷體" w:hAnsi="標楷體"/>
              </w:rPr>
            </w:pPr>
          </w:p>
        </w:tc>
        <w:tc>
          <w:tcPr>
            <w:tcW w:w="299" w:type="pct"/>
          </w:tcPr>
          <w:p w14:paraId="052DC772" w14:textId="77777777" w:rsidR="00E24265" w:rsidRPr="00615D4B" w:rsidRDefault="00E24265" w:rsidP="005F76AD">
            <w:pPr>
              <w:rPr>
                <w:rFonts w:ascii="標楷體" w:eastAsia="標楷體" w:hAnsi="標楷體"/>
              </w:rPr>
            </w:pPr>
          </w:p>
        </w:tc>
        <w:tc>
          <w:tcPr>
            <w:tcW w:w="299" w:type="pct"/>
          </w:tcPr>
          <w:p w14:paraId="484902F5" w14:textId="77777777" w:rsidR="00E24265" w:rsidRPr="00615D4B" w:rsidRDefault="00E24265" w:rsidP="005F76AD">
            <w:pPr>
              <w:rPr>
                <w:rFonts w:ascii="標楷體" w:eastAsia="標楷體" w:hAnsi="標楷體"/>
              </w:rPr>
            </w:pPr>
          </w:p>
        </w:tc>
        <w:tc>
          <w:tcPr>
            <w:tcW w:w="1643" w:type="pct"/>
          </w:tcPr>
          <w:p w14:paraId="340340BB" w14:textId="77777777" w:rsidR="00E24265" w:rsidRPr="00615D4B" w:rsidRDefault="00E24265" w:rsidP="005F76AD">
            <w:pPr>
              <w:rPr>
                <w:rFonts w:ascii="標楷體" w:eastAsia="標楷體" w:hAnsi="標楷體"/>
              </w:rPr>
            </w:pPr>
          </w:p>
        </w:tc>
      </w:tr>
      <w:tr w:rsidR="00E24265" w:rsidRPr="00615D4B" w14:paraId="366DE606" w14:textId="77777777" w:rsidTr="005F76AD">
        <w:trPr>
          <w:trHeight w:val="291"/>
          <w:jc w:val="center"/>
        </w:trPr>
        <w:tc>
          <w:tcPr>
            <w:tcW w:w="219" w:type="pct"/>
          </w:tcPr>
          <w:p w14:paraId="02B1F13B"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7F802697" w14:textId="77777777" w:rsidR="00E24265" w:rsidRPr="00615D4B" w:rsidRDefault="00E24265" w:rsidP="005F76AD">
            <w:pPr>
              <w:rPr>
                <w:rFonts w:ascii="標楷體" w:eastAsia="標楷體" w:hAnsi="標楷體"/>
              </w:rPr>
            </w:pPr>
            <w:r w:rsidRPr="00713ED8">
              <w:rPr>
                <w:rFonts w:ascii="標楷體" w:eastAsia="標楷體" w:hAnsi="標楷體" w:hint="eastAsia"/>
              </w:rPr>
              <w:t>案件狀態</w:t>
            </w:r>
          </w:p>
        </w:tc>
        <w:tc>
          <w:tcPr>
            <w:tcW w:w="624" w:type="pct"/>
          </w:tcPr>
          <w:p w14:paraId="72557DF8" w14:textId="77777777" w:rsidR="00E24265" w:rsidRPr="00615D4B" w:rsidRDefault="00E24265" w:rsidP="005F76AD">
            <w:pPr>
              <w:rPr>
                <w:rFonts w:ascii="標楷體" w:eastAsia="標楷體" w:hAnsi="標楷體"/>
              </w:rPr>
            </w:pPr>
          </w:p>
        </w:tc>
        <w:tc>
          <w:tcPr>
            <w:tcW w:w="624" w:type="pct"/>
          </w:tcPr>
          <w:p w14:paraId="54CE8176" w14:textId="77777777" w:rsidR="00E24265" w:rsidRPr="00615D4B" w:rsidRDefault="00E24265" w:rsidP="005F76AD">
            <w:pPr>
              <w:rPr>
                <w:rFonts w:ascii="標楷體" w:eastAsia="標楷體" w:hAnsi="標楷體"/>
              </w:rPr>
            </w:pPr>
          </w:p>
        </w:tc>
        <w:tc>
          <w:tcPr>
            <w:tcW w:w="537" w:type="pct"/>
          </w:tcPr>
          <w:p w14:paraId="11497B24" w14:textId="77777777" w:rsidR="00E24265" w:rsidRPr="00615D4B" w:rsidRDefault="00E24265" w:rsidP="005F76AD">
            <w:pPr>
              <w:rPr>
                <w:rFonts w:ascii="標楷體" w:eastAsia="標楷體" w:hAnsi="標楷體"/>
              </w:rPr>
            </w:pPr>
            <w:r w:rsidRPr="007D0BB0">
              <w:rPr>
                <w:rFonts w:ascii="標楷體" w:eastAsia="標楷體" w:hAnsi="標楷體" w:hint="eastAsia"/>
              </w:rPr>
              <w:t>下拉式選單</w:t>
            </w:r>
          </w:p>
        </w:tc>
        <w:tc>
          <w:tcPr>
            <w:tcW w:w="299" w:type="pct"/>
          </w:tcPr>
          <w:p w14:paraId="4B05BD70" w14:textId="77777777" w:rsidR="00E24265" w:rsidRPr="00615D4B" w:rsidRDefault="00E24265" w:rsidP="005F76AD">
            <w:pPr>
              <w:rPr>
                <w:rFonts w:ascii="標楷體" w:eastAsia="標楷體" w:hAnsi="標楷體"/>
              </w:rPr>
            </w:pPr>
          </w:p>
        </w:tc>
        <w:tc>
          <w:tcPr>
            <w:tcW w:w="299" w:type="pct"/>
          </w:tcPr>
          <w:p w14:paraId="364155B8" w14:textId="77777777" w:rsidR="00E24265" w:rsidRPr="00615D4B" w:rsidRDefault="00E24265" w:rsidP="005F76AD">
            <w:pPr>
              <w:rPr>
                <w:rFonts w:ascii="標楷體" w:eastAsia="標楷體" w:hAnsi="標楷體"/>
              </w:rPr>
            </w:pPr>
          </w:p>
        </w:tc>
        <w:tc>
          <w:tcPr>
            <w:tcW w:w="1643" w:type="pct"/>
          </w:tcPr>
          <w:p w14:paraId="03823A21" w14:textId="77777777" w:rsidR="00E24265" w:rsidRPr="007D0BB0" w:rsidRDefault="00E24265" w:rsidP="005F76AD">
            <w:pPr>
              <w:rPr>
                <w:rFonts w:ascii="標楷體" w:eastAsia="標楷體" w:hAnsi="標楷體"/>
              </w:rPr>
            </w:pPr>
            <w:r w:rsidRPr="007D0BB0">
              <w:rPr>
                <w:rFonts w:ascii="標楷體" w:eastAsia="標楷體" w:hAnsi="標楷體" w:hint="eastAsia"/>
              </w:rPr>
              <w:t>1:更生程序開始</w:t>
            </w:r>
          </w:p>
          <w:p w14:paraId="35FCC600" w14:textId="77777777" w:rsidR="00E24265" w:rsidRPr="007D0BB0" w:rsidRDefault="00E24265" w:rsidP="005F76AD">
            <w:pPr>
              <w:rPr>
                <w:rFonts w:ascii="標楷體" w:eastAsia="標楷體" w:hAnsi="標楷體"/>
              </w:rPr>
            </w:pPr>
            <w:r w:rsidRPr="007D0BB0">
              <w:rPr>
                <w:rFonts w:ascii="標楷體" w:eastAsia="標楷體" w:hAnsi="標楷體" w:hint="eastAsia"/>
              </w:rPr>
              <w:t>2:更生撤回</w:t>
            </w:r>
          </w:p>
          <w:p w14:paraId="3D44C8D0" w14:textId="77777777" w:rsidR="00E24265" w:rsidRPr="007D0BB0" w:rsidRDefault="00E24265" w:rsidP="005F76AD">
            <w:pPr>
              <w:rPr>
                <w:rFonts w:ascii="標楷體" w:eastAsia="標楷體" w:hAnsi="標楷體"/>
              </w:rPr>
            </w:pPr>
            <w:r w:rsidRPr="007D0BB0">
              <w:rPr>
                <w:rFonts w:ascii="標楷體" w:eastAsia="標楷體" w:hAnsi="標楷體" w:hint="eastAsia"/>
              </w:rPr>
              <w:t>3:更生方案認可確定</w:t>
            </w:r>
          </w:p>
          <w:p w14:paraId="12D8B319" w14:textId="77777777" w:rsidR="00E24265" w:rsidRPr="007D0BB0" w:rsidRDefault="00E24265" w:rsidP="005F76AD">
            <w:pPr>
              <w:rPr>
                <w:rFonts w:ascii="標楷體" w:eastAsia="標楷體" w:hAnsi="標楷體"/>
              </w:rPr>
            </w:pPr>
            <w:r w:rsidRPr="007D0BB0">
              <w:rPr>
                <w:rFonts w:ascii="標楷體" w:eastAsia="標楷體" w:hAnsi="標楷體" w:hint="eastAsia"/>
              </w:rPr>
              <w:t>4:更生方案履行完畢</w:t>
            </w:r>
          </w:p>
          <w:p w14:paraId="1E5B9043" w14:textId="77777777" w:rsidR="00E24265" w:rsidRPr="007D0BB0" w:rsidRDefault="00E24265" w:rsidP="005F76AD">
            <w:pPr>
              <w:rPr>
                <w:rFonts w:ascii="標楷體" w:eastAsia="標楷體" w:hAnsi="標楷體"/>
              </w:rPr>
            </w:pPr>
            <w:r w:rsidRPr="007D0BB0">
              <w:rPr>
                <w:rFonts w:ascii="標楷體" w:eastAsia="標楷體" w:hAnsi="標楷體" w:hint="eastAsia"/>
              </w:rPr>
              <w:t>5:更生裁定免責確定</w:t>
            </w:r>
          </w:p>
          <w:p w14:paraId="39BA2D70" w14:textId="77777777" w:rsidR="00E24265" w:rsidRPr="00615D4B" w:rsidRDefault="00E24265" w:rsidP="005F76AD">
            <w:pPr>
              <w:rPr>
                <w:rFonts w:ascii="標楷體" w:eastAsia="標楷體" w:hAnsi="標楷體"/>
              </w:rPr>
            </w:pPr>
            <w:r w:rsidRPr="007D0BB0">
              <w:rPr>
                <w:rFonts w:ascii="標楷體" w:eastAsia="標楷體" w:hAnsi="標楷體" w:hint="eastAsia"/>
              </w:rPr>
              <w:t>6:更生調查程序</w:t>
            </w:r>
          </w:p>
        </w:tc>
      </w:tr>
      <w:tr w:rsidR="00E24265" w:rsidRPr="00615D4B" w14:paraId="2733540F" w14:textId="77777777" w:rsidTr="005F76AD">
        <w:trPr>
          <w:trHeight w:val="291"/>
          <w:jc w:val="center"/>
        </w:trPr>
        <w:tc>
          <w:tcPr>
            <w:tcW w:w="219" w:type="pct"/>
          </w:tcPr>
          <w:p w14:paraId="311E40D5"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70A9FE3F" w14:textId="77777777" w:rsidR="00E24265" w:rsidRPr="00615D4B" w:rsidRDefault="00E24265" w:rsidP="005F76AD">
            <w:pPr>
              <w:rPr>
                <w:rFonts w:ascii="標楷體" w:eastAsia="標楷體" w:hAnsi="標楷體"/>
              </w:rPr>
            </w:pPr>
            <w:r w:rsidRPr="00713ED8">
              <w:rPr>
                <w:rFonts w:ascii="標楷體" w:eastAsia="標楷體" w:hAnsi="標楷體" w:hint="eastAsia"/>
              </w:rPr>
              <w:t>裁定日期</w:t>
            </w:r>
          </w:p>
        </w:tc>
        <w:tc>
          <w:tcPr>
            <w:tcW w:w="624" w:type="pct"/>
          </w:tcPr>
          <w:p w14:paraId="448BB30B" w14:textId="77777777" w:rsidR="00E24265" w:rsidRPr="00615D4B" w:rsidRDefault="00E24265" w:rsidP="005F76AD">
            <w:pPr>
              <w:rPr>
                <w:rFonts w:ascii="標楷體" w:eastAsia="標楷體" w:hAnsi="標楷體"/>
              </w:rPr>
            </w:pPr>
          </w:p>
        </w:tc>
        <w:tc>
          <w:tcPr>
            <w:tcW w:w="624" w:type="pct"/>
          </w:tcPr>
          <w:p w14:paraId="3E608616" w14:textId="77777777" w:rsidR="00E24265" w:rsidRPr="00615D4B" w:rsidRDefault="00E24265" w:rsidP="005F76AD">
            <w:pPr>
              <w:rPr>
                <w:rFonts w:ascii="標楷體" w:eastAsia="標楷體" w:hAnsi="標楷體"/>
              </w:rPr>
            </w:pPr>
          </w:p>
        </w:tc>
        <w:tc>
          <w:tcPr>
            <w:tcW w:w="537" w:type="pct"/>
          </w:tcPr>
          <w:p w14:paraId="1804D2B6" w14:textId="77777777" w:rsidR="00E24265" w:rsidRPr="00615D4B" w:rsidRDefault="00E24265" w:rsidP="005F76AD">
            <w:pPr>
              <w:rPr>
                <w:rFonts w:ascii="標楷體" w:eastAsia="標楷體" w:hAnsi="標楷體"/>
              </w:rPr>
            </w:pPr>
          </w:p>
        </w:tc>
        <w:tc>
          <w:tcPr>
            <w:tcW w:w="299" w:type="pct"/>
          </w:tcPr>
          <w:p w14:paraId="0C1445FE" w14:textId="77777777" w:rsidR="00E24265" w:rsidRPr="00615D4B" w:rsidRDefault="00E24265" w:rsidP="005F76AD">
            <w:pPr>
              <w:rPr>
                <w:rFonts w:ascii="標楷體" w:eastAsia="標楷體" w:hAnsi="標楷體"/>
              </w:rPr>
            </w:pPr>
          </w:p>
        </w:tc>
        <w:tc>
          <w:tcPr>
            <w:tcW w:w="299" w:type="pct"/>
          </w:tcPr>
          <w:p w14:paraId="00CDEBC2" w14:textId="77777777" w:rsidR="00E24265" w:rsidRPr="00615D4B" w:rsidRDefault="00E24265" w:rsidP="005F76AD">
            <w:pPr>
              <w:rPr>
                <w:rFonts w:ascii="標楷體" w:eastAsia="標楷體" w:hAnsi="標楷體"/>
              </w:rPr>
            </w:pPr>
          </w:p>
        </w:tc>
        <w:tc>
          <w:tcPr>
            <w:tcW w:w="1643" w:type="pct"/>
          </w:tcPr>
          <w:p w14:paraId="76DA13B7" w14:textId="77777777" w:rsidR="00E24265" w:rsidRPr="00615D4B" w:rsidRDefault="00E24265" w:rsidP="005F76AD">
            <w:pPr>
              <w:rPr>
                <w:rFonts w:ascii="標楷體" w:eastAsia="標楷體" w:hAnsi="標楷體"/>
              </w:rPr>
            </w:pPr>
          </w:p>
        </w:tc>
      </w:tr>
      <w:tr w:rsidR="00E24265" w:rsidRPr="00615D4B" w14:paraId="278E2D8B" w14:textId="77777777" w:rsidTr="005F76AD">
        <w:trPr>
          <w:trHeight w:val="291"/>
          <w:jc w:val="center"/>
        </w:trPr>
        <w:tc>
          <w:tcPr>
            <w:tcW w:w="219" w:type="pct"/>
          </w:tcPr>
          <w:p w14:paraId="772C9D23"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059531D1" w14:textId="77777777" w:rsidR="00E24265" w:rsidRPr="00615D4B" w:rsidRDefault="00E24265" w:rsidP="005F76AD">
            <w:pPr>
              <w:rPr>
                <w:rFonts w:ascii="標楷體" w:eastAsia="標楷體" w:hAnsi="標楷體"/>
              </w:rPr>
            </w:pPr>
            <w:r w:rsidRPr="00713ED8">
              <w:rPr>
                <w:rFonts w:ascii="標楷體" w:eastAsia="標楷體" w:hAnsi="標楷體" w:hint="eastAsia"/>
              </w:rPr>
              <w:t>承審法院代碼</w:t>
            </w:r>
          </w:p>
        </w:tc>
        <w:tc>
          <w:tcPr>
            <w:tcW w:w="624" w:type="pct"/>
          </w:tcPr>
          <w:p w14:paraId="47A4DA32" w14:textId="77777777" w:rsidR="00E24265" w:rsidRPr="00615D4B" w:rsidRDefault="00E24265" w:rsidP="005F76AD">
            <w:pPr>
              <w:rPr>
                <w:rFonts w:ascii="標楷體" w:eastAsia="標楷體" w:hAnsi="標楷體"/>
              </w:rPr>
            </w:pPr>
          </w:p>
        </w:tc>
        <w:tc>
          <w:tcPr>
            <w:tcW w:w="624" w:type="pct"/>
          </w:tcPr>
          <w:p w14:paraId="1A537DA4" w14:textId="77777777" w:rsidR="00E24265" w:rsidRPr="00615D4B" w:rsidRDefault="00E24265" w:rsidP="005F76AD">
            <w:pPr>
              <w:rPr>
                <w:rFonts w:ascii="標楷體" w:eastAsia="標楷體" w:hAnsi="標楷體"/>
              </w:rPr>
            </w:pPr>
          </w:p>
        </w:tc>
        <w:tc>
          <w:tcPr>
            <w:tcW w:w="537" w:type="pct"/>
          </w:tcPr>
          <w:p w14:paraId="1007CF61" w14:textId="77777777" w:rsidR="00E24265" w:rsidRPr="00615D4B" w:rsidRDefault="00E24265" w:rsidP="005F76AD">
            <w:pPr>
              <w:rPr>
                <w:rFonts w:ascii="標楷體" w:eastAsia="標楷體" w:hAnsi="標楷體"/>
              </w:rPr>
            </w:pPr>
            <w:r w:rsidRPr="007D0BB0">
              <w:rPr>
                <w:rFonts w:ascii="標楷體" w:eastAsia="標楷體" w:hAnsi="標楷體" w:hint="eastAsia"/>
              </w:rPr>
              <w:t>下拉式選單</w:t>
            </w:r>
          </w:p>
        </w:tc>
        <w:tc>
          <w:tcPr>
            <w:tcW w:w="299" w:type="pct"/>
          </w:tcPr>
          <w:p w14:paraId="16AB64B4" w14:textId="77777777" w:rsidR="00E24265" w:rsidRPr="00615D4B" w:rsidRDefault="00E24265" w:rsidP="005F76AD">
            <w:pPr>
              <w:rPr>
                <w:rFonts w:ascii="標楷體" w:eastAsia="標楷體" w:hAnsi="標楷體"/>
              </w:rPr>
            </w:pPr>
          </w:p>
        </w:tc>
        <w:tc>
          <w:tcPr>
            <w:tcW w:w="299" w:type="pct"/>
          </w:tcPr>
          <w:p w14:paraId="4843042A" w14:textId="77777777" w:rsidR="00E24265" w:rsidRPr="00615D4B" w:rsidRDefault="00E24265" w:rsidP="005F76AD">
            <w:pPr>
              <w:rPr>
                <w:rFonts w:ascii="標楷體" w:eastAsia="標楷體" w:hAnsi="標楷體"/>
              </w:rPr>
            </w:pPr>
          </w:p>
        </w:tc>
        <w:tc>
          <w:tcPr>
            <w:tcW w:w="1643" w:type="pct"/>
          </w:tcPr>
          <w:p w14:paraId="4E0390A1" w14:textId="77777777" w:rsidR="00E24265" w:rsidRPr="007D0BB0" w:rsidRDefault="00E24265" w:rsidP="005F76AD">
            <w:pPr>
              <w:rPr>
                <w:rFonts w:ascii="標楷體" w:eastAsia="標楷體" w:hAnsi="標楷體"/>
              </w:rPr>
            </w:pPr>
            <w:r w:rsidRPr="007D0BB0">
              <w:rPr>
                <w:rFonts w:ascii="標楷體" w:eastAsia="標楷體" w:hAnsi="標楷體" w:hint="eastAsia"/>
              </w:rPr>
              <w:t>1:臺灣彰化地方法院</w:t>
            </w:r>
          </w:p>
          <w:p w14:paraId="79D0545D" w14:textId="77777777" w:rsidR="00E24265" w:rsidRPr="007D0BB0" w:rsidRDefault="00E24265" w:rsidP="005F76AD">
            <w:pPr>
              <w:rPr>
                <w:rFonts w:ascii="標楷體" w:eastAsia="標楷體" w:hAnsi="標楷體"/>
              </w:rPr>
            </w:pPr>
            <w:r w:rsidRPr="007D0BB0">
              <w:rPr>
                <w:rFonts w:ascii="標楷體" w:eastAsia="標楷體" w:hAnsi="標楷體" w:hint="eastAsia"/>
              </w:rPr>
              <w:t>2:臺灣橋頭地方法院</w:t>
            </w:r>
          </w:p>
          <w:p w14:paraId="484178DC" w14:textId="77777777" w:rsidR="00E24265" w:rsidRPr="007D0BB0" w:rsidRDefault="00E24265" w:rsidP="005F76AD">
            <w:pPr>
              <w:rPr>
                <w:rFonts w:ascii="標楷體" w:eastAsia="標楷體" w:hAnsi="標楷體"/>
              </w:rPr>
            </w:pPr>
            <w:r w:rsidRPr="007D0BB0">
              <w:rPr>
                <w:rFonts w:ascii="標楷體" w:eastAsia="標楷體" w:hAnsi="標楷體" w:hint="eastAsia"/>
              </w:rPr>
              <w:t>3:臺灣嘉義地方法院</w:t>
            </w:r>
          </w:p>
          <w:p w14:paraId="12C65A2E" w14:textId="77777777" w:rsidR="00E24265" w:rsidRPr="007D0BB0" w:rsidRDefault="00E24265" w:rsidP="005F76AD">
            <w:pPr>
              <w:rPr>
                <w:rFonts w:ascii="標楷體" w:eastAsia="標楷體" w:hAnsi="標楷體"/>
              </w:rPr>
            </w:pPr>
            <w:r w:rsidRPr="007D0BB0">
              <w:rPr>
                <w:rFonts w:ascii="標楷體" w:eastAsia="標楷體" w:hAnsi="標楷體" w:hint="eastAsia"/>
              </w:rPr>
              <w:t>4:臺灣花蓮地方法院</w:t>
            </w:r>
          </w:p>
          <w:p w14:paraId="5E7E4A69" w14:textId="77777777" w:rsidR="00E24265" w:rsidRPr="007D0BB0" w:rsidRDefault="00E24265" w:rsidP="005F76AD">
            <w:pPr>
              <w:rPr>
                <w:rFonts w:ascii="標楷體" w:eastAsia="標楷體" w:hAnsi="標楷體"/>
              </w:rPr>
            </w:pPr>
            <w:r w:rsidRPr="007D0BB0">
              <w:rPr>
                <w:rFonts w:ascii="標楷體" w:eastAsia="標楷體" w:hAnsi="標楷體" w:hint="eastAsia"/>
              </w:rPr>
              <w:t>5:臺灣高等法院花蓮分院</w:t>
            </w:r>
          </w:p>
          <w:p w14:paraId="2DF984B9" w14:textId="77777777" w:rsidR="00E24265" w:rsidRPr="007D0BB0" w:rsidRDefault="00E24265" w:rsidP="005F76AD">
            <w:pPr>
              <w:rPr>
                <w:rFonts w:ascii="標楷體" w:eastAsia="標楷體" w:hAnsi="標楷體"/>
              </w:rPr>
            </w:pPr>
            <w:r w:rsidRPr="007D0BB0">
              <w:rPr>
                <w:rFonts w:ascii="標楷體" w:eastAsia="標楷體" w:hAnsi="標楷體" w:hint="eastAsia"/>
              </w:rPr>
              <w:t>6:臺灣宜蘭地方法院</w:t>
            </w:r>
          </w:p>
          <w:p w14:paraId="58657A3B" w14:textId="77777777" w:rsidR="00E24265" w:rsidRPr="007D0BB0" w:rsidRDefault="00E24265" w:rsidP="005F76AD">
            <w:pPr>
              <w:rPr>
                <w:rFonts w:ascii="標楷體" w:eastAsia="標楷體" w:hAnsi="標楷體"/>
              </w:rPr>
            </w:pPr>
            <w:r w:rsidRPr="007D0BB0">
              <w:rPr>
                <w:rFonts w:ascii="標楷體" w:eastAsia="標楷體" w:hAnsi="標楷體" w:hint="eastAsia"/>
              </w:rPr>
              <w:t>7:臺灣基隆地方法院</w:t>
            </w:r>
          </w:p>
          <w:p w14:paraId="480F1F25" w14:textId="77777777" w:rsidR="00E24265" w:rsidRPr="007D0BB0" w:rsidRDefault="00E24265" w:rsidP="005F76AD">
            <w:pPr>
              <w:rPr>
                <w:rFonts w:ascii="標楷體" w:eastAsia="標楷體" w:hAnsi="標楷體"/>
              </w:rPr>
            </w:pPr>
            <w:r w:rsidRPr="007D0BB0">
              <w:rPr>
                <w:rFonts w:ascii="標楷體" w:eastAsia="標楷體" w:hAnsi="標楷體" w:hint="eastAsia"/>
              </w:rPr>
              <w:t>8:福建金門地方法院</w:t>
            </w:r>
          </w:p>
          <w:p w14:paraId="072AB5FF" w14:textId="77777777" w:rsidR="00E24265" w:rsidRPr="007D0BB0" w:rsidRDefault="00E24265" w:rsidP="005F76AD">
            <w:pPr>
              <w:rPr>
                <w:rFonts w:ascii="標楷體" w:eastAsia="標楷體" w:hAnsi="標楷體"/>
              </w:rPr>
            </w:pPr>
            <w:r w:rsidRPr="007D0BB0">
              <w:rPr>
                <w:rFonts w:ascii="標楷體" w:eastAsia="標楷體" w:hAnsi="標楷體" w:hint="eastAsia"/>
              </w:rPr>
              <w:t>9:福建高等法院金門分院</w:t>
            </w:r>
          </w:p>
          <w:p w14:paraId="0C94AC2A" w14:textId="77777777" w:rsidR="00E24265" w:rsidRPr="007D0BB0" w:rsidRDefault="00E24265" w:rsidP="005F76AD">
            <w:pPr>
              <w:rPr>
                <w:rFonts w:ascii="標楷體" w:eastAsia="標楷體" w:hAnsi="標楷體"/>
              </w:rPr>
            </w:pPr>
            <w:r w:rsidRPr="007D0BB0">
              <w:rPr>
                <w:rFonts w:ascii="標楷體" w:eastAsia="標楷體" w:hAnsi="標楷體" w:hint="eastAsia"/>
              </w:rPr>
              <w:t>10:臺灣高雄地方法院</w:t>
            </w:r>
          </w:p>
          <w:p w14:paraId="3E9D8766" w14:textId="77777777" w:rsidR="00E24265" w:rsidRPr="007D0BB0" w:rsidRDefault="00E24265" w:rsidP="005F76AD">
            <w:pPr>
              <w:rPr>
                <w:rFonts w:ascii="標楷體" w:eastAsia="標楷體" w:hAnsi="標楷體"/>
              </w:rPr>
            </w:pPr>
            <w:r w:rsidRPr="007D0BB0">
              <w:rPr>
                <w:rFonts w:ascii="標楷體" w:eastAsia="標楷體" w:hAnsi="標楷體" w:hint="eastAsia"/>
              </w:rPr>
              <w:t>11:臺灣高等法院高雄分院</w:t>
            </w:r>
          </w:p>
          <w:p w14:paraId="3C601A1D" w14:textId="77777777" w:rsidR="00E24265" w:rsidRPr="007D0BB0" w:rsidRDefault="00E24265" w:rsidP="005F76AD">
            <w:pPr>
              <w:rPr>
                <w:rFonts w:ascii="標楷體" w:eastAsia="標楷體" w:hAnsi="標楷體"/>
              </w:rPr>
            </w:pPr>
            <w:r w:rsidRPr="007D0BB0">
              <w:rPr>
                <w:rFonts w:ascii="標楷體" w:eastAsia="標楷體" w:hAnsi="標楷體" w:hint="eastAsia"/>
              </w:rPr>
              <w:t>12:福建連江地方法院</w:t>
            </w:r>
          </w:p>
          <w:p w14:paraId="4DD69E01" w14:textId="77777777" w:rsidR="00E24265" w:rsidRPr="007D0BB0" w:rsidRDefault="00E24265" w:rsidP="005F76AD">
            <w:pPr>
              <w:rPr>
                <w:rFonts w:ascii="標楷體" w:eastAsia="標楷體" w:hAnsi="標楷體"/>
              </w:rPr>
            </w:pPr>
            <w:r w:rsidRPr="007D0BB0">
              <w:rPr>
                <w:rFonts w:ascii="標楷體" w:eastAsia="標楷體" w:hAnsi="標楷體" w:hint="eastAsia"/>
              </w:rPr>
              <w:t>13:臺灣苗栗地方法院</w:t>
            </w:r>
          </w:p>
          <w:p w14:paraId="3D78738A" w14:textId="77777777" w:rsidR="00E24265" w:rsidRPr="007D0BB0" w:rsidRDefault="00E24265" w:rsidP="005F76AD">
            <w:pPr>
              <w:rPr>
                <w:rFonts w:ascii="標楷體" w:eastAsia="標楷體" w:hAnsi="標楷體"/>
              </w:rPr>
            </w:pPr>
            <w:r w:rsidRPr="007D0BB0">
              <w:rPr>
                <w:rFonts w:ascii="標楷體" w:eastAsia="標楷體" w:hAnsi="標楷體" w:hint="eastAsia"/>
              </w:rPr>
              <w:t>14:臺灣南投地方法院</w:t>
            </w:r>
          </w:p>
          <w:p w14:paraId="50F5538B" w14:textId="77777777" w:rsidR="00E24265" w:rsidRPr="007D0BB0" w:rsidRDefault="00E24265" w:rsidP="005F76AD">
            <w:pPr>
              <w:rPr>
                <w:rFonts w:ascii="標楷體" w:eastAsia="標楷體" w:hAnsi="標楷體"/>
              </w:rPr>
            </w:pPr>
            <w:r w:rsidRPr="007D0BB0">
              <w:rPr>
                <w:rFonts w:ascii="標楷體" w:eastAsia="標楷體" w:hAnsi="標楷體" w:hint="eastAsia"/>
              </w:rPr>
              <w:t>15:臺灣板橋地方法院</w:t>
            </w:r>
          </w:p>
          <w:p w14:paraId="6E92D03D" w14:textId="77777777" w:rsidR="00E24265" w:rsidRPr="007D0BB0" w:rsidRDefault="00E24265" w:rsidP="005F76AD">
            <w:pPr>
              <w:rPr>
                <w:rFonts w:ascii="標楷體" w:eastAsia="標楷體" w:hAnsi="標楷體"/>
              </w:rPr>
            </w:pPr>
            <w:r w:rsidRPr="007D0BB0">
              <w:rPr>
                <w:rFonts w:ascii="標楷體" w:eastAsia="標楷體" w:hAnsi="標楷體" w:hint="eastAsia"/>
              </w:rPr>
              <w:t>16:臺灣澎湖地方法院</w:t>
            </w:r>
          </w:p>
          <w:p w14:paraId="114B9EB6" w14:textId="77777777" w:rsidR="00E24265" w:rsidRPr="007D0BB0" w:rsidRDefault="00E24265" w:rsidP="005F76AD">
            <w:pPr>
              <w:rPr>
                <w:rFonts w:ascii="標楷體" w:eastAsia="標楷體" w:hAnsi="標楷體"/>
              </w:rPr>
            </w:pPr>
            <w:r w:rsidRPr="007D0BB0">
              <w:rPr>
                <w:rFonts w:ascii="標楷體" w:eastAsia="標楷體" w:hAnsi="標楷體" w:hint="eastAsia"/>
              </w:rPr>
              <w:t>17:臺灣屏東地方法院</w:t>
            </w:r>
          </w:p>
          <w:p w14:paraId="1D146AFC" w14:textId="77777777" w:rsidR="00E24265" w:rsidRPr="007D0BB0" w:rsidRDefault="00E24265" w:rsidP="005F76AD">
            <w:pPr>
              <w:rPr>
                <w:rFonts w:ascii="標楷體" w:eastAsia="標楷體" w:hAnsi="標楷體"/>
              </w:rPr>
            </w:pPr>
            <w:r w:rsidRPr="007D0BB0">
              <w:rPr>
                <w:rFonts w:ascii="標楷體" w:eastAsia="標楷體" w:hAnsi="標楷體" w:hint="eastAsia"/>
              </w:rPr>
              <w:t>18:臺灣新竹地方法院</w:t>
            </w:r>
          </w:p>
          <w:p w14:paraId="3359083C" w14:textId="77777777" w:rsidR="00E24265" w:rsidRPr="007D0BB0" w:rsidRDefault="00E24265" w:rsidP="005F76AD">
            <w:pPr>
              <w:rPr>
                <w:rFonts w:ascii="標楷體" w:eastAsia="標楷體" w:hAnsi="標楷體"/>
              </w:rPr>
            </w:pPr>
            <w:r w:rsidRPr="007D0BB0">
              <w:rPr>
                <w:rFonts w:ascii="標楷體" w:eastAsia="標楷體" w:hAnsi="標楷體" w:hint="eastAsia"/>
              </w:rPr>
              <w:t>19:臺灣士林地方法院</w:t>
            </w:r>
          </w:p>
          <w:p w14:paraId="799DB298" w14:textId="77777777" w:rsidR="00E24265" w:rsidRPr="007D0BB0" w:rsidRDefault="00E24265" w:rsidP="005F76AD">
            <w:pPr>
              <w:rPr>
                <w:rFonts w:ascii="標楷體" w:eastAsia="標楷體" w:hAnsi="標楷體"/>
              </w:rPr>
            </w:pPr>
            <w:r w:rsidRPr="007D0BB0">
              <w:rPr>
                <w:rFonts w:ascii="標楷體" w:eastAsia="標楷體" w:hAnsi="標楷體" w:hint="eastAsia"/>
              </w:rPr>
              <w:t>20:臺灣臺中地方法院</w:t>
            </w:r>
          </w:p>
          <w:p w14:paraId="31D97864" w14:textId="77777777" w:rsidR="00E24265" w:rsidRPr="007D0BB0" w:rsidRDefault="00E24265" w:rsidP="005F76AD">
            <w:pPr>
              <w:rPr>
                <w:rFonts w:ascii="標楷體" w:eastAsia="標楷體" w:hAnsi="標楷體"/>
              </w:rPr>
            </w:pPr>
            <w:r w:rsidRPr="007D0BB0">
              <w:rPr>
                <w:rFonts w:ascii="標楷體" w:eastAsia="標楷體" w:hAnsi="標楷體" w:hint="eastAsia"/>
              </w:rPr>
              <w:t>21:臺灣高等法院臺中分院</w:t>
            </w:r>
          </w:p>
          <w:p w14:paraId="7EEC61E0" w14:textId="77777777" w:rsidR="00E24265" w:rsidRPr="007D0BB0" w:rsidRDefault="00E24265" w:rsidP="005F76AD">
            <w:pPr>
              <w:rPr>
                <w:rFonts w:ascii="標楷體" w:eastAsia="標楷體" w:hAnsi="標楷體"/>
              </w:rPr>
            </w:pPr>
            <w:r w:rsidRPr="007D0BB0">
              <w:rPr>
                <w:rFonts w:ascii="標楷體" w:eastAsia="標楷體" w:hAnsi="標楷體" w:hint="eastAsia"/>
              </w:rPr>
              <w:t>22:臺灣臺南地方法院</w:t>
            </w:r>
          </w:p>
          <w:p w14:paraId="4D73CE80" w14:textId="77777777" w:rsidR="00E24265" w:rsidRPr="007D0BB0" w:rsidRDefault="00E24265" w:rsidP="005F76AD">
            <w:pPr>
              <w:rPr>
                <w:rFonts w:ascii="標楷體" w:eastAsia="標楷體" w:hAnsi="標楷體"/>
              </w:rPr>
            </w:pPr>
            <w:r w:rsidRPr="007D0BB0">
              <w:rPr>
                <w:rFonts w:ascii="標楷體" w:eastAsia="標楷體" w:hAnsi="標楷體" w:hint="eastAsia"/>
              </w:rPr>
              <w:t>23:臺灣高等法院臺南分院</w:t>
            </w:r>
          </w:p>
          <w:p w14:paraId="6EC5F5B7" w14:textId="77777777" w:rsidR="00E24265" w:rsidRPr="007D0BB0" w:rsidRDefault="00E24265" w:rsidP="005F76AD">
            <w:pPr>
              <w:rPr>
                <w:rFonts w:ascii="標楷體" w:eastAsia="標楷體" w:hAnsi="標楷體"/>
              </w:rPr>
            </w:pPr>
            <w:r w:rsidRPr="007D0BB0">
              <w:rPr>
                <w:rFonts w:ascii="標楷體" w:eastAsia="標楷體" w:hAnsi="標楷體" w:hint="eastAsia"/>
              </w:rPr>
              <w:t>24:臺灣臺北地方法院</w:t>
            </w:r>
          </w:p>
          <w:p w14:paraId="3B7058EE" w14:textId="77777777" w:rsidR="00E24265" w:rsidRPr="007D0BB0" w:rsidRDefault="00E24265" w:rsidP="005F76AD">
            <w:pPr>
              <w:rPr>
                <w:rFonts w:ascii="標楷體" w:eastAsia="標楷體" w:hAnsi="標楷體"/>
              </w:rPr>
            </w:pPr>
            <w:r w:rsidRPr="007D0BB0">
              <w:rPr>
                <w:rFonts w:ascii="標楷體" w:eastAsia="標楷體" w:hAnsi="標楷體" w:hint="eastAsia"/>
              </w:rPr>
              <w:lastRenderedPageBreak/>
              <w:t>25:臺灣高等法院</w:t>
            </w:r>
          </w:p>
          <w:p w14:paraId="60106838" w14:textId="77777777" w:rsidR="00E24265" w:rsidRPr="007D0BB0" w:rsidRDefault="00E24265" w:rsidP="005F76AD">
            <w:pPr>
              <w:rPr>
                <w:rFonts w:ascii="標楷體" w:eastAsia="標楷體" w:hAnsi="標楷體"/>
              </w:rPr>
            </w:pPr>
            <w:r w:rsidRPr="007D0BB0">
              <w:rPr>
                <w:rFonts w:ascii="標楷體" w:eastAsia="標楷體" w:hAnsi="標楷體" w:hint="eastAsia"/>
              </w:rPr>
              <w:t>26:最高法院</w:t>
            </w:r>
          </w:p>
          <w:p w14:paraId="707B0A4D" w14:textId="77777777" w:rsidR="00E24265" w:rsidRPr="007D0BB0" w:rsidRDefault="00E24265" w:rsidP="005F76AD">
            <w:pPr>
              <w:rPr>
                <w:rFonts w:ascii="標楷體" w:eastAsia="標楷體" w:hAnsi="標楷體"/>
              </w:rPr>
            </w:pPr>
            <w:r w:rsidRPr="007D0BB0">
              <w:rPr>
                <w:rFonts w:ascii="標楷體" w:eastAsia="標楷體" w:hAnsi="標楷體" w:hint="eastAsia"/>
              </w:rPr>
              <w:t>27:臺灣臺東地方法院</w:t>
            </w:r>
          </w:p>
          <w:p w14:paraId="3B4723A2" w14:textId="77777777" w:rsidR="00E24265" w:rsidRPr="007D0BB0" w:rsidRDefault="00E24265" w:rsidP="005F76AD">
            <w:pPr>
              <w:rPr>
                <w:rFonts w:ascii="標楷體" w:eastAsia="標楷體" w:hAnsi="標楷體"/>
              </w:rPr>
            </w:pPr>
            <w:r w:rsidRPr="007D0BB0">
              <w:rPr>
                <w:rFonts w:ascii="標楷體" w:eastAsia="標楷體" w:hAnsi="標楷體" w:hint="eastAsia"/>
              </w:rPr>
              <w:t>28:臺灣桃園地方法院</w:t>
            </w:r>
          </w:p>
          <w:p w14:paraId="332EDAD7" w14:textId="77777777" w:rsidR="00E24265" w:rsidRPr="00615D4B" w:rsidRDefault="00E24265" w:rsidP="005F76AD">
            <w:pPr>
              <w:rPr>
                <w:rFonts w:ascii="標楷體" w:eastAsia="標楷體" w:hAnsi="標楷體"/>
              </w:rPr>
            </w:pPr>
            <w:r w:rsidRPr="007D0BB0">
              <w:rPr>
                <w:rFonts w:ascii="標楷體" w:eastAsia="標楷體" w:hAnsi="標楷體" w:hint="eastAsia"/>
              </w:rPr>
              <w:t>29:臺灣雲林地方法院</w:t>
            </w:r>
          </w:p>
        </w:tc>
      </w:tr>
      <w:tr w:rsidR="00E24265" w:rsidRPr="00615D4B" w14:paraId="581B5FB1" w14:textId="77777777" w:rsidTr="005F76AD">
        <w:trPr>
          <w:trHeight w:val="291"/>
          <w:jc w:val="center"/>
        </w:trPr>
        <w:tc>
          <w:tcPr>
            <w:tcW w:w="219" w:type="pct"/>
          </w:tcPr>
          <w:p w14:paraId="1475F342"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0C01E294" w14:textId="77777777" w:rsidR="00E24265" w:rsidRPr="00615D4B" w:rsidRDefault="00E24265" w:rsidP="005F76AD">
            <w:pPr>
              <w:rPr>
                <w:rFonts w:ascii="標楷體" w:eastAsia="標楷體" w:hAnsi="標楷體"/>
              </w:rPr>
            </w:pPr>
            <w:r w:rsidRPr="00713ED8">
              <w:rPr>
                <w:rFonts w:ascii="標楷體" w:eastAsia="標楷體" w:hAnsi="標楷體" w:hint="eastAsia"/>
              </w:rPr>
              <w:t>年度別</w:t>
            </w:r>
          </w:p>
        </w:tc>
        <w:tc>
          <w:tcPr>
            <w:tcW w:w="624" w:type="pct"/>
          </w:tcPr>
          <w:p w14:paraId="3F5DF2B3" w14:textId="77777777" w:rsidR="00E24265" w:rsidRPr="00615D4B" w:rsidRDefault="00E24265" w:rsidP="005F76AD">
            <w:pPr>
              <w:rPr>
                <w:rFonts w:ascii="標楷體" w:eastAsia="標楷體" w:hAnsi="標楷體"/>
              </w:rPr>
            </w:pPr>
          </w:p>
        </w:tc>
        <w:tc>
          <w:tcPr>
            <w:tcW w:w="624" w:type="pct"/>
          </w:tcPr>
          <w:p w14:paraId="123499F1" w14:textId="77777777" w:rsidR="00E24265" w:rsidRPr="00615D4B" w:rsidRDefault="00E24265" w:rsidP="005F76AD">
            <w:pPr>
              <w:rPr>
                <w:rFonts w:ascii="標楷體" w:eastAsia="標楷體" w:hAnsi="標楷體"/>
              </w:rPr>
            </w:pPr>
          </w:p>
        </w:tc>
        <w:tc>
          <w:tcPr>
            <w:tcW w:w="537" w:type="pct"/>
          </w:tcPr>
          <w:p w14:paraId="07026F06" w14:textId="77777777" w:rsidR="00E24265" w:rsidRPr="00615D4B" w:rsidRDefault="00E24265" w:rsidP="005F76AD">
            <w:pPr>
              <w:rPr>
                <w:rFonts w:ascii="標楷體" w:eastAsia="標楷體" w:hAnsi="標楷體"/>
              </w:rPr>
            </w:pPr>
          </w:p>
        </w:tc>
        <w:tc>
          <w:tcPr>
            <w:tcW w:w="299" w:type="pct"/>
          </w:tcPr>
          <w:p w14:paraId="0369DCB3" w14:textId="77777777" w:rsidR="00E24265" w:rsidRPr="00615D4B" w:rsidRDefault="00E24265" w:rsidP="005F76AD">
            <w:pPr>
              <w:rPr>
                <w:rFonts w:ascii="標楷體" w:eastAsia="標楷體" w:hAnsi="標楷體"/>
              </w:rPr>
            </w:pPr>
          </w:p>
        </w:tc>
        <w:tc>
          <w:tcPr>
            <w:tcW w:w="299" w:type="pct"/>
          </w:tcPr>
          <w:p w14:paraId="0F447641" w14:textId="77777777" w:rsidR="00E24265" w:rsidRPr="00615D4B" w:rsidRDefault="00E24265" w:rsidP="005F76AD">
            <w:pPr>
              <w:rPr>
                <w:rFonts w:ascii="標楷體" w:eastAsia="標楷體" w:hAnsi="標楷體"/>
              </w:rPr>
            </w:pPr>
          </w:p>
        </w:tc>
        <w:tc>
          <w:tcPr>
            <w:tcW w:w="1643" w:type="pct"/>
          </w:tcPr>
          <w:p w14:paraId="50794A11" w14:textId="77777777" w:rsidR="00E24265" w:rsidRPr="00615D4B" w:rsidRDefault="00E24265" w:rsidP="005F76AD">
            <w:pPr>
              <w:rPr>
                <w:rFonts w:ascii="標楷體" w:eastAsia="標楷體" w:hAnsi="標楷體"/>
              </w:rPr>
            </w:pPr>
          </w:p>
        </w:tc>
      </w:tr>
      <w:tr w:rsidR="00E24265" w:rsidRPr="00615D4B" w14:paraId="2F52FC1A" w14:textId="77777777" w:rsidTr="005F76AD">
        <w:trPr>
          <w:trHeight w:val="291"/>
          <w:jc w:val="center"/>
        </w:trPr>
        <w:tc>
          <w:tcPr>
            <w:tcW w:w="219" w:type="pct"/>
          </w:tcPr>
          <w:p w14:paraId="2D32EA42"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1551C178" w14:textId="77777777" w:rsidR="00E24265" w:rsidRPr="00615D4B" w:rsidRDefault="00E24265" w:rsidP="005F76AD">
            <w:pPr>
              <w:rPr>
                <w:rFonts w:ascii="標楷體" w:eastAsia="標楷體" w:hAnsi="標楷體"/>
              </w:rPr>
            </w:pPr>
            <w:r w:rsidRPr="00713ED8">
              <w:rPr>
                <w:rFonts w:ascii="標楷體" w:eastAsia="標楷體" w:hAnsi="標楷體" w:hint="eastAsia"/>
              </w:rPr>
              <w:t>法院承審股別</w:t>
            </w:r>
          </w:p>
        </w:tc>
        <w:tc>
          <w:tcPr>
            <w:tcW w:w="624" w:type="pct"/>
          </w:tcPr>
          <w:p w14:paraId="7C77C3C0" w14:textId="77777777" w:rsidR="00E24265" w:rsidRPr="00615D4B" w:rsidRDefault="00E24265" w:rsidP="005F76AD">
            <w:pPr>
              <w:rPr>
                <w:rFonts w:ascii="標楷體" w:eastAsia="標楷體" w:hAnsi="標楷體"/>
              </w:rPr>
            </w:pPr>
          </w:p>
        </w:tc>
        <w:tc>
          <w:tcPr>
            <w:tcW w:w="624" w:type="pct"/>
          </w:tcPr>
          <w:p w14:paraId="199D8E92" w14:textId="77777777" w:rsidR="00E24265" w:rsidRPr="00615D4B" w:rsidRDefault="00E24265" w:rsidP="005F76AD">
            <w:pPr>
              <w:rPr>
                <w:rFonts w:ascii="標楷體" w:eastAsia="標楷體" w:hAnsi="標楷體"/>
              </w:rPr>
            </w:pPr>
          </w:p>
        </w:tc>
        <w:tc>
          <w:tcPr>
            <w:tcW w:w="537" w:type="pct"/>
          </w:tcPr>
          <w:p w14:paraId="4C732738" w14:textId="77777777" w:rsidR="00E24265" w:rsidRPr="00615D4B" w:rsidRDefault="00E24265" w:rsidP="005F76AD">
            <w:pPr>
              <w:rPr>
                <w:rFonts w:ascii="標楷體" w:eastAsia="標楷體" w:hAnsi="標楷體"/>
              </w:rPr>
            </w:pPr>
          </w:p>
        </w:tc>
        <w:tc>
          <w:tcPr>
            <w:tcW w:w="299" w:type="pct"/>
          </w:tcPr>
          <w:p w14:paraId="78B46150" w14:textId="77777777" w:rsidR="00E24265" w:rsidRPr="00615D4B" w:rsidRDefault="00E24265" w:rsidP="005F76AD">
            <w:pPr>
              <w:rPr>
                <w:rFonts w:ascii="標楷體" w:eastAsia="標楷體" w:hAnsi="標楷體"/>
              </w:rPr>
            </w:pPr>
          </w:p>
        </w:tc>
        <w:tc>
          <w:tcPr>
            <w:tcW w:w="299" w:type="pct"/>
          </w:tcPr>
          <w:p w14:paraId="3B062F53" w14:textId="77777777" w:rsidR="00E24265" w:rsidRPr="00615D4B" w:rsidRDefault="00E24265" w:rsidP="005F76AD">
            <w:pPr>
              <w:rPr>
                <w:rFonts w:ascii="標楷體" w:eastAsia="標楷體" w:hAnsi="標楷體"/>
              </w:rPr>
            </w:pPr>
          </w:p>
        </w:tc>
        <w:tc>
          <w:tcPr>
            <w:tcW w:w="1643" w:type="pct"/>
          </w:tcPr>
          <w:p w14:paraId="77526754" w14:textId="77777777" w:rsidR="00E24265" w:rsidRPr="00615D4B" w:rsidRDefault="00E24265" w:rsidP="005F76AD">
            <w:pPr>
              <w:rPr>
                <w:rFonts w:ascii="標楷體" w:eastAsia="標楷體" w:hAnsi="標楷體"/>
              </w:rPr>
            </w:pPr>
          </w:p>
        </w:tc>
      </w:tr>
      <w:tr w:rsidR="00E24265" w:rsidRPr="00615D4B" w14:paraId="662E83DD" w14:textId="77777777" w:rsidTr="005F76AD">
        <w:trPr>
          <w:trHeight w:val="291"/>
          <w:jc w:val="center"/>
        </w:trPr>
        <w:tc>
          <w:tcPr>
            <w:tcW w:w="219" w:type="pct"/>
          </w:tcPr>
          <w:p w14:paraId="1D9E2B38"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57ECB88B" w14:textId="77777777" w:rsidR="00E24265" w:rsidRPr="00615D4B" w:rsidRDefault="00E24265" w:rsidP="005F76AD">
            <w:pPr>
              <w:rPr>
                <w:rFonts w:ascii="標楷體" w:eastAsia="標楷體" w:hAnsi="標楷體"/>
              </w:rPr>
            </w:pPr>
            <w:r w:rsidRPr="00713ED8">
              <w:rPr>
                <w:rFonts w:ascii="標楷體" w:eastAsia="標楷體" w:hAnsi="標楷體" w:hint="eastAsia"/>
              </w:rPr>
              <w:t>法院案號</w:t>
            </w:r>
          </w:p>
        </w:tc>
        <w:tc>
          <w:tcPr>
            <w:tcW w:w="624" w:type="pct"/>
          </w:tcPr>
          <w:p w14:paraId="2F7084FD" w14:textId="77777777" w:rsidR="00E24265" w:rsidRPr="00615D4B" w:rsidRDefault="00E24265" w:rsidP="005F76AD">
            <w:pPr>
              <w:rPr>
                <w:rFonts w:ascii="標楷體" w:eastAsia="標楷體" w:hAnsi="標楷體"/>
              </w:rPr>
            </w:pPr>
          </w:p>
        </w:tc>
        <w:tc>
          <w:tcPr>
            <w:tcW w:w="624" w:type="pct"/>
          </w:tcPr>
          <w:p w14:paraId="0AAAA53F" w14:textId="77777777" w:rsidR="00E24265" w:rsidRPr="00615D4B" w:rsidRDefault="00E24265" w:rsidP="005F76AD">
            <w:pPr>
              <w:rPr>
                <w:rFonts w:ascii="標楷體" w:eastAsia="標楷體" w:hAnsi="標楷體"/>
              </w:rPr>
            </w:pPr>
          </w:p>
        </w:tc>
        <w:tc>
          <w:tcPr>
            <w:tcW w:w="537" w:type="pct"/>
          </w:tcPr>
          <w:p w14:paraId="4F92125D" w14:textId="77777777" w:rsidR="00E24265" w:rsidRPr="00615D4B" w:rsidRDefault="00E24265" w:rsidP="005F76AD">
            <w:pPr>
              <w:rPr>
                <w:rFonts w:ascii="標楷體" w:eastAsia="標楷體" w:hAnsi="標楷體"/>
              </w:rPr>
            </w:pPr>
          </w:p>
        </w:tc>
        <w:tc>
          <w:tcPr>
            <w:tcW w:w="299" w:type="pct"/>
          </w:tcPr>
          <w:p w14:paraId="31D767A2" w14:textId="77777777" w:rsidR="00E24265" w:rsidRPr="00615D4B" w:rsidRDefault="00E24265" w:rsidP="005F76AD">
            <w:pPr>
              <w:rPr>
                <w:rFonts w:ascii="標楷體" w:eastAsia="標楷體" w:hAnsi="標楷體"/>
              </w:rPr>
            </w:pPr>
          </w:p>
        </w:tc>
        <w:tc>
          <w:tcPr>
            <w:tcW w:w="299" w:type="pct"/>
          </w:tcPr>
          <w:p w14:paraId="2FAF7045" w14:textId="77777777" w:rsidR="00E24265" w:rsidRPr="00615D4B" w:rsidRDefault="00E24265" w:rsidP="005F76AD">
            <w:pPr>
              <w:rPr>
                <w:rFonts w:ascii="標楷體" w:eastAsia="標楷體" w:hAnsi="標楷體"/>
              </w:rPr>
            </w:pPr>
          </w:p>
        </w:tc>
        <w:tc>
          <w:tcPr>
            <w:tcW w:w="1643" w:type="pct"/>
          </w:tcPr>
          <w:p w14:paraId="7872C64E" w14:textId="77777777" w:rsidR="00E24265" w:rsidRPr="00615D4B" w:rsidRDefault="00E24265" w:rsidP="005F76AD">
            <w:pPr>
              <w:rPr>
                <w:rFonts w:ascii="標楷體" w:eastAsia="標楷體" w:hAnsi="標楷體"/>
              </w:rPr>
            </w:pPr>
          </w:p>
        </w:tc>
      </w:tr>
      <w:tr w:rsidR="00E24265" w:rsidRPr="00615D4B" w14:paraId="6D291A7B" w14:textId="77777777" w:rsidTr="005F76AD">
        <w:trPr>
          <w:trHeight w:val="291"/>
          <w:jc w:val="center"/>
        </w:trPr>
        <w:tc>
          <w:tcPr>
            <w:tcW w:w="219" w:type="pct"/>
          </w:tcPr>
          <w:p w14:paraId="218593EC"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1C888806" w14:textId="77777777" w:rsidR="00E24265" w:rsidRPr="00615D4B" w:rsidRDefault="00E24265" w:rsidP="005F76AD">
            <w:pPr>
              <w:rPr>
                <w:rFonts w:ascii="標楷體" w:eastAsia="標楷體" w:hAnsi="標楷體"/>
              </w:rPr>
            </w:pPr>
            <w:r w:rsidRPr="00713ED8">
              <w:rPr>
                <w:rFonts w:ascii="標楷體" w:eastAsia="標楷體" w:hAnsi="標楷體" w:hint="eastAsia"/>
              </w:rPr>
              <w:t>更生方案首期應繳款日</w:t>
            </w:r>
          </w:p>
        </w:tc>
        <w:tc>
          <w:tcPr>
            <w:tcW w:w="624" w:type="pct"/>
          </w:tcPr>
          <w:p w14:paraId="3CD70600" w14:textId="77777777" w:rsidR="00E24265" w:rsidRPr="00615D4B" w:rsidRDefault="00E24265" w:rsidP="005F76AD">
            <w:pPr>
              <w:rPr>
                <w:rFonts w:ascii="標楷體" w:eastAsia="標楷體" w:hAnsi="標楷體"/>
              </w:rPr>
            </w:pPr>
          </w:p>
        </w:tc>
        <w:tc>
          <w:tcPr>
            <w:tcW w:w="624" w:type="pct"/>
          </w:tcPr>
          <w:p w14:paraId="200E1434" w14:textId="77777777" w:rsidR="00E24265" w:rsidRPr="00615D4B" w:rsidRDefault="00E24265" w:rsidP="005F76AD">
            <w:pPr>
              <w:rPr>
                <w:rFonts w:ascii="標楷體" w:eastAsia="標楷體" w:hAnsi="標楷體"/>
              </w:rPr>
            </w:pPr>
          </w:p>
        </w:tc>
        <w:tc>
          <w:tcPr>
            <w:tcW w:w="537" w:type="pct"/>
          </w:tcPr>
          <w:p w14:paraId="5729DF70" w14:textId="77777777" w:rsidR="00E24265" w:rsidRPr="00615D4B" w:rsidRDefault="00E24265" w:rsidP="005F76AD">
            <w:pPr>
              <w:rPr>
                <w:rFonts w:ascii="標楷體" w:eastAsia="標楷體" w:hAnsi="標楷體"/>
              </w:rPr>
            </w:pPr>
          </w:p>
        </w:tc>
        <w:tc>
          <w:tcPr>
            <w:tcW w:w="299" w:type="pct"/>
          </w:tcPr>
          <w:p w14:paraId="7C6DAFA3" w14:textId="77777777" w:rsidR="00E24265" w:rsidRPr="00615D4B" w:rsidRDefault="00E24265" w:rsidP="005F76AD">
            <w:pPr>
              <w:rPr>
                <w:rFonts w:ascii="標楷體" w:eastAsia="標楷體" w:hAnsi="標楷體"/>
              </w:rPr>
            </w:pPr>
          </w:p>
        </w:tc>
        <w:tc>
          <w:tcPr>
            <w:tcW w:w="299" w:type="pct"/>
          </w:tcPr>
          <w:p w14:paraId="16F80C42" w14:textId="77777777" w:rsidR="00E24265" w:rsidRPr="00615D4B" w:rsidRDefault="00E24265" w:rsidP="005F76AD">
            <w:pPr>
              <w:rPr>
                <w:rFonts w:ascii="標楷體" w:eastAsia="標楷體" w:hAnsi="標楷體"/>
              </w:rPr>
            </w:pPr>
          </w:p>
        </w:tc>
        <w:tc>
          <w:tcPr>
            <w:tcW w:w="1643" w:type="pct"/>
          </w:tcPr>
          <w:p w14:paraId="44FB062F" w14:textId="77777777" w:rsidR="00E24265" w:rsidRPr="00615D4B" w:rsidRDefault="00E24265" w:rsidP="005F76AD">
            <w:pPr>
              <w:rPr>
                <w:rFonts w:ascii="標楷體" w:eastAsia="標楷體" w:hAnsi="標楷體"/>
              </w:rPr>
            </w:pPr>
          </w:p>
        </w:tc>
      </w:tr>
      <w:tr w:rsidR="00E24265" w:rsidRPr="00615D4B" w14:paraId="570343C3" w14:textId="77777777" w:rsidTr="005F76AD">
        <w:trPr>
          <w:trHeight w:val="291"/>
          <w:jc w:val="center"/>
        </w:trPr>
        <w:tc>
          <w:tcPr>
            <w:tcW w:w="219" w:type="pct"/>
          </w:tcPr>
          <w:p w14:paraId="5CE9BF9E"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0E68EFA3" w14:textId="77777777" w:rsidR="00E24265" w:rsidRPr="00615D4B" w:rsidRDefault="00E24265" w:rsidP="005F76AD">
            <w:pPr>
              <w:rPr>
                <w:rFonts w:ascii="標楷體" w:eastAsia="標楷體" w:hAnsi="標楷體"/>
              </w:rPr>
            </w:pPr>
            <w:r w:rsidRPr="00713ED8">
              <w:rPr>
                <w:rFonts w:ascii="標楷體" w:eastAsia="標楷體" w:hAnsi="標楷體" w:hint="eastAsia"/>
              </w:rPr>
              <w:t>更生方案末期應繳款日</w:t>
            </w:r>
          </w:p>
        </w:tc>
        <w:tc>
          <w:tcPr>
            <w:tcW w:w="624" w:type="pct"/>
          </w:tcPr>
          <w:p w14:paraId="6ABDEE85" w14:textId="77777777" w:rsidR="00E24265" w:rsidRPr="00615D4B" w:rsidRDefault="00E24265" w:rsidP="005F76AD">
            <w:pPr>
              <w:rPr>
                <w:rFonts w:ascii="標楷體" w:eastAsia="標楷體" w:hAnsi="標楷體"/>
              </w:rPr>
            </w:pPr>
          </w:p>
        </w:tc>
        <w:tc>
          <w:tcPr>
            <w:tcW w:w="624" w:type="pct"/>
          </w:tcPr>
          <w:p w14:paraId="137447E6" w14:textId="77777777" w:rsidR="00E24265" w:rsidRPr="00615D4B" w:rsidRDefault="00E24265" w:rsidP="005F76AD">
            <w:pPr>
              <w:rPr>
                <w:rFonts w:ascii="標楷體" w:eastAsia="標楷體" w:hAnsi="標楷體"/>
              </w:rPr>
            </w:pPr>
          </w:p>
        </w:tc>
        <w:tc>
          <w:tcPr>
            <w:tcW w:w="537" w:type="pct"/>
          </w:tcPr>
          <w:p w14:paraId="6EF70563" w14:textId="77777777" w:rsidR="00E24265" w:rsidRPr="00615D4B" w:rsidRDefault="00E24265" w:rsidP="005F76AD">
            <w:pPr>
              <w:rPr>
                <w:rFonts w:ascii="標楷體" w:eastAsia="標楷體" w:hAnsi="標楷體"/>
              </w:rPr>
            </w:pPr>
          </w:p>
        </w:tc>
        <w:tc>
          <w:tcPr>
            <w:tcW w:w="299" w:type="pct"/>
          </w:tcPr>
          <w:p w14:paraId="1596A812" w14:textId="77777777" w:rsidR="00E24265" w:rsidRPr="00615D4B" w:rsidRDefault="00E24265" w:rsidP="005F76AD">
            <w:pPr>
              <w:rPr>
                <w:rFonts w:ascii="標楷體" w:eastAsia="標楷體" w:hAnsi="標楷體"/>
              </w:rPr>
            </w:pPr>
          </w:p>
        </w:tc>
        <w:tc>
          <w:tcPr>
            <w:tcW w:w="299" w:type="pct"/>
          </w:tcPr>
          <w:p w14:paraId="4FBA6CD1" w14:textId="77777777" w:rsidR="00E24265" w:rsidRPr="00615D4B" w:rsidRDefault="00E24265" w:rsidP="005F76AD">
            <w:pPr>
              <w:rPr>
                <w:rFonts w:ascii="標楷體" w:eastAsia="標楷體" w:hAnsi="標楷體"/>
              </w:rPr>
            </w:pPr>
          </w:p>
        </w:tc>
        <w:tc>
          <w:tcPr>
            <w:tcW w:w="1643" w:type="pct"/>
          </w:tcPr>
          <w:p w14:paraId="3DED6332" w14:textId="77777777" w:rsidR="00E24265" w:rsidRPr="00615D4B" w:rsidRDefault="00E24265" w:rsidP="005F76AD">
            <w:pPr>
              <w:rPr>
                <w:rFonts w:ascii="標楷體" w:eastAsia="標楷體" w:hAnsi="標楷體"/>
              </w:rPr>
            </w:pPr>
          </w:p>
        </w:tc>
      </w:tr>
      <w:tr w:rsidR="00E24265" w:rsidRPr="00615D4B" w14:paraId="0E7236AB" w14:textId="77777777" w:rsidTr="005F76AD">
        <w:trPr>
          <w:trHeight w:val="291"/>
          <w:jc w:val="center"/>
        </w:trPr>
        <w:tc>
          <w:tcPr>
            <w:tcW w:w="219" w:type="pct"/>
          </w:tcPr>
          <w:p w14:paraId="334B7E6F"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723E460F" w14:textId="77777777" w:rsidR="00E24265" w:rsidRPr="00615D4B" w:rsidRDefault="00E24265" w:rsidP="005F76AD">
            <w:pPr>
              <w:rPr>
                <w:rFonts w:ascii="標楷體" w:eastAsia="標楷體" w:hAnsi="標楷體"/>
              </w:rPr>
            </w:pPr>
            <w:r w:rsidRPr="00713ED8">
              <w:rPr>
                <w:rFonts w:ascii="標楷體" w:eastAsia="標楷體" w:hAnsi="標楷體" w:hint="eastAsia"/>
              </w:rPr>
              <w:t>更生條件（期數）</w:t>
            </w:r>
          </w:p>
        </w:tc>
        <w:tc>
          <w:tcPr>
            <w:tcW w:w="624" w:type="pct"/>
          </w:tcPr>
          <w:p w14:paraId="5A129034" w14:textId="77777777" w:rsidR="00E24265" w:rsidRPr="00615D4B" w:rsidRDefault="00E24265" w:rsidP="005F76AD">
            <w:pPr>
              <w:rPr>
                <w:rFonts w:ascii="標楷體" w:eastAsia="標楷體" w:hAnsi="標楷體"/>
              </w:rPr>
            </w:pPr>
          </w:p>
        </w:tc>
        <w:tc>
          <w:tcPr>
            <w:tcW w:w="624" w:type="pct"/>
          </w:tcPr>
          <w:p w14:paraId="15330451" w14:textId="77777777" w:rsidR="00E24265" w:rsidRPr="00615D4B" w:rsidRDefault="00E24265" w:rsidP="005F76AD">
            <w:pPr>
              <w:rPr>
                <w:rFonts w:ascii="標楷體" w:eastAsia="標楷體" w:hAnsi="標楷體"/>
              </w:rPr>
            </w:pPr>
          </w:p>
        </w:tc>
        <w:tc>
          <w:tcPr>
            <w:tcW w:w="537" w:type="pct"/>
          </w:tcPr>
          <w:p w14:paraId="613960B4" w14:textId="77777777" w:rsidR="00E24265" w:rsidRPr="00615D4B" w:rsidRDefault="00E24265" w:rsidP="005F76AD">
            <w:pPr>
              <w:rPr>
                <w:rFonts w:ascii="標楷體" w:eastAsia="標楷體" w:hAnsi="標楷體"/>
              </w:rPr>
            </w:pPr>
          </w:p>
        </w:tc>
        <w:tc>
          <w:tcPr>
            <w:tcW w:w="299" w:type="pct"/>
          </w:tcPr>
          <w:p w14:paraId="713FCBF4" w14:textId="77777777" w:rsidR="00E24265" w:rsidRPr="00615D4B" w:rsidRDefault="00E24265" w:rsidP="005F76AD">
            <w:pPr>
              <w:rPr>
                <w:rFonts w:ascii="標楷體" w:eastAsia="標楷體" w:hAnsi="標楷體"/>
              </w:rPr>
            </w:pPr>
          </w:p>
        </w:tc>
        <w:tc>
          <w:tcPr>
            <w:tcW w:w="299" w:type="pct"/>
          </w:tcPr>
          <w:p w14:paraId="3780456E" w14:textId="77777777" w:rsidR="00E24265" w:rsidRPr="00615D4B" w:rsidRDefault="00E24265" w:rsidP="005F76AD">
            <w:pPr>
              <w:rPr>
                <w:rFonts w:ascii="標楷體" w:eastAsia="標楷體" w:hAnsi="標楷體"/>
              </w:rPr>
            </w:pPr>
          </w:p>
        </w:tc>
        <w:tc>
          <w:tcPr>
            <w:tcW w:w="1643" w:type="pct"/>
          </w:tcPr>
          <w:p w14:paraId="4EF4551E" w14:textId="77777777" w:rsidR="00E24265" w:rsidRPr="00615D4B" w:rsidRDefault="00E24265" w:rsidP="005F76AD">
            <w:pPr>
              <w:rPr>
                <w:rFonts w:ascii="標楷體" w:eastAsia="標楷體" w:hAnsi="標楷體"/>
              </w:rPr>
            </w:pPr>
          </w:p>
        </w:tc>
      </w:tr>
      <w:tr w:rsidR="00E24265" w:rsidRPr="00615D4B" w14:paraId="2DD7FE78" w14:textId="77777777" w:rsidTr="005F76AD">
        <w:trPr>
          <w:trHeight w:val="291"/>
          <w:jc w:val="center"/>
        </w:trPr>
        <w:tc>
          <w:tcPr>
            <w:tcW w:w="219" w:type="pct"/>
          </w:tcPr>
          <w:p w14:paraId="4EA7FEA2"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1DE075C1" w14:textId="77777777" w:rsidR="00E24265" w:rsidRPr="00615D4B" w:rsidRDefault="00E24265" w:rsidP="005F76AD">
            <w:pPr>
              <w:rPr>
                <w:rFonts w:ascii="標楷體" w:eastAsia="標楷體" w:hAnsi="標楷體"/>
              </w:rPr>
            </w:pPr>
            <w:r w:rsidRPr="00713ED8">
              <w:rPr>
                <w:rFonts w:ascii="標楷體" w:eastAsia="標楷體" w:hAnsi="標楷體" w:hint="eastAsia"/>
              </w:rPr>
              <w:t>更生條件（利率）</w:t>
            </w:r>
          </w:p>
        </w:tc>
        <w:tc>
          <w:tcPr>
            <w:tcW w:w="624" w:type="pct"/>
          </w:tcPr>
          <w:p w14:paraId="47122BFA" w14:textId="77777777" w:rsidR="00E24265" w:rsidRPr="00615D4B" w:rsidRDefault="00E24265" w:rsidP="005F76AD">
            <w:pPr>
              <w:rPr>
                <w:rFonts w:ascii="標楷體" w:eastAsia="標楷體" w:hAnsi="標楷體"/>
              </w:rPr>
            </w:pPr>
          </w:p>
        </w:tc>
        <w:tc>
          <w:tcPr>
            <w:tcW w:w="624" w:type="pct"/>
          </w:tcPr>
          <w:p w14:paraId="1F2DFEDF" w14:textId="77777777" w:rsidR="00E24265" w:rsidRPr="00615D4B" w:rsidRDefault="00E24265" w:rsidP="005F76AD">
            <w:pPr>
              <w:rPr>
                <w:rFonts w:ascii="標楷體" w:eastAsia="標楷體" w:hAnsi="標楷體"/>
              </w:rPr>
            </w:pPr>
          </w:p>
        </w:tc>
        <w:tc>
          <w:tcPr>
            <w:tcW w:w="537" w:type="pct"/>
          </w:tcPr>
          <w:p w14:paraId="42977DD0" w14:textId="77777777" w:rsidR="00E24265" w:rsidRPr="00615D4B" w:rsidRDefault="00E24265" w:rsidP="005F76AD">
            <w:pPr>
              <w:rPr>
                <w:rFonts w:ascii="標楷體" w:eastAsia="標楷體" w:hAnsi="標楷體"/>
              </w:rPr>
            </w:pPr>
          </w:p>
        </w:tc>
        <w:tc>
          <w:tcPr>
            <w:tcW w:w="299" w:type="pct"/>
          </w:tcPr>
          <w:p w14:paraId="48C2755F" w14:textId="77777777" w:rsidR="00E24265" w:rsidRPr="00615D4B" w:rsidRDefault="00E24265" w:rsidP="005F76AD">
            <w:pPr>
              <w:rPr>
                <w:rFonts w:ascii="標楷體" w:eastAsia="標楷體" w:hAnsi="標楷體"/>
              </w:rPr>
            </w:pPr>
          </w:p>
        </w:tc>
        <w:tc>
          <w:tcPr>
            <w:tcW w:w="299" w:type="pct"/>
          </w:tcPr>
          <w:p w14:paraId="671D8B0F" w14:textId="77777777" w:rsidR="00E24265" w:rsidRPr="00615D4B" w:rsidRDefault="00E24265" w:rsidP="005F76AD">
            <w:pPr>
              <w:rPr>
                <w:rFonts w:ascii="標楷體" w:eastAsia="標楷體" w:hAnsi="標楷體"/>
              </w:rPr>
            </w:pPr>
          </w:p>
        </w:tc>
        <w:tc>
          <w:tcPr>
            <w:tcW w:w="1643" w:type="pct"/>
          </w:tcPr>
          <w:p w14:paraId="736CBE93" w14:textId="77777777" w:rsidR="00E24265" w:rsidRPr="00615D4B" w:rsidRDefault="00E24265" w:rsidP="005F76AD">
            <w:pPr>
              <w:rPr>
                <w:rFonts w:ascii="標楷體" w:eastAsia="標楷體" w:hAnsi="標楷體"/>
              </w:rPr>
            </w:pPr>
          </w:p>
        </w:tc>
      </w:tr>
      <w:tr w:rsidR="00E24265" w:rsidRPr="00615D4B" w14:paraId="56F19057" w14:textId="77777777" w:rsidTr="005F76AD">
        <w:trPr>
          <w:trHeight w:val="291"/>
          <w:jc w:val="center"/>
        </w:trPr>
        <w:tc>
          <w:tcPr>
            <w:tcW w:w="219" w:type="pct"/>
          </w:tcPr>
          <w:p w14:paraId="524A1F2E"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009AFC89" w14:textId="77777777" w:rsidR="00E24265" w:rsidRPr="00615D4B" w:rsidRDefault="00E24265" w:rsidP="005F76AD">
            <w:pPr>
              <w:rPr>
                <w:rFonts w:ascii="標楷體" w:eastAsia="標楷體" w:hAnsi="標楷體"/>
              </w:rPr>
            </w:pPr>
            <w:r w:rsidRPr="00713ED8">
              <w:rPr>
                <w:rFonts w:ascii="標楷體" w:eastAsia="標楷體" w:hAnsi="標楷體" w:hint="eastAsia"/>
              </w:rPr>
              <w:t>原始債權金額</w:t>
            </w:r>
          </w:p>
        </w:tc>
        <w:tc>
          <w:tcPr>
            <w:tcW w:w="624" w:type="pct"/>
          </w:tcPr>
          <w:p w14:paraId="54D6B88F" w14:textId="77777777" w:rsidR="00E24265" w:rsidRPr="00615D4B" w:rsidRDefault="00E24265" w:rsidP="005F76AD">
            <w:pPr>
              <w:rPr>
                <w:rFonts w:ascii="標楷體" w:eastAsia="標楷體" w:hAnsi="標楷體"/>
              </w:rPr>
            </w:pPr>
          </w:p>
        </w:tc>
        <w:tc>
          <w:tcPr>
            <w:tcW w:w="624" w:type="pct"/>
          </w:tcPr>
          <w:p w14:paraId="4C7326E8" w14:textId="77777777" w:rsidR="00E24265" w:rsidRPr="00615D4B" w:rsidRDefault="00E24265" w:rsidP="005F76AD">
            <w:pPr>
              <w:rPr>
                <w:rFonts w:ascii="標楷體" w:eastAsia="標楷體" w:hAnsi="標楷體"/>
              </w:rPr>
            </w:pPr>
          </w:p>
        </w:tc>
        <w:tc>
          <w:tcPr>
            <w:tcW w:w="537" w:type="pct"/>
          </w:tcPr>
          <w:p w14:paraId="78A8793B" w14:textId="77777777" w:rsidR="00E24265" w:rsidRPr="00615D4B" w:rsidRDefault="00E24265" w:rsidP="005F76AD">
            <w:pPr>
              <w:rPr>
                <w:rFonts w:ascii="標楷體" w:eastAsia="標楷體" w:hAnsi="標楷體"/>
              </w:rPr>
            </w:pPr>
          </w:p>
        </w:tc>
        <w:tc>
          <w:tcPr>
            <w:tcW w:w="299" w:type="pct"/>
          </w:tcPr>
          <w:p w14:paraId="723FBC4C" w14:textId="77777777" w:rsidR="00E24265" w:rsidRPr="00615D4B" w:rsidRDefault="00E24265" w:rsidP="005F76AD">
            <w:pPr>
              <w:rPr>
                <w:rFonts w:ascii="標楷體" w:eastAsia="標楷體" w:hAnsi="標楷體"/>
              </w:rPr>
            </w:pPr>
          </w:p>
        </w:tc>
        <w:tc>
          <w:tcPr>
            <w:tcW w:w="299" w:type="pct"/>
          </w:tcPr>
          <w:p w14:paraId="1227B728" w14:textId="77777777" w:rsidR="00E24265" w:rsidRPr="00615D4B" w:rsidRDefault="00E24265" w:rsidP="005F76AD">
            <w:pPr>
              <w:rPr>
                <w:rFonts w:ascii="標楷體" w:eastAsia="標楷體" w:hAnsi="標楷體"/>
              </w:rPr>
            </w:pPr>
          </w:p>
        </w:tc>
        <w:tc>
          <w:tcPr>
            <w:tcW w:w="1643" w:type="pct"/>
          </w:tcPr>
          <w:p w14:paraId="18AA43A3" w14:textId="77777777" w:rsidR="00E24265" w:rsidRPr="00615D4B" w:rsidRDefault="00E24265" w:rsidP="005F76AD">
            <w:pPr>
              <w:rPr>
                <w:rFonts w:ascii="標楷體" w:eastAsia="標楷體" w:hAnsi="標楷體"/>
              </w:rPr>
            </w:pPr>
          </w:p>
        </w:tc>
      </w:tr>
      <w:tr w:rsidR="00E24265" w:rsidRPr="00615D4B" w14:paraId="68EBA682" w14:textId="77777777" w:rsidTr="005F76AD">
        <w:trPr>
          <w:trHeight w:val="291"/>
          <w:jc w:val="center"/>
        </w:trPr>
        <w:tc>
          <w:tcPr>
            <w:tcW w:w="219" w:type="pct"/>
          </w:tcPr>
          <w:p w14:paraId="0C3B486E"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595649E0" w14:textId="77777777" w:rsidR="00E24265" w:rsidRPr="00615D4B" w:rsidRDefault="00E24265" w:rsidP="005F76AD">
            <w:pPr>
              <w:rPr>
                <w:rFonts w:ascii="標楷體" w:eastAsia="標楷體" w:hAnsi="標楷體"/>
              </w:rPr>
            </w:pPr>
            <w:r w:rsidRPr="00713ED8">
              <w:rPr>
                <w:rFonts w:ascii="標楷體" w:eastAsia="標楷體" w:hAnsi="標楷體" w:hint="eastAsia"/>
              </w:rPr>
              <w:t>更生損失金額</w:t>
            </w:r>
          </w:p>
        </w:tc>
        <w:tc>
          <w:tcPr>
            <w:tcW w:w="624" w:type="pct"/>
          </w:tcPr>
          <w:p w14:paraId="5E5CECC4" w14:textId="77777777" w:rsidR="00E24265" w:rsidRPr="00615D4B" w:rsidRDefault="00E24265" w:rsidP="005F76AD">
            <w:pPr>
              <w:rPr>
                <w:rFonts w:ascii="標楷體" w:eastAsia="標楷體" w:hAnsi="標楷體"/>
              </w:rPr>
            </w:pPr>
          </w:p>
        </w:tc>
        <w:tc>
          <w:tcPr>
            <w:tcW w:w="624" w:type="pct"/>
          </w:tcPr>
          <w:p w14:paraId="2DF4059A" w14:textId="77777777" w:rsidR="00E24265" w:rsidRPr="00615D4B" w:rsidRDefault="00E24265" w:rsidP="005F76AD">
            <w:pPr>
              <w:rPr>
                <w:rFonts w:ascii="標楷體" w:eastAsia="標楷體" w:hAnsi="標楷體"/>
              </w:rPr>
            </w:pPr>
          </w:p>
        </w:tc>
        <w:tc>
          <w:tcPr>
            <w:tcW w:w="537" w:type="pct"/>
          </w:tcPr>
          <w:p w14:paraId="0587BC17" w14:textId="77777777" w:rsidR="00E24265" w:rsidRPr="00615D4B" w:rsidRDefault="00E24265" w:rsidP="005F76AD">
            <w:pPr>
              <w:rPr>
                <w:rFonts w:ascii="標楷體" w:eastAsia="標楷體" w:hAnsi="標楷體"/>
              </w:rPr>
            </w:pPr>
          </w:p>
        </w:tc>
        <w:tc>
          <w:tcPr>
            <w:tcW w:w="299" w:type="pct"/>
          </w:tcPr>
          <w:p w14:paraId="43477B59" w14:textId="77777777" w:rsidR="00E24265" w:rsidRPr="00615D4B" w:rsidRDefault="00E24265" w:rsidP="005F76AD">
            <w:pPr>
              <w:rPr>
                <w:rFonts w:ascii="標楷體" w:eastAsia="標楷體" w:hAnsi="標楷體"/>
              </w:rPr>
            </w:pPr>
          </w:p>
        </w:tc>
        <w:tc>
          <w:tcPr>
            <w:tcW w:w="299" w:type="pct"/>
          </w:tcPr>
          <w:p w14:paraId="2853D9A1" w14:textId="77777777" w:rsidR="00E24265" w:rsidRPr="00615D4B" w:rsidRDefault="00E24265" w:rsidP="005F76AD">
            <w:pPr>
              <w:rPr>
                <w:rFonts w:ascii="標楷體" w:eastAsia="標楷體" w:hAnsi="標楷體"/>
              </w:rPr>
            </w:pPr>
          </w:p>
        </w:tc>
        <w:tc>
          <w:tcPr>
            <w:tcW w:w="1643" w:type="pct"/>
          </w:tcPr>
          <w:p w14:paraId="33D0B63A" w14:textId="77777777" w:rsidR="00E24265" w:rsidRPr="00615D4B" w:rsidRDefault="00E24265" w:rsidP="005F76AD">
            <w:pPr>
              <w:rPr>
                <w:rFonts w:ascii="標楷體" w:eastAsia="標楷體" w:hAnsi="標楷體"/>
              </w:rPr>
            </w:pPr>
          </w:p>
        </w:tc>
      </w:tr>
      <w:tr w:rsidR="00E24265" w:rsidRPr="00615D4B" w14:paraId="1A0CE0FF" w14:textId="77777777" w:rsidTr="005F76AD">
        <w:trPr>
          <w:trHeight w:val="291"/>
          <w:jc w:val="center"/>
        </w:trPr>
        <w:tc>
          <w:tcPr>
            <w:tcW w:w="219" w:type="pct"/>
          </w:tcPr>
          <w:p w14:paraId="335FC875"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7C99F450" w14:textId="77777777" w:rsidR="00E24265" w:rsidRPr="00615D4B" w:rsidRDefault="00E24265" w:rsidP="005F76AD">
            <w:pPr>
              <w:rPr>
                <w:rFonts w:ascii="標楷體" w:eastAsia="標楷體" w:hAnsi="標楷體"/>
              </w:rPr>
            </w:pPr>
            <w:r w:rsidRPr="00713ED8">
              <w:rPr>
                <w:rFonts w:ascii="標楷體" w:eastAsia="標楷體" w:hAnsi="標楷體" w:hint="eastAsia"/>
              </w:rPr>
              <w:t>法院裁定保全處分</w:t>
            </w:r>
          </w:p>
        </w:tc>
        <w:tc>
          <w:tcPr>
            <w:tcW w:w="624" w:type="pct"/>
          </w:tcPr>
          <w:p w14:paraId="393E89AA" w14:textId="77777777" w:rsidR="00E24265" w:rsidRPr="00615D4B" w:rsidRDefault="00E24265" w:rsidP="005F76AD">
            <w:pPr>
              <w:rPr>
                <w:rFonts w:ascii="標楷體" w:eastAsia="標楷體" w:hAnsi="標楷體"/>
              </w:rPr>
            </w:pPr>
          </w:p>
        </w:tc>
        <w:tc>
          <w:tcPr>
            <w:tcW w:w="624" w:type="pct"/>
          </w:tcPr>
          <w:p w14:paraId="2F34081D" w14:textId="77777777" w:rsidR="00E24265" w:rsidRPr="00615D4B" w:rsidRDefault="00E24265" w:rsidP="005F76AD">
            <w:pPr>
              <w:rPr>
                <w:rFonts w:ascii="標楷體" w:eastAsia="標楷體" w:hAnsi="標楷體"/>
              </w:rPr>
            </w:pPr>
          </w:p>
        </w:tc>
        <w:tc>
          <w:tcPr>
            <w:tcW w:w="537" w:type="pct"/>
          </w:tcPr>
          <w:p w14:paraId="7A2813B4" w14:textId="77777777" w:rsidR="00E24265" w:rsidRPr="00615D4B" w:rsidRDefault="00E24265" w:rsidP="005F76AD">
            <w:pPr>
              <w:rPr>
                <w:rFonts w:ascii="標楷體" w:eastAsia="標楷體" w:hAnsi="標楷體"/>
              </w:rPr>
            </w:pPr>
          </w:p>
        </w:tc>
        <w:tc>
          <w:tcPr>
            <w:tcW w:w="299" w:type="pct"/>
          </w:tcPr>
          <w:p w14:paraId="6E88D20E" w14:textId="77777777" w:rsidR="00E24265" w:rsidRPr="00615D4B" w:rsidRDefault="00E24265" w:rsidP="005F76AD">
            <w:pPr>
              <w:rPr>
                <w:rFonts w:ascii="標楷體" w:eastAsia="標楷體" w:hAnsi="標楷體"/>
              </w:rPr>
            </w:pPr>
          </w:p>
        </w:tc>
        <w:tc>
          <w:tcPr>
            <w:tcW w:w="299" w:type="pct"/>
          </w:tcPr>
          <w:p w14:paraId="11EF520F" w14:textId="77777777" w:rsidR="00E24265" w:rsidRPr="00615D4B" w:rsidRDefault="00E24265" w:rsidP="005F76AD">
            <w:pPr>
              <w:rPr>
                <w:rFonts w:ascii="標楷體" w:eastAsia="標楷體" w:hAnsi="標楷體"/>
              </w:rPr>
            </w:pPr>
          </w:p>
        </w:tc>
        <w:tc>
          <w:tcPr>
            <w:tcW w:w="1643" w:type="pct"/>
          </w:tcPr>
          <w:p w14:paraId="252BBD60" w14:textId="77777777" w:rsidR="00E24265" w:rsidRPr="00615D4B" w:rsidRDefault="00E24265" w:rsidP="005F76AD">
            <w:pPr>
              <w:rPr>
                <w:rFonts w:ascii="標楷體" w:eastAsia="標楷體" w:hAnsi="標楷體"/>
              </w:rPr>
            </w:pPr>
            <w:r w:rsidRPr="00676AFE">
              <w:rPr>
                <w:rFonts w:ascii="標楷體" w:eastAsia="標楷體" w:hAnsi="標楷體" w:hint="eastAsia"/>
              </w:rPr>
              <w:t>輸入Y或N</w:t>
            </w:r>
          </w:p>
        </w:tc>
      </w:tr>
      <w:tr w:rsidR="00E24265" w:rsidRPr="00615D4B" w14:paraId="18FE5564" w14:textId="77777777" w:rsidTr="005F76AD">
        <w:trPr>
          <w:trHeight w:val="291"/>
          <w:jc w:val="center"/>
        </w:trPr>
        <w:tc>
          <w:tcPr>
            <w:tcW w:w="219" w:type="pct"/>
          </w:tcPr>
          <w:p w14:paraId="7B20574C"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22C1F573" w14:textId="77777777" w:rsidR="00E24265" w:rsidRPr="00615D4B" w:rsidRDefault="00E24265" w:rsidP="005F76AD">
            <w:pPr>
              <w:rPr>
                <w:rFonts w:ascii="標楷體" w:eastAsia="標楷體" w:hAnsi="標楷體"/>
              </w:rPr>
            </w:pPr>
            <w:r w:rsidRPr="00713ED8">
              <w:rPr>
                <w:rFonts w:ascii="標楷體" w:eastAsia="標楷體" w:hAnsi="標楷體" w:hint="eastAsia"/>
              </w:rPr>
              <w:t>保全處分起始日</w:t>
            </w:r>
          </w:p>
        </w:tc>
        <w:tc>
          <w:tcPr>
            <w:tcW w:w="624" w:type="pct"/>
          </w:tcPr>
          <w:p w14:paraId="05F1F38E" w14:textId="77777777" w:rsidR="00E24265" w:rsidRPr="00615D4B" w:rsidRDefault="00E24265" w:rsidP="005F76AD">
            <w:pPr>
              <w:rPr>
                <w:rFonts w:ascii="標楷體" w:eastAsia="標楷體" w:hAnsi="標楷體"/>
              </w:rPr>
            </w:pPr>
          </w:p>
        </w:tc>
        <w:tc>
          <w:tcPr>
            <w:tcW w:w="624" w:type="pct"/>
          </w:tcPr>
          <w:p w14:paraId="2E193999" w14:textId="77777777" w:rsidR="00E24265" w:rsidRPr="00615D4B" w:rsidRDefault="00E24265" w:rsidP="005F76AD">
            <w:pPr>
              <w:rPr>
                <w:rFonts w:ascii="標楷體" w:eastAsia="標楷體" w:hAnsi="標楷體"/>
              </w:rPr>
            </w:pPr>
          </w:p>
        </w:tc>
        <w:tc>
          <w:tcPr>
            <w:tcW w:w="537" w:type="pct"/>
          </w:tcPr>
          <w:p w14:paraId="18C3601A" w14:textId="77777777" w:rsidR="00E24265" w:rsidRPr="00615D4B" w:rsidRDefault="00E24265" w:rsidP="005F76AD">
            <w:pPr>
              <w:rPr>
                <w:rFonts w:ascii="標楷體" w:eastAsia="標楷體" w:hAnsi="標楷體"/>
              </w:rPr>
            </w:pPr>
          </w:p>
        </w:tc>
        <w:tc>
          <w:tcPr>
            <w:tcW w:w="299" w:type="pct"/>
          </w:tcPr>
          <w:p w14:paraId="1A4A7DCB" w14:textId="77777777" w:rsidR="00E24265" w:rsidRPr="00615D4B" w:rsidRDefault="00E24265" w:rsidP="005F76AD">
            <w:pPr>
              <w:rPr>
                <w:rFonts w:ascii="標楷體" w:eastAsia="標楷體" w:hAnsi="標楷體"/>
              </w:rPr>
            </w:pPr>
          </w:p>
        </w:tc>
        <w:tc>
          <w:tcPr>
            <w:tcW w:w="299" w:type="pct"/>
          </w:tcPr>
          <w:p w14:paraId="36C89F00" w14:textId="77777777" w:rsidR="00E24265" w:rsidRPr="00615D4B" w:rsidRDefault="00E24265" w:rsidP="005F76AD">
            <w:pPr>
              <w:rPr>
                <w:rFonts w:ascii="標楷體" w:eastAsia="標楷體" w:hAnsi="標楷體"/>
              </w:rPr>
            </w:pPr>
          </w:p>
        </w:tc>
        <w:tc>
          <w:tcPr>
            <w:tcW w:w="1643" w:type="pct"/>
          </w:tcPr>
          <w:p w14:paraId="49889D10" w14:textId="77777777" w:rsidR="00E24265" w:rsidRPr="00615D4B" w:rsidRDefault="00E24265" w:rsidP="005F76AD">
            <w:pPr>
              <w:rPr>
                <w:rFonts w:ascii="標楷體" w:eastAsia="標楷體" w:hAnsi="標楷體"/>
              </w:rPr>
            </w:pPr>
          </w:p>
        </w:tc>
      </w:tr>
      <w:tr w:rsidR="00E24265" w:rsidRPr="00615D4B" w14:paraId="73E27F31" w14:textId="77777777" w:rsidTr="005F76AD">
        <w:trPr>
          <w:trHeight w:val="291"/>
          <w:jc w:val="center"/>
        </w:trPr>
        <w:tc>
          <w:tcPr>
            <w:tcW w:w="219" w:type="pct"/>
          </w:tcPr>
          <w:p w14:paraId="701EAA5A"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637A3468" w14:textId="77777777" w:rsidR="00E24265" w:rsidRPr="00615D4B" w:rsidRDefault="00E24265" w:rsidP="005F76AD">
            <w:pPr>
              <w:rPr>
                <w:rFonts w:ascii="標楷體" w:eastAsia="標楷體" w:hAnsi="標楷體"/>
              </w:rPr>
            </w:pPr>
            <w:r w:rsidRPr="00713ED8">
              <w:rPr>
                <w:rFonts w:ascii="標楷體" w:eastAsia="標楷體" w:hAnsi="標楷體" w:hint="eastAsia"/>
              </w:rPr>
              <w:t>法院裁定撤銷保全處分</w:t>
            </w:r>
          </w:p>
        </w:tc>
        <w:tc>
          <w:tcPr>
            <w:tcW w:w="624" w:type="pct"/>
          </w:tcPr>
          <w:p w14:paraId="62396168" w14:textId="77777777" w:rsidR="00E24265" w:rsidRPr="00615D4B" w:rsidRDefault="00E24265" w:rsidP="005F76AD">
            <w:pPr>
              <w:rPr>
                <w:rFonts w:ascii="標楷體" w:eastAsia="標楷體" w:hAnsi="標楷體"/>
              </w:rPr>
            </w:pPr>
          </w:p>
        </w:tc>
        <w:tc>
          <w:tcPr>
            <w:tcW w:w="624" w:type="pct"/>
          </w:tcPr>
          <w:p w14:paraId="4E5AB4A3" w14:textId="77777777" w:rsidR="00E24265" w:rsidRPr="00615D4B" w:rsidRDefault="00E24265" w:rsidP="005F76AD">
            <w:pPr>
              <w:rPr>
                <w:rFonts w:ascii="標楷體" w:eastAsia="標楷體" w:hAnsi="標楷體"/>
              </w:rPr>
            </w:pPr>
          </w:p>
        </w:tc>
        <w:tc>
          <w:tcPr>
            <w:tcW w:w="537" w:type="pct"/>
          </w:tcPr>
          <w:p w14:paraId="08D0B399" w14:textId="77777777" w:rsidR="00E24265" w:rsidRPr="00615D4B" w:rsidRDefault="00E24265" w:rsidP="005F76AD">
            <w:pPr>
              <w:rPr>
                <w:rFonts w:ascii="標楷體" w:eastAsia="標楷體" w:hAnsi="標楷體"/>
              </w:rPr>
            </w:pPr>
          </w:p>
        </w:tc>
        <w:tc>
          <w:tcPr>
            <w:tcW w:w="299" w:type="pct"/>
          </w:tcPr>
          <w:p w14:paraId="4986BB04" w14:textId="77777777" w:rsidR="00E24265" w:rsidRPr="00615D4B" w:rsidRDefault="00E24265" w:rsidP="005F76AD">
            <w:pPr>
              <w:rPr>
                <w:rFonts w:ascii="標楷體" w:eastAsia="標楷體" w:hAnsi="標楷體"/>
              </w:rPr>
            </w:pPr>
          </w:p>
        </w:tc>
        <w:tc>
          <w:tcPr>
            <w:tcW w:w="299" w:type="pct"/>
          </w:tcPr>
          <w:p w14:paraId="50C15867" w14:textId="77777777" w:rsidR="00E24265" w:rsidRPr="00615D4B" w:rsidRDefault="00E24265" w:rsidP="005F76AD">
            <w:pPr>
              <w:rPr>
                <w:rFonts w:ascii="標楷體" w:eastAsia="標楷體" w:hAnsi="標楷體"/>
              </w:rPr>
            </w:pPr>
          </w:p>
        </w:tc>
        <w:tc>
          <w:tcPr>
            <w:tcW w:w="1643" w:type="pct"/>
          </w:tcPr>
          <w:p w14:paraId="246939FE" w14:textId="77777777" w:rsidR="00E24265" w:rsidRPr="00615D4B" w:rsidRDefault="00E24265" w:rsidP="005F76AD">
            <w:pPr>
              <w:rPr>
                <w:rFonts w:ascii="標楷體" w:eastAsia="標楷體" w:hAnsi="標楷體"/>
              </w:rPr>
            </w:pPr>
            <w:r w:rsidRPr="00676AFE">
              <w:rPr>
                <w:rFonts w:ascii="標楷體" w:eastAsia="標楷體" w:hAnsi="標楷體" w:hint="eastAsia"/>
              </w:rPr>
              <w:t>輸入Y或N</w:t>
            </w:r>
          </w:p>
        </w:tc>
      </w:tr>
      <w:tr w:rsidR="00E24265" w:rsidRPr="00615D4B" w14:paraId="477BFB50" w14:textId="77777777" w:rsidTr="005F76AD">
        <w:trPr>
          <w:trHeight w:val="291"/>
          <w:jc w:val="center"/>
        </w:trPr>
        <w:tc>
          <w:tcPr>
            <w:tcW w:w="219" w:type="pct"/>
          </w:tcPr>
          <w:p w14:paraId="5336644D"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68B2AE38" w14:textId="77777777" w:rsidR="00E24265" w:rsidRPr="00615D4B" w:rsidRDefault="00E24265" w:rsidP="005F76AD">
            <w:pPr>
              <w:rPr>
                <w:rFonts w:ascii="標楷體" w:eastAsia="標楷體" w:hAnsi="標楷體"/>
              </w:rPr>
            </w:pPr>
            <w:r w:rsidRPr="00713ED8">
              <w:rPr>
                <w:rFonts w:ascii="標楷體" w:eastAsia="標楷體" w:hAnsi="標楷體" w:hint="eastAsia"/>
              </w:rPr>
              <w:t>保全處分撤銷日</w:t>
            </w:r>
          </w:p>
        </w:tc>
        <w:tc>
          <w:tcPr>
            <w:tcW w:w="624" w:type="pct"/>
          </w:tcPr>
          <w:p w14:paraId="29D288CA" w14:textId="77777777" w:rsidR="00E24265" w:rsidRPr="00615D4B" w:rsidRDefault="00E24265" w:rsidP="005F76AD">
            <w:pPr>
              <w:rPr>
                <w:rFonts w:ascii="標楷體" w:eastAsia="標楷體" w:hAnsi="標楷體"/>
              </w:rPr>
            </w:pPr>
          </w:p>
        </w:tc>
        <w:tc>
          <w:tcPr>
            <w:tcW w:w="624" w:type="pct"/>
          </w:tcPr>
          <w:p w14:paraId="0CD67D2F" w14:textId="77777777" w:rsidR="00E24265" w:rsidRPr="00615D4B" w:rsidRDefault="00E24265" w:rsidP="005F76AD">
            <w:pPr>
              <w:rPr>
                <w:rFonts w:ascii="標楷體" w:eastAsia="標楷體" w:hAnsi="標楷體"/>
              </w:rPr>
            </w:pPr>
          </w:p>
        </w:tc>
        <w:tc>
          <w:tcPr>
            <w:tcW w:w="537" w:type="pct"/>
          </w:tcPr>
          <w:p w14:paraId="1B8D38B6" w14:textId="77777777" w:rsidR="00E24265" w:rsidRPr="00615D4B" w:rsidRDefault="00E24265" w:rsidP="005F76AD">
            <w:pPr>
              <w:rPr>
                <w:rFonts w:ascii="標楷體" w:eastAsia="標楷體" w:hAnsi="標楷體"/>
              </w:rPr>
            </w:pPr>
          </w:p>
        </w:tc>
        <w:tc>
          <w:tcPr>
            <w:tcW w:w="299" w:type="pct"/>
          </w:tcPr>
          <w:p w14:paraId="13C56048" w14:textId="77777777" w:rsidR="00E24265" w:rsidRPr="00615D4B" w:rsidRDefault="00E24265" w:rsidP="005F76AD">
            <w:pPr>
              <w:rPr>
                <w:rFonts w:ascii="標楷體" w:eastAsia="標楷體" w:hAnsi="標楷體"/>
              </w:rPr>
            </w:pPr>
          </w:p>
        </w:tc>
        <w:tc>
          <w:tcPr>
            <w:tcW w:w="299" w:type="pct"/>
          </w:tcPr>
          <w:p w14:paraId="160B6C8C" w14:textId="77777777" w:rsidR="00E24265" w:rsidRPr="00615D4B" w:rsidRDefault="00E24265" w:rsidP="005F76AD">
            <w:pPr>
              <w:rPr>
                <w:rFonts w:ascii="標楷體" w:eastAsia="標楷體" w:hAnsi="標楷體"/>
              </w:rPr>
            </w:pPr>
          </w:p>
        </w:tc>
        <w:tc>
          <w:tcPr>
            <w:tcW w:w="1643" w:type="pct"/>
          </w:tcPr>
          <w:p w14:paraId="4F4FE7C9" w14:textId="77777777" w:rsidR="00E24265" w:rsidRPr="00615D4B" w:rsidRDefault="00E24265" w:rsidP="005F76AD">
            <w:pPr>
              <w:rPr>
                <w:rFonts w:ascii="標楷體" w:eastAsia="標楷體" w:hAnsi="標楷體"/>
              </w:rPr>
            </w:pPr>
          </w:p>
        </w:tc>
      </w:tr>
      <w:tr w:rsidR="00E24265" w:rsidRPr="00615D4B" w14:paraId="218E087D" w14:textId="77777777" w:rsidTr="005F76AD">
        <w:trPr>
          <w:trHeight w:val="291"/>
          <w:jc w:val="center"/>
        </w:trPr>
        <w:tc>
          <w:tcPr>
            <w:tcW w:w="219" w:type="pct"/>
          </w:tcPr>
          <w:p w14:paraId="7A64F81D"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0E8F5864" w14:textId="77777777" w:rsidR="00E24265" w:rsidRPr="00615D4B" w:rsidRDefault="00E24265" w:rsidP="005F76AD">
            <w:pPr>
              <w:rPr>
                <w:rFonts w:ascii="標楷體" w:eastAsia="標楷體" w:hAnsi="標楷體"/>
              </w:rPr>
            </w:pPr>
            <w:r w:rsidRPr="00713ED8">
              <w:rPr>
                <w:rFonts w:ascii="標楷體" w:eastAsia="標楷體" w:hAnsi="標楷體" w:hint="eastAsia"/>
              </w:rPr>
              <w:t>是否依更生條件履行</w:t>
            </w:r>
          </w:p>
        </w:tc>
        <w:tc>
          <w:tcPr>
            <w:tcW w:w="624" w:type="pct"/>
          </w:tcPr>
          <w:p w14:paraId="2C3E9E84" w14:textId="77777777" w:rsidR="00E24265" w:rsidRPr="00615D4B" w:rsidRDefault="00E24265" w:rsidP="005F76AD">
            <w:pPr>
              <w:rPr>
                <w:rFonts w:ascii="標楷體" w:eastAsia="標楷體" w:hAnsi="標楷體"/>
              </w:rPr>
            </w:pPr>
          </w:p>
        </w:tc>
        <w:tc>
          <w:tcPr>
            <w:tcW w:w="624" w:type="pct"/>
          </w:tcPr>
          <w:p w14:paraId="7953EB8A" w14:textId="77777777" w:rsidR="00E24265" w:rsidRPr="00615D4B" w:rsidRDefault="00E24265" w:rsidP="005F76AD">
            <w:pPr>
              <w:rPr>
                <w:rFonts w:ascii="標楷體" w:eastAsia="標楷體" w:hAnsi="標楷體"/>
              </w:rPr>
            </w:pPr>
          </w:p>
        </w:tc>
        <w:tc>
          <w:tcPr>
            <w:tcW w:w="537" w:type="pct"/>
          </w:tcPr>
          <w:p w14:paraId="2380192D" w14:textId="77777777" w:rsidR="00E24265" w:rsidRPr="00615D4B" w:rsidRDefault="00E24265" w:rsidP="005F76AD">
            <w:pPr>
              <w:rPr>
                <w:rFonts w:ascii="標楷體" w:eastAsia="標楷體" w:hAnsi="標楷體"/>
              </w:rPr>
            </w:pPr>
          </w:p>
        </w:tc>
        <w:tc>
          <w:tcPr>
            <w:tcW w:w="299" w:type="pct"/>
          </w:tcPr>
          <w:p w14:paraId="0452998F" w14:textId="77777777" w:rsidR="00E24265" w:rsidRPr="00615D4B" w:rsidRDefault="00E24265" w:rsidP="005F76AD">
            <w:pPr>
              <w:rPr>
                <w:rFonts w:ascii="標楷體" w:eastAsia="標楷體" w:hAnsi="標楷體"/>
              </w:rPr>
            </w:pPr>
          </w:p>
        </w:tc>
        <w:tc>
          <w:tcPr>
            <w:tcW w:w="299" w:type="pct"/>
          </w:tcPr>
          <w:p w14:paraId="6FD9BDFD" w14:textId="77777777" w:rsidR="00E24265" w:rsidRPr="00615D4B" w:rsidRDefault="00E24265" w:rsidP="005F76AD">
            <w:pPr>
              <w:rPr>
                <w:rFonts w:ascii="標楷體" w:eastAsia="標楷體" w:hAnsi="標楷體"/>
              </w:rPr>
            </w:pPr>
          </w:p>
        </w:tc>
        <w:tc>
          <w:tcPr>
            <w:tcW w:w="1643" w:type="pct"/>
          </w:tcPr>
          <w:p w14:paraId="0F5A9836" w14:textId="77777777" w:rsidR="00E24265" w:rsidRPr="00615D4B" w:rsidRDefault="00E24265" w:rsidP="005F76AD">
            <w:pPr>
              <w:rPr>
                <w:rFonts w:ascii="標楷體" w:eastAsia="標楷體" w:hAnsi="標楷體"/>
              </w:rPr>
            </w:pPr>
            <w:r w:rsidRPr="00676AFE">
              <w:rPr>
                <w:rFonts w:ascii="標楷體" w:eastAsia="標楷體" w:hAnsi="標楷體" w:hint="eastAsia"/>
              </w:rPr>
              <w:t>輸入Y或N</w:t>
            </w:r>
          </w:p>
        </w:tc>
      </w:tr>
      <w:tr w:rsidR="00E24265" w:rsidRPr="00615D4B" w14:paraId="442599B3" w14:textId="77777777" w:rsidTr="005F76AD">
        <w:trPr>
          <w:trHeight w:val="291"/>
          <w:jc w:val="center"/>
        </w:trPr>
        <w:tc>
          <w:tcPr>
            <w:tcW w:w="219" w:type="pct"/>
          </w:tcPr>
          <w:p w14:paraId="60E87814"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51537AD8" w14:textId="77777777" w:rsidR="00E24265" w:rsidRPr="00615D4B" w:rsidRDefault="00E24265" w:rsidP="005F76AD">
            <w:pPr>
              <w:rPr>
                <w:rFonts w:ascii="標楷體" w:eastAsia="標楷體" w:hAnsi="標楷體"/>
              </w:rPr>
            </w:pPr>
            <w:r w:rsidRPr="00713ED8">
              <w:rPr>
                <w:rFonts w:ascii="標楷體" w:eastAsia="標楷體" w:hAnsi="標楷體" w:hint="eastAsia"/>
              </w:rPr>
              <w:t>監督人姓名</w:t>
            </w:r>
          </w:p>
        </w:tc>
        <w:tc>
          <w:tcPr>
            <w:tcW w:w="624" w:type="pct"/>
          </w:tcPr>
          <w:p w14:paraId="0A9C99AC" w14:textId="77777777" w:rsidR="00E24265" w:rsidRPr="00615D4B" w:rsidRDefault="00E24265" w:rsidP="005F76AD">
            <w:pPr>
              <w:rPr>
                <w:rFonts w:ascii="標楷體" w:eastAsia="標楷體" w:hAnsi="標楷體"/>
              </w:rPr>
            </w:pPr>
          </w:p>
        </w:tc>
        <w:tc>
          <w:tcPr>
            <w:tcW w:w="624" w:type="pct"/>
          </w:tcPr>
          <w:p w14:paraId="34C00FDC" w14:textId="77777777" w:rsidR="00E24265" w:rsidRPr="00615D4B" w:rsidRDefault="00E24265" w:rsidP="005F76AD">
            <w:pPr>
              <w:rPr>
                <w:rFonts w:ascii="標楷體" w:eastAsia="標楷體" w:hAnsi="標楷體"/>
              </w:rPr>
            </w:pPr>
          </w:p>
        </w:tc>
        <w:tc>
          <w:tcPr>
            <w:tcW w:w="537" w:type="pct"/>
          </w:tcPr>
          <w:p w14:paraId="472D437D" w14:textId="77777777" w:rsidR="00E24265" w:rsidRPr="00615D4B" w:rsidRDefault="00E24265" w:rsidP="005F76AD">
            <w:pPr>
              <w:rPr>
                <w:rFonts w:ascii="標楷體" w:eastAsia="標楷體" w:hAnsi="標楷體"/>
              </w:rPr>
            </w:pPr>
          </w:p>
        </w:tc>
        <w:tc>
          <w:tcPr>
            <w:tcW w:w="299" w:type="pct"/>
          </w:tcPr>
          <w:p w14:paraId="2E82E0B6" w14:textId="77777777" w:rsidR="00E24265" w:rsidRPr="00615D4B" w:rsidRDefault="00E24265" w:rsidP="005F76AD">
            <w:pPr>
              <w:rPr>
                <w:rFonts w:ascii="標楷體" w:eastAsia="標楷體" w:hAnsi="標楷體"/>
              </w:rPr>
            </w:pPr>
          </w:p>
        </w:tc>
        <w:tc>
          <w:tcPr>
            <w:tcW w:w="299" w:type="pct"/>
          </w:tcPr>
          <w:p w14:paraId="6DF378D6" w14:textId="77777777" w:rsidR="00E24265" w:rsidRPr="00615D4B" w:rsidRDefault="00E24265" w:rsidP="005F76AD">
            <w:pPr>
              <w:rPr>
                <w:rFonts w:ascii="標楷體" w:eastAsia="標楷體" w:hAnsi="標楷體"/>
              </w:rPr>
            </w:pPr>
          </w:p>
        </w:tc>
        <w:tc>
          <w:tcPr>
            <w:tcW w:w="1643" w:type="pct"/>
          </w:tcPr>
          <w:p w14:paraId="306F97F7" w14:textId="77777777" w:rsidR="00E24265" w:rsidRPr="00615D4B" w:rsidRDefault="00E24265" w:rsidP="005F76AD">
            <w:pPr>
              <w:rPr>
                <w:rFonts w:ascii="標楷體" w:eastAsia="標楷體" w:hAnsi="標楷體"/>
              </w:rPr>
            </w:pPr>
          </w:p>
        </w:tc>
      </w:tr>
      <w:tr w:rsidR="00E24265" w:rsidRPr="00615D4B" w14:paraId="7D3DD03F" w14:textId="77777777" w:rsidTr="005F76AD">
        <w:trPr>
          <w:trHeight w:val="291"/>
          <w:jc w:val="center"/>
        </w:trPr>
        <w:tc>
          <w:tcPr>
            <w:tcW w:w="219" w:type="pct"/>
          </w:tcPr>
          <w:p w14:paraId="71863FFE" w14:textId="77777777" w:rsidR="00E24265" w:rsidRPr="005E579A" w:rsidRDefault="00E24265" w:rsidP="005F76AD">
            <w:pPr>
              <w:pStyle w:val="af9"/>
              <w:numPr>
                <w:ilvl w:val="0"/>
                <w:numId w:val="45"/>
              </w:numPr>
              <w:ind w:leftChars="0"/>
              <w:rPr>
                <w:rFonts w:ascii="標楷體" w:eastAsia="標楷體" w:hAnsi="標楷體"/>
              </w:rPr>
            </w:pPr>
          </w:p>
        </w:tc>
        <w:tc>
          <w:tcPr>
            <w:tcW w:w="756" w:type="pct"/>
          </w:tcPr>
          <w:p w14:paraId="4651D68E" w14:textId="77777777" w:rsidR="00E24265" w:rsidRPr="00615D4B" w:rsidRDefault="00E24265" w:rsidP="005F76AD">
            <w:pPr>
              <w:rPr>
                <w:rFonts w:ascii="標楷體" w:eastAsia="標楷體" w:hAnsi="標楷體"/>
              </w:rPr>
            </w:pPr>
            <w:r w:rsidRPr="00713ED8">
              <w:rPr>
                <w:rFonts w:ascii="標楷體" w:eastAsia="標楷體" w:hAnsi="標楷體" w:hint="eastAsia"/>
              </w:rPr>
              <w:t>轉JCIC文字檔日期</w:t>
            </w:r>
          </w:p>
        </w:tc>
        <w:tc>
          <w:tcPr>
            <w:tcW w:w="624" w:type="pct"/>
          </w:tcPr>
          <w:p w14:paraId="4CA0D2FD" w14:textId="77777777" w:rsidR="00E24265" w:rsidRPr="00615D4B" w:rsidRDefault="00E24265" w:rsidP="005F76AD">
            <w:pPr>
              <w:rPr>
                <w:rFonts w:ascii="標楷體" w:eastAsia="標楷體" w:hAnsi="標楷體"/>
              </w:rPr>
            </w:pPr>
          </w:p>
        </w:tc>
        <w:tc>
          <w:tcPr>
            <w:tcW w:w="624" w:type="pct"/>
          </w:tcPr>
          <w:p w14:paraId="50CAFFBD" w14:textId="77777777" w:rsidR="00E24265" w:rsidRPr="00615D4B" w:rsidRDefault="00E24265" w:rsidP="005F76AD">
            <w:pPr>
              <w:rPr>
                <w:rFonts w:ascii="標楷體" w:eastAsia="標楷體" w:hAnsi="標楷體"/>
              </w:rPr>
            </w:pPr>
          </w:p>
        </w:tc>
        <w:tc>
          <w:tcPr>
            <w:tcW w:w="537" w:type="pct"/>
          </w:tcPr>
          <w:p w14:paraId="16C1C89C" w14:textId="77777777" w:rsidR="00E24265" w:rsidRPr="00615D4B" w:rsidRDefault="00E24265" w:rsidP="005F76AD">
            <w:pPr>
              <w:rPr>
                <w:rFonts w:ascii="標楷體" w:eastAsia="標楷體" w:hAnsi="標楷體"/>
              </w:rPr>
            </w:pPr>
          </w:p>
        </w:tc>
        <w:tc>
          <w:tcPr>
            <w:tcW w:w="299" w:type="pct"/>
          </w:tcPr>
          <w:p w14:paraId="2339BF12" w14:textId="77777777" w:rsidR="00E24265" w:rsidRPr="00615D4B" w:rsidRDefault="00E24265" w:rsidP="005F76AD">
            <w:pPr>
              <w:rPr>
                <w:rFonts w:ascii="標楷體" w:eastAsia="標楷體" w:hAnsi="標楷體"/>
              </w:rPr>
            </w:pPr>
          </w:p>
        </w:tc>
        <w:tc>
          <w:tcPr>
            <w:tcW w:w="299" w:type="pct"/>
          </w:tcPr>
          <w:p w14:paraId="7963EA6E" w14:textId="77777777" w:rsidR="00E24265" w:rsidRPr="00615D4B" w:rsidRDefault="00E24265" w:rsidP="005F76AD">
            <w:pPr>
              <w:rPr>
                <w:rFonts w:ascii="標楷體" w:eastAsia="標楷體" w:hAnsi="標楷體"/>
              </w:rPr>
            </w:pPr>
          </w:p>
        </w:tc>
        <w:tc>
          <w:tcPr>
            <w:tcW w:w="1643" w:type="pct"/>
          </w:tcPr>
          <w:p w14:paraId="09257673" w14:textId="77777777" w:rsidR="00E24265" w:rsidRPr="00615D4B" w:rsidRDefault="00E24265" w:rsidP="005F76AD">
            <w:pPr>
              <w:rPr>
                <w:rFonts w:ascii="標楷體" w:eastAsia="標楷體" w:hAnsi="標楷體"/>
              </w:rPr>
            </w:pPr>
          </w:p>
        </w:tc>
      </w:tr>
    </w:tbl>
    <w:p w14:paraId="476B031D" w14:textId="77777777" w:rsidR="00E24265" w:rsidRDefault="00E24265" w:rsidP="00F62379">
      <w:pPr>
        <w:pStyle w:val="42"/>
        <w:spacing w:after="72"/>
        <w:ind w:leftChars="0" w:left="0"/>
        <w:rPr>
          <w:rFonts w:hAnsi="標楷體"/>
        </w:rPr>
      </w:pPr>
    </w:p>
    <w:p w14:paraId="6F633DAF" w14:textId="77777777" w:rsidR="00E24265" w:rsidRDefault="00E24265">
      <w:pPr>
        <w:widowControl/>
        <w:rPr>
          <w:rFonts w:ascii="Arial" w:eastAsia="標楷體" w:hAnsi="標楷體" w:cs="標楷體"/>
          <w:kern w:val="0"/>
          <w:szCs w:val="28"/>
        </w:rPr>
      </w:pPr>
      <w:r>
        <w:rPr>
          <w:rFonts w:hAnsi="標楷體"/>
        </w:rPr>
        <w:br w:type="page"/>
      </w:r>
    </w:p>
    <w:p w14:paraId="4D424DB9"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8317</w:t>
      </w:r>
      <w:r w:rsidRPr="00C74B9E">
        <w:rPr>
          <w:rFonts w:ascii="標楷體" w:hAnsi="標楷體" w:hint="eastAsia"/>
        </w:rPr>
        <w:t>消債條例清算資料報送</w:t>
      </w:r>
    </w:p>
    <w:p w14:paraId="03AC8276"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DB13DE2"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C158A97"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1726C4B" w14:textId="77777777" w:rsidR="00E24265" w:rsidRPr="00615D4B" w:rsidRDefault="00E24265" w:rsidP="005F76AD">
            <w:pPr>
              <w:rPr>
                <w:rFonts w:ascii="標楷體" w:eastAsia="標楷體" w:hAnsi="標楷體"/>
              </w:rPr>
            </w:pPr>
            <w:r w:rsidRPr="00C74B9E">
              <w:rPr>
                <w:rFonts w:ascii="標楷體" w:eastAsia="標楷體" w:hAnsi="標楷體" w:hint="eastAsia"/>
              </w:rPr>
              <w:t>消債條例清算資料報送</w:t>
            </w:r>
          </w:p>
        </w:tc>
      </w:tr>
      <w:tr w:rsidR="00E24265" w:rsidRPr="00615D4B" w14:paraId="015261A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39FC943"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3F8F818" w14:textId="77777777" w:rsidR="00E24265" w:rsidRPr="00615D4B" w:rsidRDefault="00E24265" w:rsidP="005F76AD">
            <w:pPr>
              <w:rPr>
                <w:rFonts w:ascii="標楷體" w:eastAsia="標楷體" w:hAnsi="標楷體"/>
              </w:rPr>
            </w:pPr>
          </w:p>
        </w:tc>
      </w:tr>
      <w:tr w:rsidR="00E24265" w:rsidRPr="00615D4B" w14:paraId="3823A526"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078E83B"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97211DA" w14:textId="77777777" w:rsidR="00E24265" w:rsidRPr="00615D4B" w:rsidRDefault="00E24265" w:rsidP="005F76AD">
            <w:pPr>
              <w:rPr>
                <w:rFonts w:ascii="標楷體" w:eastAsia="標楷體" w:hAnsi="標楷體"/>
              </w:rPr>
            </w:pPr>
          </w:p>
        </w:tc>
      </w:tr>
      <w:tr w:rsidR="00E24265" w:rsidRPr="00615D4B" w14:paraId="441BDAE6"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A836B2F"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EB3D5BF" w14:textId="77777777" w:rsidR="00E24265" w:rsidRPr="00615D4B" w:rsidRDefault="00E24265" w:rsidP="005F76AD">
            <w:pPr>
              <w:rPr>
                <w:rFonts w:ascii="標楷體" w:eastAsia="標楷體" w:hAnsi="標楷體"/>
              </w:rPr>
            </w:pPr>
          </w:p>
        </w:tc>
      </w:tr>
      <w:tr w:rsidR="00E24265" w:rsidRPr="00615D4B" w14:paraId="20B2A0B6"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BA99393"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38F6F6E" w14:textId="77777777" w:rsidR="00E24265" w:rsidRPr="00615D4B" w:rsidRDefault="00E24265" w:rsidP="005F76AD">
            <w:pPr>
              <w:rPr>
                <w:rFonts w:ascii="標楷體" w:eastAsia="標楷體" w:hAnsi="標楷體"/>
              </w:rPr>
            </w:pPr>
          </w:p>
        </w:tc>
      </w:tr>
      <w:tr w:rsidR="00E24265" w:rsidRPr="00615D4B" w14:paraId="664FD9C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FCC201C"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F8C2A3" w14:textId="77777777" w:rsidR="00E24265" w:rsidRPr="00615D4B" w:rsidRDefault="00E24265" w:rsidP="005F76AD">
            <w:pPr>
              <w:rPr>
                <w:rFonts w:ascii="標楷體" w:eastAsia="標楷體" w:hAnsi="標楷體"/>
              </w:rPr>
            </w:pPr>
          </w:p>
        </w:tc>
      </w:tr>
      <w:tr w:rsidR="00E24265" w:rsidRPr="00615D4B" w14:paraId="2B7853CA"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0629D15"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230F6CA" w14:textId="77777777" w:rsidR="00E24265" w:rsidRPr="00615D4B" w:rsidRDefault="00E24265" w:rsidP="005F76AD">
            <w:pPr>
              <w:rPr>
                <w:rFonts w:ascii="標楷體" w:eastAsia="標楷體" w:hAnsi="標楷體"/>
              </w:rPr>
            </w:pPr>
          </w:p>
        </w:tc>
      </w:tr>
      <w:tr w:rsidR="00E24265" w:rsidRPr="00615D4B" w14:paraId="16F06DE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2332CE6"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4E4D18" w14:textId="77777777" w:rsidR="00E24265" w:rsidRPr="00615D4B" w:rsidRDefault="00E24265" w:rsidP="005F76AD">
            <w:pPr>
              <w:rPr>
                <w:rFonts w:ascii="標楷體" w:eastAsia="標楷體" w:hAnsi="標楷體"/>
              </w:rPr>
            </w:pPr>
          </w:p>
        </w:tc>
      </w:tr>
    </w:tbl>
    <w:p w14:paraId="20B43A9D" w14:textId="77777777" w:rsidR="00E24265" w:rsidRDefault="00E24265" w:rsidP="00E24265"/>
    <w:p w14:paraId="3D3965C3" w14:textId="77777777" w:rsidR="00E24265" w:rsidRPr="00615D4B" w:rsidRDefault="00E24265">
      <w:pPr>
        <w:pStyle w:val="a"/>
      </w:pPr>
      <w:r w:rsidRPr="00615D4B">
        <w:t>UI</w:t>
      </w:r>
      <w:r w:rsidRPr="00615D4B">
        <w:t>畫面</w:t>
      </w:r>
    </w:p>
    <w:p w14:paraId="5E01C3AD" w14:textId="77777777" w:rsidR="00E24265" w:rsidRDefault="00E24265" w:rsidP="00E24265">
      <w:pPr>
        <w:pStyle w:val="42"/>
        <w:spacing w:after="72"/>
        <w:ind w:left="1133"/>
        <w:rPr>
          <w:rFonts w:hAnsi="標楷體"/>
        </w:rPr>
      </w:pPr>
      <w:r w:rsidRPr="00743962">
        <w:rPr>
          <w:rFonts w:hAnsi="標楷體" w:hint="eastAsia"/>
        </w:rPr>
        <w:t>輸入畫面：</w:t>
      </w:r>
    </w:p>
    <w:p w14:paraId="04BCBBE3" w14:textId="77777777" w:rsidR="00E24265" w:rsidRPr="00E512B4" w:rsidRDefault="00E24265" w:rsidP="00E24265">
      <w:pPr>
        <w:pStyle w:val="42"/>
        <w:spacing w:after="72"/>
        <w:ind w:leftChars="0" w:left="0"/>
        <w:rPr>
          <w:rFonts w:hAnsi="標楷體"/>
        </w:rPr>
      </w:pPr>
      <w:r w:rsidRPr="003C4897">
        <w:rPr>
          <w:rFonts w:hAnsi="標楷體"/>
          <w:noProof/>
        </w:rPr>
        <w:drawing>
          <wp:inline distT="0" distB="0" distL="0" distR="0" wp14:anchorId="14332BDC" wp14:editId="0A2642FC">
            <wp:extent cx="6718993" cy="32918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718993" cy="3291840"/>
                    </a:xfrm>
                    <a:prstGeom prst="rect">
                      <a:avLst/>
                    </a:prstGeom>
                  </pic:spPr>
                </pic:pic>
              </a:graphicData>
            </a:graphic>
          </wp:inline>
        </w:drawing>
      </w:r>
    </w:p>
    <w:p w14:paraId="5780A67D" w14:textId="77777777" w:rsidR="00E24265" w:rsidRDefault="00E24265" w:rsidP="00E24265">
      <w:pPr>
        <w:pStyle w:val="1text"/>
        <w:rPr>
          <w:rFonts w:ascii="Times New Roman" w:hAnsi="Times New Roman"/>
        </w:rPr>
      </w:pPr>
    </w:p>
    <w:p w14:paraId="7D7FFDFF"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270BF50F" w14:textId="77777777" w:rsidTr="005F76AD">
        <w:trPr>
          <w:trHeight w:val="388"/>
          <w:jc w:val="center"/>
        </w:trPr>
        <w:tc>
          <w:tcPr>
            <w:tcW w:w="219" w:type="pct"/>
            <w:vMerge w:val="restart"/>
          </w:tcPr>
          <w:p w14:paraId="324011C1"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5EF5E52A"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A65641C"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3EBE5692"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7864D091" w14:textId="77777777" w:rsidTr="005F76AD">
        <w:trPr>
          <w:trHeight w:val="244"/>
          <w:jc w:val="center"/>
        </w:trPr>
        <w:tc>
          <w:tcPr>
            <w:tcW w:w="219" w:type="pct"/>
            <w:vMerge/>
          </w:tcPr>
          <w:p w14:paraId="10C50802" w14:textId="77777777" w:rsidR="00E24265" w:rsidRPr="00615D4B" w:rsidRDefault="00E24265" w:rsidP="005F76AD">
            <w:pPr>
              <w:rPr>
                <w:rFonts w:ascii="標楷體" w:eastAsia="標楷體" w:hAnsi="標楷體"/>
              </w:rPr>
            </w:pPr>
          </w:p>
        </w:tc>
        <w:tc>
          <w:tcPr>
            <w:tcW w:w="756" w:type="pct"/>
            <w:vMerge/>
          </w:tcPr>
          <w:p w14:paraId="71D0FA1C" w14:textId="77777777" w:rsidR="00E24265" w:rsidRPr="00615D4B" w:rsidRDefault="00E24265" w:rsidP="005F76AD">
            <w:pPr>
              <w:rPr>
                <w:rFonts w:ascii="標楷體" w:eastAsia="標楷體" w:hAnsi="標楷體"/>
              </w:rPr>
            </w:pPr>
          </w:p>
        </w:tc>
        <w:tc>
          <w:tcPr>
            <w:tcW w:w="624" w:type="pct"/>
          </w:tcPr>
          <w:p w14:paraId="7917E5A7"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4D21DA6"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BC82506"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3841281A"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36AC4DE1"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0B3481D0" w14:textId="77777777" w:rsidR="00E24265" w:rsidRPr="00615D4B" w:rsidRDefault="00E24265" w:rsidP="005F76AD">
            <w:pPr>
              <w:rPr>
                <w:rFonts w:ascii="標楷體" w:eastAsia="標楷體" w:hAnsi="標楷體"/>
              </w:rPr>
            </w:pPr>
          </w:p>
        </w:tc>
      </w:tr>
      <w:tr w:rsidR="00E24265" w:rsidRPr="00615D4B" w14:paraId="64EBFFD0" w14:textId="77777777" w:rsidTr="005F76AD">
        <w:trPr>
          <w:trHeight w:val="291"/>
          <w:jc w:val="center"/>
        </w:trPr>
        <w:tc>
          <w:tcPr>
            <w:tcW w:w="219" w:type="pct"/>
          </w:tcPr>
          <w:p w14:paraId="4EA239DE"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4092E8C4" w14:textId="77777777" w:rsidR="00E24265" w:rsidRPr="00615D4B" w:rsidRDefault="00E24265" w:rsidP="005F76AD">
            <w:pPr>
              <w:rPr>
                <w:rFonts w:ascii="標楷體" w:eastAsia="標楷體" w:hAnsi="標楷體"/>
              </w:rPr>
            </w:pPr>
            <w:r w:rsidRPr="00713ED8">
              <w:rPr>
                <w:rFonts w:ascii="標楷體" w:eastAsia="標楷體" w:hAnsi="標楷體" w:hint="eastAsia"/>
              </w:rPr>
              <w:t>交易代碼</w:t>
            </w:r>
          </w:p>
        </w:tc>
        <w:tc>
          <w:tcPr>
            <w:tcW w:w="624" w:type="pct"/>
          </w:tcPr>
          <w:p w14:paraId="5EF88F5A" w14:textId="77777777" w:rsidR="00E24265" w:rsidRPr="00615D4B" w:rsidRDefault="00E24265" w:rsidP="005F76AD">
            <w:pPr>
              <w:rPr>
                <w:rFonts w:ascii="標楷體" w:eastAsia="標楷體" w:hAnsi="標楷體"/>
              </w:rPr>
            </w:pPr>
          </w:p>
        </w:tc>
        <w:tc>
          <w:tcPr>
            <w:tcW w:w="624" w:type="pct"/>
          </w:tcPr>
          <w:p w14:paraId="00A05BF9" w14:textId="77777777" w:rsidR="00E24265" w:rsidRPr="00615D4B" w:rsidRDefault="00E24265" w:rsidP="005F76AD">
            <w:pPr>
              <w:rPr>
                <w:rFonts w:ascii="標楷體" w:eastAsia="標楷體" w:hAnsi="標楷體"/>
              </w:rPr>
            </w:pPr>
          </w:p>
        </w:tc>
        <w:tc>
          <w:tcPr>
            <w:tcW w:w="537" w:type="pct"/>
          </w:tcPr>
          <w:p w14:paraId="22F4FEA1"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BD92F8C" w14:textId="77777777" w:rsidR="00E24265" w:rsidRPr="00615D4B" w:rsidRDefault="00E24265" w:rsidP="005F76AD">
            <w:pPr>
              <w:rPr>
                <w:rFonts w:ascii="標楷體" w:eastAsia="標楷體" w:hAnsi="標楷體"/>
              </w:rPr>
            </w:pPr>
          </w:p>
        </w:tc>
        <w:tc>
          <w:tcPr>
            <w:tcW w:w="299" w:type="pct"/>
          </w:tcPr>
          <w:p w14:paraId="4601D0A8" w14:textId="77777777" w:rsidR="00E24265" w:rsidRPr="00615D4B" w:rsidRDefault="00E24265" w:rsidP="005F76AD">
            <w:pPr>
              <w:rPr>
                <w:rFonts w:ascii="標楷體" w:eastAsia="標楷體" w:hAnsi="標楷體"/>
              </w:rPr>
            </w:pPr>
          </w:p>
        </w:tc>
        <w:tc>
          <w:tcPr>
            <w:tcW w:w="1643" w:type="pct"/>
          </w:tcPr>
          <w:p w14:paraId="4EAEA777" w14:textId="77777777" w:rsidR="00E24265" w:rsidRDefault="00E24265" w:rsidP="005F76AD">
            <w:pPr>
              <w:rPr>
                <w:rFonts w:ascii="標楷體" w:eastAsia="標楷體" w:hAnsi="標楷體"/>
              </w:rPr>
            </w:pPr>
            <w:r w:rsidRPr="007C3A4D">
              <w:rPr>
                <w:rFonts w:ascii="標楷體" w:eastAsia="標楷體" w:hAnsi="標楷體" w:hint="eastAsia"/>
              </w:rPr>
              <w:t>1:新增</w:t>
            </w:r>
          </w:p>
          <w:p w14:paraId="1D5B6E14" w14:textId="77777777" w:rsidR="00E24265" w:rsidRDefault="00E24265" w:rsidP="005F76AD">
            <w:pPr>
              <w:rPr>
                <w:rFonts w:ascii="標楷體" w:eastAsia="標楷體" w:hAnsi="標楷體"/>
              </w:rPr>
            </w:pPr>
            <w:r w:rsidRPr="007C3A4D">
              <w:rPr>
                <w:rFonts w:ascii="標楷體" w:eastAsia="標楷體" w:hAnsi="標楷體" w:hint="eastAsia"/>
              </w:rPr>
              <w:t>2:異動</w:t>
            </w:r>
          </w:p>
          <w:p w14:paraId="579AB3AE" w14:textId="77777777" w:rsidR="00E24265" w:rsidRPr="00615D4B" w:rsidRDefault="00E24265" w:rsidP="005F76AD">
            <w:pPr>
              <w:rPr>
                <w:rFonts w:ascii="標楷體" w:eastAsia="標楷體" w:hAnsi="標楷體"/>
              </w:rPr>
            </w:pPr>
            <w:r w:rsidRPr="007C3A4D">
              <w:rPr>
                <w:rFonts w:ascii="標楷體" w:eastAsia="標楷體" w:hAnsi="標楷體" w:hint="eastAsia"/>
              </w:rPr>
              <w:t>4:刪除</w:t>
            </w:r>
          </w:p>
        </w:tc>
      </w:tr>
      <w:tr w:rsidR="00E24265" w:rsidRPr="00615D4B" w14:paraId="77579DA9" w14:textId="77777777" w:rsidTr="005F76AD">
        <w:trPr>
          <w:trHeight w:val="291"/>
          <w:jc w:val="center"/>
        </w:trPr>
        <w:tc>
          <w:tcPr>
            <w:tcW w:w="219" w:type="pct"/>
          </w:tcPr>
          <w:p w14:paraId="4CC1B417"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3E26B4EA" w14:textId="77777777" w:rsidR="00E24265" w:rsidRPr="00615D4B" w:rsidRDefault="00E24265" w:rsidP="005F76AD">
            <w:pPr>
              <w:rPr>
                <w:rFonts w:ascii="標楷體" w:eastAsia="標楷體" w:hAnsi="標楷體"/>
              </w:rPr>
            </w:pPr>
            <w:r w:rsidRPr="00713ED8">
              <w:rPr>
                <w:rFonts w:ascii="標楷體" w:eastAsia="標楷體" w:hAnsi="標楷體" w:hint="eastAsia"/>
              </w:rPr>
              <w:t>債務人IDN</w:t>
            </w:r>
          </w:p>
        </w:tc>
        <w:tc>
          <w:tcPr>
            <w:tcW w:w="624" w:type="pct"/>
          </w:tcPr>
          <w:p w14:paraId="6DF757B0" w14:textId="77777777" w:rsidR="00E24265" w:rsidRPr="00615D4B" w:rsidRDefault="00E24265" w:rsidP="005F76AD">
            <w:pPr>
              <w:rPr>
                <w:rFonts w:ascii="標楷體" w:eastAsia="標楷體" w:hAnsi="標楷體"/>
              </w:rPr>
            </w:pPr>
          </w:p>
        </w:tc>
        <w:tc>
          <w:tcPr>
            <w:tcW w:w="624" w:type="pct"/>
          </w:tcPr>
          <w:p w14:paraId="44EBDD3E" w14:textId="77777777" w:rsidR="00E24265" w:rsidRPr="00615D4B" w:rsidRDefault="00E24265" w:rsidP="005F76AD">
            <w:pPr>
              <w:rPr>
                <w:rFonts w:ascii="標楷體" w:eastAsia="標楷體" w:hAnsi="標楷體"/>
              </w:rPr>
            </w:pPr>
          </w:p>
        </w:tc>
        <w:tc>
          <w:tcPr>
            <w:tcW w:w="537" w:type="pct"/>
          </w:tcPr>
          <w:p w14:paraId="2793795A" w14:textId="77777777" w:rsidR="00E24265" w:rsidRPr="00615D4B" w:rsidRDefault="00E24265" w:rsidP="005F76AD">
            <w:pPr>
              <w:rPr>
                <w:rFonts w:ascii="標楷體" w:eastAsia="標楷體" w:hAnsi="標楷體"/>
              </w:rPr>
            </w:pPr>
          </w:p>
        </w:tc>
        <w:tc>
          <w:tcPr>
            <w:tcW w:w="299" w:type="pct"/>
          </w:tcPr>
          <w:p w14:paraId="5FA345C3" w14:textId="77777777" w:rsidR="00E24265" w:rsidRPr="00615D4B" w:rsidRDefault="00E24265" w:rsidP="005F76AD">
            <w:pPr>
              <w:rPr>
                <w:rFonts w:ascii="標楷體" w:eastAsia="標楷體" w:hAnsi="標楷體"/>
              </w:rPr>
            </w:pPr>
          </w:p>
        </w:tc>
        <w:tc>
          <w:tcPr>
            <w:tcW w:w="299" w:type="pct"/>
          </w:tcPr>
          <w:p w14:paraId="15B84267" w14:textId="77777777" w:rsidR="00E24265" w:rsidRPr="00615D4B" w:rsidRDefault="00E24265" w:rsidP="005F76AD">
            <w:pPr>
              <w:rPr>
                <w:rFonts w:ascii="標楷體" w:eastAsia="標楷體" w:hAnsi="標楷體"/>
              </w:rPr>
            </w:pPr>
          </w:p>
        </w:tc>
        <w:tc>
          <w:tcPr>
            <w:tcW w:w="1643" w:type="pct"/>
          </w:tcPr>
          <w:p w14:paraId="58D826DC" w14:textId="77777777" w:rsidR="00E24265" w:rsidRPr="00615D4B" w:rsidRDefault="00E24265" w:rsidP="005F76AD">
            <w:pPr>
              <w:rPr>
                <w:rFonts w:ascii="標楷體" w:eastAsia="標楷體" w:hAnsi="標楷體"/>
              </w:rPr>
            </w:pPr>
          </w:p>
        </w:tc>
      </w:tr>
      <w:tr w:rsidR="00E24265" w:rsidRPr="00615D4B" w14:paraId="3A8DDB95" w14:textId="77777777" w:rsidTr="005F76AD">
        <w:trPr>
          <w:trHeight w:val="291"/>
          <w:jc w:val="center"/>
        </w:trPr>
        <w:tc>
          <w:tcPr>
            <w:tcW w:w="219" w:type="pct"/>
          </w:tcPr>
          <w:p w14:paraId="77485121"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2C5D5F31" w14:textId="77777777" w:rsidR="00E24265" w:rsidRPr="00615D4B" w:rsidRDefault="00E24265" w:rsidP="005F76AD">
            <w:pPr>
              <w:rPr>
                <w:rFonts w:ascii="標楷體" w:eastAsia="標楷體" w:hAnsi="標楷體"/>
              </w:rPr>
            </w:pPr>
            <w:r w:rsidRPr="00713ED8">
              <w:rPr>
                <w:rFonts w:ascii="標楷體" w:eastAsia="標楷體" w:hAnsi="標楷體" w:hint="eastAsia"/>
              </w:rPr>
              <w:t>報送單位代號</w:t>
            </w:r>
          </w:p>
        </w:tc>
        <w:tc>
          <w:tcPr>
            <w:tcW w:w="624" w:type="pct"/>
          </w:tcPr>
          <w:p w14:paraId="1519AC8D" w14:textId="77777777" w:rsidR="00E24265" w:rsidRPr="00615D4B" w:rsidRDefault="00E24265" w:rsidP="005F76AD">
            <w:pPr>
              <w:rPr>
                <w:rFonts w:ascii="標楷體" w:eastAsia="標楷體" w:hAnsi="標楷體"/>
              </w:rPr>
            </w:pPr>
          </w:p>
        </w:tc>
        <w:tc>
          <w:tcPr>
            <w:tcW w:w="624" w:type="pct"/>
          </w:tcPr>
          <w:p w14:paraId="14FD5738" w14:textId="77777777" w:rsidR="00E24265" w:rsidRPr="00615D4B" w:rsidRDefault="00E24265" w:rsidP="005F76AD">
            <w:pPr>
              <w:rPr>
                <w:rFonts w:ascii="標楷體" w:eastAsia="標楷體" w:hAnsi="標楷體"/>
              </w:rPr>
            </w:pPr>
          </w:p>
        </w:tc>
        <w:tc>
          <w:tcPr>
            <w:tcW w:w="537" w:type="pct"/>
          </w:tcPr>
          <w:p w14:paraId="5607C972" w14:textId="77777777" w:rsidR="00E24265" w:rsidRPr="00615D4B" w:rsidRDefault="00E24265" w:rsidP="005F76AD">
            <w:pPr>
              <w:rPr>
                <w:rFonts w:ascii="標楷體" w:eastAsia="標楷體" w:hAnsi="標楷體"/>
              </w:rPr>
            </w:pPr>
          </w:p>
        </w:tc>
        <w:tc>
          <w:tcPr>
            <w:tcW w:w="299" w:type="pct"/>
          </w:tcPr>
          <w:p w14:paraId="03C80CE9" w14:textId="77777777" w:rsidR="00E24265" w:rsidRPr="00615D4B" w:rsidRDefault="00E24265" w:rsidP="005F76AD">
            <w:pPr>
              <w:rPr>
                <w:rFonts w:ascii="標楷體" w:eastAsia="標楷體" w:hAnsi="標楷體"/>
              </w:rPr>
            </w:pPr>
          </w:p>
        </w:tc>
        <w:tc>
          <w:tcPr>
            <w:tcW w:w="299" w:type="pct"/>
          </w:tcPr>
          <w:p w14:paraId="2CA3E8BD" w14:textId="77777777" w:rsidR="00E24265" w:rsidRPr="00615D4B" w:rsidRDefault="00E24265" w:rsidP="005F76AD">
            <w:pPr>
              <w:rPr>
                <w:rFonts w:ascii="標楷體" w:eastAsia="標楷體" w:hAnsi="標楷體"/>
              </w:rPr>
            </w:pPr>
          </w:p>
        </w:tc>
        <w:tc>
          <w:tcPr>
            <w:tcW w:w="1643" w:type="pct"/>
          </w:tcPr>
          <w:p w14:paraId="272466F0" w14:textId="77777777" w:rsidR="00E24265" w:rsidRPr="00615D4B" w:rsidRDefault="00E24265" w:rsidP="005F76AD">
            <w:pPr>
              <w:rPr>
                <w:rFonts w:ascii="標楷體" w:eastAsia="標楷體" w:hAnsi="標楷體"/>
              </w:rPr>
            </w:pPr>
          </w:p>
        </w:tc>
      </w:tr>
      <w:tr w:rsidR="00E24265" w:rsidRPr="00615D4B" w14:paraId="34CF7A5A" w14:textId="77777777" w:rsidTr="005F76AD">
        <w:trPr>
          <w:trHeight w:val="291"/>
          <w:jc w:val="center"/>
        </w:trPr>
        <w:tc>
          <w:tcPr>
            <w:tcW w:w="219" w:type="pct"/>
          </w:tcPr>
          <w:p w14:paraId="6F2DA729"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4572CD66" w14:textId="77777777" w:rsidR="00E24265" w:rsidRPr="00615D4B" w:rsidRDefault="00E24265" w:rsidP="005F76AD">
            <w:pPr>
              <w:rPr>
                <w:rFonts w:ascii="標楷體" w:eastAsia="標楷體" w:hAnsi="標楷體"/>
              </w:rPr>
            </w:pPr>
            <w:r w:rsidRPr="00713ED8">
              <w:rPr>
                <w:rFonts w:ascii="標楷體" w:eastAsia="標楷體" w:hAnsi="標楷體" w:hint="eastAsia"/>
              </w:rPr>
              <w:t>案件狀態</w:t>
            </w:r>
          </w:p>
        </w:tc>
        <w:tc>
          <w:tcPr>
            <w:tcW w:w="624" w:type="pct"/>
          </w:tcPr>
          <w:p w14:paraId="603EA57C" w14:textId="77777777" w:rsidR="00E24265" w:rsidRPr="00615D4B" w:rsidRDefault="00E24265" w:rsidP="005F76AD">
            <w:pPr>
              <w:rPr>
                <w:rFonts w:ascii="標楷體" w:eastAsia="標楷體" w:hAnsi="標楷體"/>
              </w:rPr>
            </w:pPr>
          </w:p>
        </w:tc>
        <w:tc>
          <w:tcPr>
            <w:tcW w:w="624" w:type="pct"/>
          </w:tcPr>
          <w:p w14:paraId="5E5F614F" w14:textId="77777777" w:rsidR="00E24265" w:rsidRPr="00615D4B" w:rsidRDefault="00E24265" w:rsidP="005F76AD">
            <w:pPr>
              <w:rPr>
                <w:rFonts w:ascii="標楷體" w:eastAsia="標楷體" w:hAnsi="標楷體"/>
              </w:rPr>
            </w:pPr>
          </w:p>
        </w:tc>
        <w:tc>
          <w:tcPr>
            <w:tcW w:w="537" w:type="pct"/>
          </w:tcPr>
          <w:p w14:paraId="0C24F6AF"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1184908" w14:textId="77777777" w:rsidR="00E24265" w:rsidRPr="00615D4B" w:rsidRDefault="00E24265" w:rsidP="005F76AD">
            <w:pPr>
              <w:rPr>
                <w:rFonts w:ascii="標楷體" w:eastAsia="標楷體" w:hAnsi="標楷體"/>
              </w:rPr>
            </w:pPr>
          </w:p>
        </w:tc>
        <w:tc>
          <w:tcPr>
            <w:tcW w:w="299" w:type="pct"/>
          </w:tcPr>
          <w:p w14:paraId="1BB666E4" w14:textId="77777777" w:rsidR="00E24265" w:rsidRPr="00615D4B" w:rsidRDefault="00E24265" w:rsidP="005F76AD">
            <w:pPr>
              <w:rPr>
                <w:rFonts w:ascii="標楷體" w:eastAsia="標楷體" w:hAnsi="標楷體"/>
              </w:rPr>
            </w:pPr>
          </w:p>
        </w:tc>
        <w:tc>
          <w:tcPr>
            <w:tcW w:w="1643" w:type="pct"/>
          </w:tcPr>
          <w:p w14:paraId="3F95E809" w14:textId="77777777" w:rsidR="00E24265" w:rsidRPr="007C3A4D" w:rsidRDefault="00E24265" w:rsidP="005F76AD">
            <w:pPr>
              <w:rPr>
                <w:rFonts w:ascii="標楷體" w:eastAsia="標楷體" w:hAnsi="標楷體"/>
              </w:rPr>
            </w:pPr>
            <w:r w:rsidRPr="007C3A4D">
              <w:rPr>
                <w:rFonts w:ascii="標楷體" w:eastAsia="標楷體" w:hAnsi="標楷體" w:hint="eastAsia"/>
              </w:rPr>
              <w:t>1:清算程序開始</w:t>
            </w:r>
          </w:p>
          <w:p w14:paraId="74F370E1" w14:textId="77777777" w:rsidR="00E24265" w:rsidRPr="007C3A4D" w:rsidRDefault="00E24265" w:rsidP="005F76AD">
            <w:pPr>
              <w:rPr>
                <w:rFonts w:ascii="標楷體" w:eastAsia="標楷體" w:hAnsi="標楷體"/>
              </w:rPr>
            </w:pPr>
            <w:r w:rsidRPr="007C3A4D">
              <w:rPr>
                <w:rFonts w:ascii="標楷體" w:eastAsia="標楷體" w:hAnsi="標楷體" w:hint="eastAsia"/>
              </w:rPr>
              <w:t>2:清算程序終止(結)</w:t>
            </w:r>
          </w:p>
          <w:p w14:paraId="3A3E5489" w14:textId="77777777" w:rsidR="00E24265" w:rsidRPr="007C3A4D" w:rsidRDefault="00E24265" w:rsidP="005F76AD">
            <w:pPr>
              <w:rPr>
                <w:rFonts w:ascii="標楷體" w:eastAsia="標楷體" w:hAnsi="標楷體"/>
              </w:rPr>
            </w:pPr>
            <w:r w:rsidRPr="007C3A4D">
              <w:rPr>
                <w:rFonts w:ascii="標楷體" w:eastAsia="標楷體" w:hAnsi="標楷體" w:hint="eastAsia"/>
              </w:rPr>
              <w:t>3:清算程序開始同時終止</w:t>
            </w:r>
          </w:p>
          <w:p w14:paraId="043DDBB9" w14:textId="77777777" w:rsidR="00E24265" w:rsidRPr="007C3A4D" w:rsidRDefault="00E24265" w:rsidP="005F76AD">
            <w:pPr>
              <w:rPr>
                <w:rFonts w:ascii="標楷體" w:eastAsia="標楷體" w:hAnsi="標楷體"/>
              </w:rPr>
            </w:pPr>
            <w:r w:rsidRPr="007C3A4D">
              <w:rPr>
                <w:rFonts w:ascii="標楷體" w:eastAsia="標楷體" w:hAnsi="標楷體" w:hint="eastAsia"/>
              </w:rPr>
              <w:t>4:清算撤消免責確定</w:t>
            </w:r>
          </w:p>
          <w:p w14:paraId="5422F46A" w14:textId="77777777" w:rsidR="00E24265" w:rsidRPr="007C3A4D" w:rsidRDefault="00E24265" w:rsidP="005F76AD">
            <w:pPr>
              <w:rPr>
                <w:rFonts w:ascii="標楷體" w:eastAsia="標楷體" w:hAnsi="標楷體"/>
              </w:rPr>
            </w:pPr>
            <w:r w:rsidRPr="007C3A4D">
              <w:rPr>
                <w:rFonts w:ascii="標楷體" w:eastAsia="標楷體" w:hAnsi="標楷體" w:hint="eastAsia"/>
              </w:rPr>
              <w:t>5:清算調查程序</w:t>
            </w:r>
          </w:p>
          <w:p w14:paraId="5C0766CA" w14:textId="77777777" w:rsidR="00E24265" w:rsidRPr="007C3A4D" w:rsidRDefault="00E24265" w:rsidP="005F76AD">
            <w:pPr>
              <w:rPr>
                <w:rFonts w:ascii="標楷體" w:eastAsia="標楷體" w:hAnsi="標楷體"/>
              </w:rPr>
            </w:pPr>
            <w:r w:rsidRPr="007C3A4D">
              <w:rPr>
                <w:rFonts w:ascii="標楷體" w:eastAsia="標楷體" w:hAnsi="標楷體" w:hint="eastAsia"/>
              </w:rPr>
              <w:t>6:清算撤回</w:t>
            </w:r>
          </w:p>
          <w:p w14:paraId="22FF3CE2" w14:textId="77777777" w:rsidR="00E24265" w:rsidRPr="00615D4B" w:rsidRDefault="00E24265" w:rsidP="005F76AD">
            <w:pPr>
              <w:rPr>
                <w:rFonts w:ascii="標楷體" w:eastAsia="標楷體" w:hAnsi="標楷體"/>
              </w:rPr>
            </w:pPr>
            <w:r w:rsidRPr="007C3A4D">
              <w:rPr>
                <w:rFonts w:ascii="標楷體" w:eastAsia="標楷體" w:hAnsi="標楷體" w:hint="eastAsia"/>
              </w:rPr>
              <w:t>7:清算復權</w:t>
            </w:r>
          </w:p>
        </w:tc>
      </w:tr>
      <w:tr w:rsidR="00E24265" w:rsidRPr="00615D4B" w14:paraId="0F9BFCA6" w14:textId="77777777" w:rsidTr="005F76AD">
        <w:trPr>
          <w:trHeight w:val="291"/>
          <w:jc w:val="center"/>
        </w:trPr>
        <w:tc>
          <w:tcPr>
            <w:tcW w:w="219" w:type="pct"/>
          </w:tcPr>
          <w:p w14:paraId="169596C7"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03C62018" w14:textId="77777777" w:rsidR="00E24265" w:rsidRPr="00615D4B" w:rsidRDefault="00E24265" w:rsidP="005F76AD">
            <w:pPr>
              <w:rPr>
                <w:rFonts w:ascii="標楷體" w:eastAsia="標楷體" w:hAnsi="標楷體"/>
              </w:rPr>
            </w:pPr>
            <w:r w:rsidRPr="00713ED8">
              <w:rPr>
                <w:rFonts w:ascii="標楷體" w:eastAsia="標楷體" w:hAnsi="標楷體" w:hint="eastAsia"/>
              </w:rPr>
              <w:t>裁定日期</w:t>
            </w:r>
          </w:p>
        </w:tc>
        <w:tc>
          <w:tcPr>
            <w:tcW w:w="624" w:type="pct"/>
          </w:tcPr>
          <w:p w14:paraId="62C9FD5A" w14:textId="77777777" w:rsidR="00E24265" w:rsidRPr="00615D4B" w:rsidRDefault="00E24265" w:rsidP="005F76AD">
            <w:pPr>
              <w:rPr>
                <w:rFonts w:ascii="標楷體" w:eastAsia="標楷體" w:hAnsi="標楷體"/>
              </w:rPr>
            </w:pPr>
          </w:p>
        </w:tc>
        <w:tc>
          <w:tcPr>
            <w:tcW w:w="624" w:type="pct"/>
          </w:tcPr>
          <w:p w14:paraId="7A094E38" w14:textId="77777777" w:rsidR="00E24265" w:rsidRPr="00615D4B" w:rsidRDefault="00E24265" w:rsidP="005F76AD">
            <w:pPr>
              <w:rPr>
                <w:rFonts w:ascii="標楷體" w:eastAsia="標楷體" w:hAnsi="標楷體"/>
              </w:rPr>
            </w:pPr>
          </w:p>
        </w:tc>
        <w:tc>
          <w:tcPr>
            <w:tcW w:w="537" w:type="pct"/>
          </w:tcPr>
          <w:p w14:paraId="520AA318" w14:textId="77777777" w:rsidR="00E24265" w:rsidRPr="00615D4B" w:rsidRDefault="00E24265" w:rsidP="005F76AD">
            <w:pPr>
              <w:rPr>
                <w:rFonts w:ascii="標楷體" w:eastAsia="標楷體" w:hAnsi="標楷體"/>
              </w:rPr>
            </w:pPr>
          </w:p>
        </w:tc>
        <w:tc>
          <w:tcPr>
            <w:tcW w:w="299" w:type="pct"/>
          </w:tcPr>
          <w:p w14:paraId="7D1FA728" w14:textId="77777777" w:rsidR="00E24265" w:rsidRPr="00615D4B" w:rsidRDefault="00E24265" w:rsidP="005F76AD">
            <w:pPr>
              <w:rPr>
                <w:rFonts w:ascii="標楷體" w:eastAsia="標楷體" w:hAnsi="標楷體"/>
              </w:rPr>
            </w:pPr>
          </w:p>
        </w:tc>
        <w:tc>
          <w:tcPr>
            <w:tcW w:w="299" w:type="pct"/>
          </w:tcPr>
          <w:p w14:paraId="425CA8C2" w14:textId="77777777" w:rsidR="00E24265" w:rsidRPr="00615D4B" w:rsidRDefault="00E24265" w:rsidP="005F76AD">
            <w:pPr>
              <w:rPr>
                <w:rFonts w:ascii="標楷體" w:eastAsia="標楷體" w:hAnsi="標楷體"/>
              </w:rPr>
            </w:pPr>
          </w:p>
        </w:tc>
        <w:tc>
          <w:tcPr>
            <w:tcW w:w="1643" w:type="pct"/>
          </w:tcPr>
          <w:p w14:paraId="77C304CC" w14:textId="77777777" w:rsidR="00E24265" w:rsidRPr="00615D4B" w:rsidRDefault="00E24265" w:rsidP="005F76AD">
            <w:pPr>
              <w:rPr>
                <w:rFonts w:ascii="標楷體" w:eastAsia="標楷體" w:hAnsi="標楷體"/>
              </w:rPr>
            </w:pPr>
          </w:p>
        </w:tc>
      </w:tr>
      <w:tr w:rsidR="00E24265" w:rsidRPr="00615D4B" w14:paraId="514DBD1C" w14:textId="77777777" w:rsidTr="005F76AD">
        <w:trPr>
          <w:trHeight w:val="291"/>
          <w:jc w:val="center"/>
        </w:trPr>
        <w:tc>
          <w:tcPr>
            <w:tcW w:w="219" w:type="pct"/>
          </w:tcPr>
          <w:p w14:paraId="6E382D91"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7C38F587" w14:textId="77777777" w:rsidR="00E24265" w:rsidRPr="00615D4B" w:rsidRDefault="00E24265" w:rsidP="005F76AD">
            <w:pPr>
              <w:rPr>
                <w:rFonts w:ascii="標楷體" w:eastAsia="標楷體" w:hAnsi="標楷體"/>
              </w:rPr>
            </w:pPr>
            <w:r w:rsidRPr="00713ED8">
              <w:rPr>
                <w:rFonts w:ascii="標楷體" w:eastAsia="標楷體" w:hAnsi="標楷體" w:hint="eastAsia"/>
              </w:rPr>
              <w:t>承審法院代碼</w:t>
            </w:r>
          </w:p>
        </w:tc>
        <w:tc>
          <w:tcPr>
            <w:tcW w:w="624" w:type="pct"/>
          </w:tcPr>
          <w:p w14:paraId="303044F0" w14:textId="77777777" w:rsidR="00E24265" w:rsidRPr="00615D4B" w:rsidRDefault="00E24265" w:rsidP="005F76AD">
            <w:pPr>
              <w:rPr>
                <w:rFonts w:ascii="標楷體" w:eastAsia="標楷體" w:hAnsi="標楷體"/>
              </w:rPr>
            </w:pPr>
          </w:p>
        </w:tc>
        <w:tc>
          <w:tcPr>
            <w:tcW w:w="624" w:type="pct"/>
          </w:tcPr>
          <w:p w14:paraId="46D17FA2" w14:textId="77777777" w:rsidR="00E24265" w:rsidRPr="00615D4B" w:rsidRDefault="00E24265" w:rsidP="005F76AD">
            <w:pPr>
              <w:rPr>
                <w:rFonts w:ascii="標楷體" w:eastAsia="標楷體" w:hAnsi="標楷體"/>
              </w:rPr>
            </w:pPr>
          </w:p>
        </w:tc>
        <w:tc>
          <w:tcPr>
            <w:tcW w:w="537" w:type="pct"/>
          </w:tcPr>
          <w:p w14:paraId="6E1A3886"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EF7623D" w14:textId="77777777" w:rsidR="00E24265" w:rsidRPr="00615D4B" w:rsidRDefault="00E24265" w:rsidP="005F76AD">
            <w:pPr>
              <w:rPr>
                <w:rFonts w:ascii="標楷體" w:eastAsia="標楷體" w:hAnsi="標楷體"/>
              </w:rPr>
            </w:pPr>
          </w:p>
        </w:tc>
        <w:tc>
          <w:tcPr>
            <w:tcW w:w="299" w:type="pct"/>
          </w:tcPr>
          <w:p w14:paraId="7380BE36" w14:textId="77777777" w:rsidR="00E24265" w:rsidRPr="00615D4B" w:rsidRDefault="00E24265" w:rsidP="005F76AD">
            <w:pPr>
              <w:rPr>
                <w:rFonts w:ascii="標楷體" w:eastAsia="標楷體" w:hAnsi="標楷體"/>
              </w:rPr>
            </w:pPr>
          </w:p>
        </w:tc>
        <w:tc>
          <w:tcPr>
            <w:tcW w:w="1643" w:type="pct"/>
          </w:tcPr>
          <w:p w14:paraId="2D0E07CB" w14:textId="77777777" w:rsidR="00E24265" w:rsidRPr="007C3A4D" w:rsidRDefault="00E24265" w:rsidP="005F76AD">
            <w:pPr>
              <w:rPr>
                <w:rFonts w:ascii="標楷體" w:eastAsia="標楷體" w:hAnsi="標楷體"/>
              </w:rPr>
            </w:pPr>
            <w:r w:rsidRPr="007C3A4D">
              <w:rPr>
                <w:rFonts w:ascii="標楷體" w:eastAsia="標楷體" w:hAnsi="標楷體" w:hint="eastAsia"/>
              </w:rPr>
              <w:t>1:臺灣彰化地方法院</w:t>
            </w:r>
          </w:p>
          <w:p w14:paraId="0E4DB910" w14:textId="77777777" w:rsidR="00E24265" w:rsidRPr="007C3A4D" w:rsidRDefault="00E24265" w:rsidP="005F76AD">
            <w:pPr>
              <w:rPr>
                <w:rFonts w:ascii="標楷體" w:eastAsia="標楷體" w:hAnsi="標楷體"/>
              </w:rPr>
            </w:pPr>
            <w:r w:rsidRPr="007C3A4D">
              <w:rPr>
                <w:rFonts w:ascii="標楷體" w:eastAsia="標楷體" w:hAnsi="標楷體" w:hint="eastAsia"/>
              </w:rPr>
              <w:t>2:臺灣橋頭地方法院</w:t>
            </w:r>
          </w:p>
          <w:p w14:paraId="56C144C5" w14:textId="77777777" w:rsidR="00E24265" w:rsidRPr="007C3A4D" w:rsidRDefault="00E24265" w:rsidP="005F76AD">
            <w:pPr>
              <w:rPr>
                <w:rFonts w:ascii="標楷體" w:eastAsia="標楷體" w:hAnsi="標楷體"/>
              </w:rPr>
            </w:pPr>
            <w:r w:rsidRPr="007C3A4D">
              <w:rPr>
                <w:rFonts w:ascii="標楷體" w:eastAsia="標楷體" w:hAnsi="標楷體" w:hint="eastAsia"/>
              </w:rPr>
              <w:t>3:臺灣嘉義地方法院</w:t>
            </w:r>
          </w:p>
          <w:p w14:paraId="4F782EFA" w14:textId="77777777" w:rsidR="00E24265" w:rsidRPr="007C3A4D" w:rsidRDefault="00E24265" w:rsidP="005F76AD">
            <w:pPr>
              <w:rPr>
                <w:rFonts w:ascii="標楷體" w:eastAsia="標楷體" w:hAnsi="標楷體"/>
              </w:rPr>
            </w:pPr>
            <w:r w:rsidRPr="007C3A4D">
              <w:rPr>
                <w:rFonts w:ascii="標楷體" w:eastAsia="標楷體" w:hAnsi="標楷體" w:hint="eastAsia"/>
              </w:rPr>
              <w:t>4:臺灣花蓮地方法院</w:t>
            </w:r>
          </w:p>
          <w:p w14:paraId="50AF1EDC" w14:textId="77777777" w:rsidR="00E24265" w:rsidRPr="007C3A4D" w:rsidRDefault="00E24265" w:rsidP="005F76AD">
            <w:pPr>
              <w:rPr>
                <w:rFonts w:ascii="標楷體" w:eastAsia="標楷體" w:hAnsi="標楷體"/>
              </w:rPr>
            </w:pPr>
            <w:r w:rsidRPr="007C3A4D">
              <w:rPr>
                <w:rFonts w:ascii="標楷體" w:eastAsia="標楷體" w:hAnsi="標楷體" w:hint="eastAsia"/>
              </w:rPr>
              <w:t>5:臺灣高等法院花蓮分院</w:t>
            </w:r>
          </w:p>
          <w:p w14:paraId="693FC94B" w14:textId="77777777" w:rsidR="00E24265" w:rsidRPr="007C3A4D" w:rsidRDefault="00E24265" w:rsidP="005F76AD">
            <w:pPr>
              <w:rPr>
                <w:rFonts w:ascii="標楷體" w:eastAsia="標楷體" w:hAnsi="標楷體"/>
              </w:rPr>
            </w:pPr>
            <w:r w:rsidRPr="007C3A4D">
              <w:rPr>
                <w:rFonts w:ascii="標楷體" w:eastAsia="標楷體" w:hAnsi="標楷體" w:hint="eastAsia"/>
              </w:rPr>
              <w:t>6:臺灣宜蘭地方法院</w:t>
            </w:r>
          </w:p>
          <w:p w14:paraId="4F1A2740" w14:textId="77777777" w:rsidR="00E24265" w:rsidRPr="007C3A4D" w:rsidRDefault="00E24265" w:rsidP="005F76AD">
            <w:pPr>
              <w:rPr>
                <w:rFonts w:ascii="標楷體" w:eastAsia="標楷體" w:hAnsi="標楷體"/>
              </w:rPr>
            </w:pPr>
            <w:r w:rsidRPr="007C3A4D">
              <w:rPr>
                <w:rFonts w:ascii="標楷體" w:eastAsia="標楷體" w:hAnsi="標楷體" w:hint="eastAsia"/>
              </w:rPr>
              <w:t>7:臺灣基隆地方法院</w:t>
            </w:r>
          </w:p>
          <w:p w14:paraId="39609665" w14:textId="77777777" w:rsidR="00E24265" w:rsidRPr="007C3A4D" w:rsidRDefault="00E24265" w:rsidP="005F76AD">
            <w:pPr>
              <w:rPr>
                <w:rFonts w:ascii="標楷體" w:eastAsia="標楷體" w:hAnsi="標楷體"/>
              </w:rPr>
            </w:pPr>
            <w:r w:rsidRPr="007C3A4D">
              <w:rPr>
                <w:rFonts w:ascii="標楷體" w:eastAsia="標楷體" w:hAnsi="標楷體" w:hint="eastAsia"/>
              </w:rPr>
              <w:t>8:福建金門地方法院</w:t>
            </w:r>
          </w:p>
          <w:p w14:paraId="497679DB" w14:textId="77777777" w:rsidR="00E24265" w:rsidRPr="007C3A4D" w:rsidRDefault="00E24265" w:rsidP="005F76AD">
            <w:pPr>
              <w:rPr>
                <w:rFonts w:ascii="標楷體" w:eastAsia="標楷體" w:hAnsi="標楷體"/>
              </w:rPr>
            </w:pPr>
            <w:r w:rsidRPr="007C3A4D">
              <w:rPr>
                <w:rFonts w:ascii="標楷體" w:eastAsia="標楷體" w:hAnsi="標楷體" w:hint="eastAsia"/>
              </w:rPr>
              <w:t>9:福建高等法院金門分院</w:t>
            </w:r>
          </w:p>
          <w:p w14:paraId="612DA63E" w14:textId="77777777" w:rsidR="00E24265" w:rsidRPr="007C3A4D" w:rsidRDefault="00E24265" w:rsidP="005F76AD">
            <w:pPr>
              <w:rPr>
                <w:rFonts w:ascii="標楷體" w:eastAsia="標楷體" w:hAnsi="標楷體"/>
              </w:rPr>
            </w:pPr>
            <w:r w:rsidRPr="007C3A4D">
              <w:rPr>
                <w:rFonts w:ascii="標楷體" w:eastAsia="標楷體" w:hAnsi="標楷體" w:hint="eastAsia"/>
              </w:rPr>
              <w:t>10:臺灣高雄地方法院</w:t>
            </w:r>
          </w:p>
          <w:p w14:paraId="2F4F70A4" w14:textId="77777777" w:rsidR="00E24265" w:rsidRPr="007C3A4D" w:rsidRDefault="00E24265" w:rsidP="005F76AD">
            <w:pPr>
              <w:rPr>
                <w:rFonts w:ascii="標楷體" w:eastAsia="標楷體" w:hAnsi="標楷體"/>
              </w:rPr>
            </w:pPr>
            <w:r w:rsidRPr="007C3A4D">
              <w:rPr>
                <w:rFonts w:ascii="標楷體" w:eastAsia="標楷體" w:hAnsi="標楷體" w:hint="eastAsia"/>
              </w:rPr>
              <w:t>11:臺灣高等法院高雄分院</w:t>
            </w:r>
          </w:p>
          <w:p w14:paraId="15A10E6F" w14:textId="77777777" w:rsidR="00E24265" w:rsidRPr="007C3A4D" w:rsidRDefault="00E24265" w:rsidP="005F76AD">
            <w:pPr>
              <w:rPr>
                <w:rFonts w:ascii="標楷體" w:eastAsia="標楷體" w:hAnsi="標楷體"/>
              </w:rPr>
            </w:pPr>
            <w:r w:rsidRPr="007C3A4D">
              <w:rPr>
                <w:rFonts w:ascii="標楷體" w:eastAsia="標楷體" w:hAnsi="標楷體" w:hint="eastAsia"/>
              </w:rPr>
              <w:t>12:福建連江地方法院</w:t>
            </w:r>
          </w:p>
          <w:p w14:paraId="5EB37D68" w14:textId="77777777" w:rsidR="00E24265" w:rsidRPr="007C3A4D" w:rsidRDefault="00E24265" w:rsidP="005F76AD">
            <w:pPr>
              <w:rPr>
                <w:rFonts w:ascii="標楷體" w:eastAsia="標楷體" w:hAnsi="標楷體"/>
              </w:rPr>
            </w:pPr>
            <w:r w:rsidRPr="007C3A4D">
              <w:rPr>
                <w:rFonts w:ascii="標楷體" w:eastAsia="標楷體" w:hAnsi="標楷體" w:hint="eastAsia"/>
              </w:rPr>
              <w:t>13:臺灣苗栗地方法院</w:t>
            </w:r>
          </w:p>
          <w:p w14:paraId="26DEEAC1" w14:textId="77777777" w:rsidR="00E24265" w:rsidRPr="007C3A4D" w:rsidRDefault="00E24265" w:rsidP="005F76AD">
            <w:pPr>
              <w:rPr>
                <w:rFonts w:ascii="標楷體" w:eastAsia="標楷體" w:hAnsi="標楷體"/>
              </w:rPr>
            </w:pPr>
            <w:r w:rsidRPr="007C3A4D">
              <w:rPr>
                <w:rFonts w:ascii="標楷體" w:eastAsia="標楷體" w:hAnsi="標楷體" w:hint="eastAsia"/>
              </w:rPr>
              <w:t>14:臺灣南投地方法院</w:t>
            </w:r>
          </w:p>
          <w:p w14:paraId="50E0BE23" w14:textId="77777777" w:rsidR="00E24265" w:rsidRPr="007C3A4D" w:rsidRDefault="00E24265" w:rsidP="005F76AD">
            <w:pPr>
              <w:rPr>
                <w:rFonts w:ascii="標楷體" w:eastAsia="標楷體" w:hAnsi="標楷體"/>
              </w:rPr>
            </w:pPr>
            <w:r w:rsidRPr="007C3A4D">
              <w:rPr>
                <w:rFonts w:ascii="標楷體" w:eastAsia="標楷體" w:hAnsi="標楷體" w:hint="eastAsia"/>
              </w:rPr>
              <w:t>15:臺灣板橋地方法院</w:t>
            </w:r>
          </w:p>
          <w:p w14:paraId="58EB1E41" w14:textId="77777777" w:rsidR="00E24265" w:rsidRPr="007C3A4D" w:rsidRDefault="00E24265" w:rsidP="005F76AD">
            <w:pPr>
              <w:rPr>
                <w:rFonts w:ascii="標楷體" w:eastAsia="標楷體" w:hAnsi="標楷體"/>
              </w:rPr>
            </w:pPr>
            <w:r w:rsidRPr="007C3A4D">
              <w:rPr>
                <w:rFonts w:ascii="標楷體" w:eastAsia="標楷體" w:hAnsi="標楷體" w:hint="eastAsia"/>
              </w:rPr>
              <w:t>16:臺灣澎湖地方法院</w:t>
            </w:r>
          </w:p>
          <w:p w14:paraId="4EF47FC6" w14:textId="77777777" w:rsidR="00E24265" w:rsidRPr="007C3A4D" w:rsidRDefault="00E24265" w:rsidP="005F76AD">
            <w:pPr>
              <w:rPr>
                <w:rFonts w:ascii="標楷體" w:eastAsia="標楷體" w:hAnsi="標楷體"/>
              </w:rPr>
            </w:pPr>
            <w:r w:rsidRPr="007C3A4D">
              <w:rPr>
                <w:rFonts w:ascii="標楷體" w:eastAsia="標楷體" w:hAnsi="標楷體" w:hint="eastAsia"/>
              </w:rPr>
              <w:t>17:臺灣屏東地方法院</w:t>
            </w:r>
          </w:p>
          <w:p w14:paraId="14D6B8CE" w14:textId="77777777" w:rsidR="00E24265" w:rsidRPr="007C3A4D" w:rsidRDefault="00E24265" w:rsidP="005F76AD">
            <w:pPr>
              <w:rPr>
                <w:rFonts w:ascii="標楷體" w:eastAsia="標楷體" w:hAnsi="標楷體"/>
              </w:rPr>
            </w:pPr>
            <w:r w:rsidRPr="007C3A4D">
              <w:rPr>
                <w:rFonts w:ascii="標楷體" w:eastAsia="標楷體" w:hAnsi="標楷體" w:hint="eastAsia"/>
              </w:rPr>
              <w:t>18:臺灣新竹地方法院</w:t>
            </w:r>
          </w:p>
          <w:p w14:paraId="0C7C8391" w14:textId="77777777" w:rsidR="00E24265" w:rsidRPr="007C3A4D" w:rsidRDefault="00E24265" w:rsidP="005F76AD">
            <w:pPr>
              <w:rPr>
                <w:rFonts w:ascii="標楷體" w:eastAsia="標楷體" w:hAnsi="標楷體"/>
              </w:rPr>
            </w:pPr>
            <w:r w:rsidRPr="007C3A4D">
              <w:rPr>
                <w:rFonts w:ascii="標楷體" w:eastAsia="標楷體" w:hAnsi="標楷體" w:hint="eastAsia"/>
              </w:rPr>
              <w:t>19:臺灣士林地方法院</w:t>
            </w:r>
          </w:p>
          <w:p w14:paraId="1FD00527" w14:textId="77777777" w:rsidR="00E24265" w:rsidRPr="007C3A4D" w:rsidRDefault="00E24265" w:rsidP="005F76AD">
            <w:pPr>
              <w:rPr>
                <w:rFonts w:ascii="標楷體" w:eastAsia="標楷體" w:hAnsi="標楷體"/>
              </w:rPr>
            </w:pPr>
            <w:r w:rsidRPr="007C3A4D">
              <w:rPr>
                <w:rFonts w:ascii="標楷體" w:eastAsia="標楷體" w:hAnsi="標楷體" w:hint="eastAsia"/>
              </w:rPr>
              <w:t>20:臺灣臺中地方法院</w:t>
            </w:r>
          </w:p>
          <w:p w14:paraId="0A627AD8" w14:textId="77777777" w:rsidR="00E24265" w:rsidRPr="007C3A4D" w:rsidRDefault="00E24265" w:rsidP="005F76AD">
            <w:pPr>
              <w:rPr>
                <w:rFonts w:ascii="標楷體" w:eastAsia="標楷體" w:hAnsi="標楷體"/>
              </w:rPr>
            </w:pPr>
            <w:r w:rsidRPr="007C3A4D">
              <w:rPr>
                <w:rFonts w:ascii="標楷體" w:eastAsia="標楷體" w:hAnsi="標楷體" w:hint="eastAsia"/>
              </w:rPr>
              <w:t>21:臺灣高等法院臺中分院</w:t>
            </w:r>
          </w:p>
          <w:p w14:paraId="7F0F637E" w14:textId="77777777" w:rsidR="00E24265" w:rsidRPr="007C3A4D" w:rsidRDefault="00E24265" w:rsidP="005F76AD">
            <w:pPr>
              <w:rPr>
                <w:rFonts w:ascii="標楷體" w:eastAsia="標楷體" w:hAnsi="標楷體"/>
              </w:rPr>
            </w:pPr>
            <w:r w:rsidRPr="007C3A4D">
              <w:rPr>
                <w:rFonts w:ascii="標楷體" w:eastAsia="標楷體" w:hAnsi="標楷體" w:hint="eastAsia"/>
              </w:rPr>
              <w:t>22:臺灣臺南地方法院</w:t>
            </w:r>
          </w:p>
          <w:p w14:paraId="0C68CD5E" w14:textId="77777777" w:rsidR="00E24265" w:rsidRPr="007C3A4D" w:rsidRDefault="00E24265" w:rsidP="005F76AD">
            <w:pPr>
              <w:rPr>
                <w:rFonts w:ascii="標楷體" w:eastAsia="標楷體" w:hAnsi="標楷體"/>
              </w:rPr>
            </w:pPr>
            <w:r w:rsidRPr="007C3A4D">
              <w:rPr>
                <w:rFonts w:ascii="標楷體" w:eastAsia="標楷體" w:hAnsi="標楷體" w:hint="eastAsia"/>
              </w:rPr>
              <w:t>23:臺灣高等法院臺南分院</w:t>
            </w:r>
          </w:p>
          <w:p w14:paraId="2B9B348A" w14:textId="77777777" w:rsidR="00E24265" w:rsidRPr="007C3A4D" w:rsidRDefault="00E24265" w:rsidP="005F76AD">
            <w:pPr>
              <w:rPr>
                <w:rFonts w:ascii="標楷體" w:eastAsia="標楷體" w:hAnsi="標楷體"/>
              </w:rPr>
            </w:pPr>
            <w:r w:rsidRPr="007C3A4D">
              <w:rPr>
                <w:rFonts w:ascii="標楷體" w:eastAsia="標楷體" w:hAnsi="標楷體" w:hint="eastAsia"/>
              </w:rPr>
              <w:t>24:臺灣臺北地方法院</w:t>
            </w:r>
          </w:p>
          <w:p w14:paraId="7C3B5E1B" w14:textId="77777777" w:rsidR="00E24265" w:rsidRPr="007C3A4D" w:rsidRDefault="00E24265" w:rsidP="005F76AD">
            <w:pPr>
              <w:rPr>
                <w:rFonts w:ascii="標楷體" w:eastAsia="標楷體" w:hAnsi="標楷體"/>
              </w:rPr>
            </w:pPr>
            <w:r w:rsidRPr="007C3A4D">
              <w:rPr>
                <w:rFonts w:ascii="標楷體" w:eastAsia="標楷體" w:hAnsi="標楷體" w:hint="eastAsia"/>
              </w:rPr>
              <w:t>25:臺灣高等法院</w:t>
            </w:r>
          </w:p>
          <w:p w14:paraId="0C96390F" w14:textId="77777777" w:rsidR="00E24265" w:rsidRPr="007C3A4D" w:rsidRDefault="00E24265" w:rsidP="005F76AD">
            <w:pPr>
              <w:rPr>
                <w:rFonts w:ascii="標楷體" w:eastAsia="標楷體" w:hAnsi="標楷體"/>
              </w:rPr>
            </w:pPr>
            <w:r w:rsidRPr="007C3A4D">
              <w:rPr>
                <w:rFonts w:ascii="標楷體" w:eastAsia="標楷體" w:hAnsi="標楷體" w:hint="eastAsia"/>
              </w:rPr>
              <w:lastRenderedPageBreak/>
              <w:t>26:最高法院</w:t>
            </w:r>
          </w:p>
          <w:p w14:paraId="7A17A2AD" w14:textId="77777777" w:rsidR="00E24265" w:rsidRPr="007C3A4D" w:rsidRDefault="00E24265" w:rsidP="005F76AD">
            <w:pPr>
              <w:rPr>
                <w:rFonts w:ascii="標楷體" w:eastAsia="標楷體" w:hAnsi="標楷體"/>
              </w:rPr>
            </w:pPr>
            <w:r w:rsidRPr="007C3A4D">
              <w:rPr>
                <w:rFonts w:ascii="標楷體" w:eastAsia="標楷體" w:hAnsi="標楷體" w:hint="eastAsia"/>
              </w:rPr>
              <w:t>27:臺灣臺東地方法院</w:t>
            </w:r>
          </w:p>
          <w:p w14:paraId="77C8C9D2" w14:textId="77777777" w:rsidR="00E24265" w:rsidRPr="007C3A4D" w:rsidRDefault="00E24265" w:rsidP="005F76AD">
            <w:pPr>
              <w:rPr>
                <w:rFonts w:ascii="標楷體" w:eastAsia="標楷體" w:hAnsi="標楷體"/>
              </w:rPr>
            </w:pPr>
            <w:r w:rsidRPr="007C3A4D">
              <w:rPr>
                <w:rFonts w:ascii="標楷體" w:eastAsia="標楷體" w:hAnsi="標楷體" w:hint="eastAsia"/>
              </w:rPr>
              <w:t>28:臺灣桃園地方法院</w:t>
            </w:r>
          </w:p>
          <w:p w14:paraId="6CF36A9B" w14:textId="77777777" w:rsidR="00E24265" w:rsidRPr="00615D4B" w:rsidRDefault="00E24265" w:rsidP="005F76AD">
            <w:pPr>
              <w:rPr>
                <w:rFonts w:ascii="標楷體" w:eastAsia="標楷體" w:hAnsi="標楷體"/>
              </w:rPr>
            </w:pPr>
            <w:r w:rsidRPr="007C3A4D">
              <w:rPr>
                <w:rFonts w:ascii="標楷體" w:eastAsia="標楷體" w:hAnsi="標楷體" w:hint="eastAsia"/>
              </w:rPr>
              <w:t>29:臺灣雲林地方法院</w:t>
            </w:r>
          </w:p>
        </w:tc>
      </w:tr>
      <w:tr w:rsidR="00E24265" w:rsidRPr="00615D4B" w14:paraId="671D723D" w14:textId="77777777" w:rsidTr="005F76AD">
        <w:trPr>
          <w:trHeight w:val="291"/>
          <w:jc w:val="center"/>
        </w:trPr>
        <w:tc>
          <w:tcPr>
            <w:tcW w:w="219" w:type="pct"/>
          </w:tcPr>
          <w:p w14:paraId="2E5CBE4E"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36FD75BA" w14:textId="77777777" w:rsidR="00E24265" w:rsidRPr="00615D4B" w:rsidRDefault="00E24265" w:rsidP="005F76AD">
            <w:pPr>
              <w:rPr>
                <w:rFonts w:ascii="標楷體" w:eastAsia="標楷體" w:hAnsi="標楷體"/>
              </w:rPr>
            </w:pPr>
            <w:r w:rsidRPr="00713ED8">
              <w:rPr>
                <w:rFonts w:ascii="標楷體" w:eastAsia="標楷體" w:hAnsi="標楷體" w:hint="eastAsia"/>
              </w:rPr>
              <w:t>年度別</w:t>
            </w:r>
          </w:p>
        </w:tc>
        <w:tc>
          <w:tcPr>
            <w:tcW w:w="624" w:type="pct"/>
          </w:tcPr>
          <w:p w14:paraId="349A2DAC" w14:textId="77777777" w:rsidR="00E24265" w:rsidRPr="00615D4B" w:rsidRDefault="00E24265" w:rsidP="005F76AD">
            <w:pPr>
              <w:rPr>
                <w:rFonts w:ascii="標楷體" w:eastAsia="標楷體" w:hAnsi="標楷體"/>
              </w:rPr>
            </w:pPr>
          </w:p>
        </w:tc>
        <w:tc>
          <w:tcPr>
            <w:tcW w:w="624" w:type="pct"/>
          </w:tcPr>
          <w:p w14:paraId="19D6F5CE" w14:textId="77777777" w:rsidR="00E24265" w:rsidRPr="00615D4B" w:rsidRDefault="00E24265" w:rsidP="005F76AD">
            <w:pPr>
              <w:rPr>
                <w:rFonts w:ascii="標楷體" w:eastAsia="標楷體" w:hAnsi="標楷體"/>
              </w:rPr>
            </w:pPr>
          </w:p>
        </w:tc>
        <w:tc>
          <w:tcPr>
            <w:tcW w:w="537" w:type="pct"/>
          </w:tcPr>
          <w:p w14:paraId="66A09CE7" w14:textId="77777777" w:rsidR="00E24265" w:rsidRPr="00615D4B" w:rsidRDefault="00E24265" w:rsidP="005F76AD">
            <w:pPr>
              <w:rPr>
                <w:rFonts w:ascii="標楷體" w:eastAsia="標楷體" w:hAnsi="標楷體"/>
              </w:rPr>
            </w:pPr>
          </w:p>
        </w:tc>
        <w:tc>
          <w:tcPr>
            <w:tcW w:w="299" w:type="pct"/>
          </w:tcPr>
          <w:p w14:paraId="3AB0252E" w14:textId="77777777" w:rsidR="00E24265" w:rsidRPr="00615D4B" w:rsidRDefault="00E24265" w:rsidP="005F76AD">
            <w:pPr>
              <w:rPr>
                <w:rFonts w:ascii="標楷體" w:eastAsia="標楷體" w:hAnsi="標楷體"/>
              </w:rPr>
            </w:pPr>
          </w:p>
        </w:tc>
        <w:tc>
          <w:tcPr>
            <w:tcW w:w="299" w:type="pct"/>
          </w:tcPr>
          <w:p w14:paraId="128F38B2" w14:textId="77777777" w:rsidR="00E24265" w:rsidRPr="00615D4B" w:rsidRDefault="00E24265" w:rsidP="005F76AD">
            <w:pPr>
              <w:rPr>
                <w:rFonts w:ascii="標楷體" w:eastAsia="標楷體" w:hAnsi="標楷體"/>
              </w:rPr>
            </w:pPr>
          </w:p>
        </w:tc>
        <w:tc>
          <w:tcPr>
            <w:tcW w:w="1643" w:type="pct"/>
          </w:tcPr>
          <w:p w14:paraId="1B7EB61F" w14:textId="77777777" w:rsidR="00E24265" w:rsidRPr="00615D4B" w:rsidRDefault="00E24265" w:rsidP="005F76AD">
            <w:pPr>
              <w:rPr>
                <w:rFonts w:ascii="標楷體" w:eastAsia="標楷體" w:hAnsi="標楷體"/>
              </w:rPr>
            </w:pPr>
          </w:p>
        </w:tc>
      </w:tr>
      <w:tr w:rsidR="00E24265" w:rsidRPr="00615D4B" w14:paraId="1ED79D93" w14:textId="77777777" w:rsidTr="005F76AD">
        <w:trPr>
          <w:trHeight w:val="291"/>
          <w:jc w:val="center"/>
        </w:trPr>
        <w:tc>
          <w:tcPr>
            <w:tcW w:w="219" w:type="pct"/>
          </w:tcPr>
          <w:p w14:paraId="6FB48A17"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7C227ED3" w14:textId="77777777" w:rsidR="00E24265" w:rsidRPr="00615D4B" w:rsidRDefault="00E24265" w:rsidP="005F76AD">
            <w:pPr>
              <w:rPr>
                <w:rFonts w:ascii="標楷體" w:eastAsia="標楷體" w:hAnsi="標楷體"/>
              </w:rPr>
            </w:pPr>
            <w:r w:rsidRPr="00713ED8">
              <w:rPr>
                <w:rFonts w:ascii="標楷體" w:eastAsia="標楷體" w:hAnsi="標楷體" w:hint="eastAsia"/>
              </w:rPr>
              <w:t>法院承審股別</w:t>
            </w:r>
          </w:p>
        </w:tc>
        <w:tc>
          <w:tcPr>
            <w:tcW w:w="624" w:type="pct"/>
          </w:tcPr>
          <w:p w14:paraId="52686933" w14:textId="77777777" w:rsidR="00E24265" w:rsidRPr="00615D4B" w:rsidRDefault="00E24265" w:rsidP="005F76AD">
            <w:pPr>
              <w:rPr>
                <w:rFonts w:ascii="標楷體" w:eastAsia="標楷體" w:hAnsi="標楷體"/>
              </w:rPr>
            </w:pPr>
          </w:p>
        </w:tc>
        <w:tc>
          <w:tcPr>
            <w:tcW w:w="624" w:type="pct"/>
          </w:tcPr>
          <w:p w14:paraId="0A98AFCF" w14:textId="77777777" w:rsidR="00E24265" w:rsidRPr="00615D4B" w:rsidRDefault="00E24265" w:rsidP="005F76AD">
            <w:pPr>
              <w:rPr>
                <w:rFonts w:ascii="標楷體" w:eastAsia="標楷體" w:hAnsi="標楷體"/>
              </w:rPr>
            </w:pPr>
          </w:p>
        </w:tc>
        <w:tc>
          <w:tcPr>
            <w:tcW w:w="537" w:type="pct"/>
          </w:tcPr>
          <w:p w14:paraId="1E9D495B" w14:textId="77777777" w:rsidR="00E24265" w:rsidRPr="00615D4B" w:rsidRDefault="00E24265" w:rsidP="005F76AD">
            <w:pPr>
              <w:rPr>
                <w:rFonts w:ascii="標楷體" w:eastAsia="標楷體" w:hAnsi="標楷體"/>
              </w:rPr>
            </w:pPr>
          </w:p>
        </w:tc>
        <w:tc>
          <w:tcPr>
            <w:tcW w:w="299" w:type="pct"/>
          </w:tcPr>
          <w:p w14:paraId="1313E188" w14:textId="77777777" w:rsidR="00E24265" w:rsidRPr="00615D4B" w:rsidRDefault="00E24265" w:rsidP="005F76AD">
            <w:pPr>
              <w:rPr>
                <w:rFonts w:ascii="標楷體" w:eastAsia="標楷體" w:hAnsi="標楷體"/>
              </w:rPr>
            </w:pPr>
          </w:p>
        </w:tc>
        <w:tc>
          <w:tcPr>
            <w:tcW w:w="299" w:type="pct"/>
          </w:tcPr>
          <w:p w14:paraId="7CBFDE18" w14:textId="77777777" w:rsidR="00E24265" w:rsidRPr="00615D4B" w:rsidRDefault="00E24265" w:rsidP="005F76AD">
            <w:pPr>
              <w:rPr>
                <w:rFonts w:ascii="標楷體" w:eastAsia="標楷體" w:hAnsi="標楷體"/>
              </w:rPr>
            </w:pPr>
          </w:p>
        </w:tc>
        <w:tc>
          <w:tcPr>
            <w:tcW w:w="1643" w:type="pct"/>
          </w:tcPr>
          <w:p w14:paraId="67B827B1" w14:textId="77777777" w:rsidR="00E24265" w:rsidRPr="00615D4B" w:rsidRDefault="00E24265" w:rsidP="005F76AD">
            <w:pPr>
              <w:rPr>
                <w:rFonts w:ascii="標楷體" w:eastAsia="標楷體" w:hAnsi="標楷體"/>
              </w:rPr>
            </w:pPr>
          </w:p>
        </w:tc>
      </w:tr>
      <w:tr w:rsidR="00E24265" w:rsidRPr="00615D4B" w14:paraId="75038C18" w14:textId="77777777" w:rsidTr="005F76AD">
        <w:trPr>
          <w:trHeight w:val="291"/>
          <w:jc w:val="center"/>
        </w:trPr>
        <w:tc>
          <w:tcPr>
            <w:tcW w:w="219" w:type="pct"/>
          </w:tcPr>
          <w:p w14:paraId="50C4D5EF"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2A50213F" w14:textId="77777777" w:rsidR="00E24265" w:rsidRPr="00615D4B" w:rsidRDefault="00E24265" w:rsidP="005F76AD">
            <w:pPr>
              <w:rPr>
                <w:rFonts w:ascii="標楷體" w:eastAsia="標楷體" w:hAnsi="標楷體"/>
              </w:rPr>
            </w:pPr>
            <w:r w:rsidRPr="00713ED8">
              <w:rPr>
                <w:rFonts w:ascii="標楷體" w:eastAsia="標楷體" w:hAnsi="標楷體" w:hint="eastAsia"/>
              </w:rPr>
              <w:t>法院案號</w:t>
            </w:r>
          </w:p>
        </w:tc>
        <w:tc>
          <w:tcPr>
            <w:tcW w:w="624" w:type="pct"/>
          </w:tcPr>
          <w:p w14:paraId="5F18252F" w14:textId="77777777" w:rsidR="00E24265" w:rsidRPr="00615D4B" w:rsidRDefault="00E24265" w:rsidP="005F76AD">
            <w:pPr>
              <w:rPr>
                <w:rFonts w:ascii="標楷體" w:eastAsia="標楷體" w:hAnsi="標楷體"/>
              </w:rPr>
            </w:pPr>
          </w:p>
        </w:tc>
        <w:tc>
          <w:tcPr>
            <w:tcW w:w="624" w:type="pct"/>
          </w:tcPr>
          <w:p w14:paraId="3C5757DD" w14:textId="77777777" w:rsidR="00E24265" w:rsidRPr="00615D4B" w:rsidRDefault="00E24265" w:rsidP="005F76AD">
            <w:pPr>
              <w:rPr>
                <w:rFonts w:ascii="標楷體" w:eastAsia="標楷體" w:hAnsi="標楷體"/>
              </w:rPr>
            </w:pPr>
          </w:p>
        </w:tc>
        <w:tc>
          <w:tcPr>
            <w:tcW w:w="537" w:type="pct"/>
          </w:tcPr>
          <w:p w14:paraId="7DD28050" w14:textId="77777777" w:rsidR="00E24265" w:rsidRPr="00615D4B" w:rsidRDefault="00E24265" w:rsidP="005F76AD">
            <w:pPr>
              <w:rPr>
                <w:rFonts w:ascii="標楷體" w:eastAsia="標楷體" w:hAnsi="標楷體"/>
              </w:rPr>
            </w:pPr>
          </w:p>
        </w:tc>
        <w:tc>
          <w:tcPr>
            <w:tcW w:w="299" w:type="pct"/>
          </w:tcPr>
          <w:p w14:paraId="0F9184C3" w14:textId="77777777" w:rsidR="00E24265" w:rsidRPr="00615D4B" w:rsidRDefault="00E24265" w:rsidP="005F76AD">
            <w:pPr>
              <w:rPr>
                <w:rFonts w:ascii="標楷體" w:eastAsia="標楷體" w:hAnsi="標楷體"/>
              </w:rPr>
            </w:pPr>
          </w:p>
        </w:tc>
        <w:tc>
          <w:tcPr>
            <w:tcW w:w="299" w:type="pct"/>
          </w:tcPr>
          <w:p w14:paraId="5C9EDE84" w14:textId="77777777" w:rsidR="00E24265" w:rsidRPr="00615D4B" w:rsidRDefault="00E24265" w:rsidP="005F76AD">
            <w:pPr>
              <w:rPr>
                <w:rFonts w:ascii="標楷體" w:eastAsia="標楷體" w:hAnsi="標楷體"/>
              </w:rPr>
            </w:pPr>
          </w:p>
        </w:tc>
        <w:tc>
          <w:tcPr>
            <w:tcW w:w="1643" w:type="pct"/>
          </w:tcPr>
          <w:p w14:paraId="55CB5833" w14:textId="77777777" w:rsidR="00E24265" w:rsidRPr="00615D4B" w:rsidRDefault="00E24265" w:rsidP="005F76AD">
            <w:pPr>
              <w:rPr>
                <w:rFonts w:ascii="標楷體" w:eastAsia="標楷體" w:hAnsi="標楷體"/>
              </w:rPr>
            </w:pPr>
          </w:p>
        </w:tc>
      </w:tr>
      <w:tr w:rsidR="00E24265" w:rsidRPr="00615D4B" w14:paraId="489E9271" w14:textId="77777777" w:rsidTr="005F76AD">
        <w:trPr>
          <w:trHeight w:val="291"/>
          <w:jc w:val="center"/>
        </w:trPr>
        <w:tc>
          <w:tcPr>
            <w:tcW w:w="219" w:type="pct"/>
          </w:tcPr>
          <w:p w14:paraId="24226051"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55D5D6F8" w14:textId="77777777" w:rsidR="00E24265" w:rsidRPr="00615D4B" w:rsidRDefault="00E24265" w:rsidP="005F76AD">
            <w:pPr>
              <w:rPr>
                <w:rFonts w:ascii="標楷體" w:eastAsia="標楷體" w:hAnsi="標楷體"/>
              </w:rPr>
            </w:pPr>
            <w:r w:rsidRPr="00713ED8">
              <w:rPr>
                <w:rFonts w:ascii="標楷體" w:eastAsia="標楷體" w:hAnsi="標楷體" w:hint="eastAsia"/>
              </w:rPr>
              <w:t>法院裁定免責確定</w:t>
            </w:r>
          </w:p>
        </w:tc>
        <w:tc>
          <w:tcPr>
            <w:tcW w:w="624" w:type="pct"/>
          </w:tcPr>
          <w:p w14:paraId="07A4D63E" w14:textId="77777777" w:rsidR="00E24265" w:rsidRPr="00615D4B" w:rsidRDefault="00E24265" w:rsidP="005F76AD">
            <w:pPr>
              <w:rPr>
                <w:rFonts w:ascii="標楷體" w:eastAsia="標楷體" w:hAnsi="標楷體"/>
              </w:rPr>
            </w:pPr>
          </w:p>
        </w:tc>
        <w:tc>
          <w:tcPr>
            <w:tcW w:w="624" w:type="pct"/>
          </w:tcPr>
          <w:p w14:paraId="59BBBC73" w14:textId="77777777" w:rsidR="00E24265" w:rsidRPr="00615D4B" w:rsidRDefault="00E24265" w:rsidP="005F76AD">
            <w:pPr>
              <w:rPr>
                <w:rFonts w:ascii="標楷體" w:eastAsia="標楷體" w:hAnsi="標楷體"/>
              </w:rPr>
            </w:pPr>
          </w:p>
        </w:tc>
        <w:tc>
          <w:tcPr>
            <w:tcW w:w="537" w:type="pct"/>
          </w:tcPr>
          <w:p w14:paraId="12395CE6" w14:textId="77777777" w:rsidR="00E24265" w:rsidRPr="00615D4B" w:rsidRDefault="00E24265" w:rsidP="005F76AD">
            <w:pPr>
              <w:rPr>
                <w:rFonts w:ascii="標楷體" w:eastAsia="標楷體" w:hAnsi="標楷體"/>
              </w:rPr>
            </w:pPr>
          </w:p>
        </w:tc>
        <w:tc>
          <w:tcPr>
            <w:tcW w:w="299" w:type="pct"/>
          </w:tcPr>
          <w:p w14:paraId="3DADA438" w14:textId="77777777" w:rsidR="00E24265" w:rsidRPr="00615D4B" w:rsidRDefault="00E24265" w:rsidP="005F76AD">
            <w:pPr>
              <w:rPr>
                <w:rFonts w:ascii="標楷體" w:eastAsia="標楷體" w:hAnsi="標楷體"/>
              </w:rPr>
            </w:pPr>
          </w:p>
        </w:tc>
        <w:tc>
          <w:tcPr>
            <w:tcW w:w="299" w:type="pct"/>
          </w:tcPr>
          <w:p w14:paraId="4981C8D1" w14:textId="77777777" w:rsidR="00E24265" w:rsidRPr="00615D4B" w:rsidRDefault="00E24265" w:rsidP="005F76AD">
            <w:pPr>
              <w:rPr>
                <w:rFonts w:ascii="標楷體" w:eastAsia="標楷體" w:hAnsi="標楷體"/>
              </w:rPr>
            </w:pPr>
          </w:p>
        </w:tc>
        <w:tc>
          <w:tcPr>
            <w:tcW w:w="1643" w:type="pct"/>
          </w:tcPr>
          <w:p w14:paraId="1301D6EA"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2B32CC7D" w14:textId="77777777" w:rsidTr="005F76AD">
        <w:trPr>
          <w:trHeight w:val="291"/>
          <w:jc w:val="center"/>
        </w:trPr>
        <w:tc>
          <w:tcPr>
            <w:tcW w:w="219" w:type="pct"/>
          </w:tcPr>
          <w:p w14:paraId="0664E52D"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67B8A6F1" w14:textId="77777777" w:rsidR="00E24265" w:rsidRPr="00615D4B" w:rsidRDefault="00E24265" w:rsidP="005F76AD">
            <w:pPr>
              <w:rPr>
                <w:rFonts w:ascii="標楷體" w:eastAsia="標楷體" w:hAnsi="標楷體"/>
              </w:rPr>
            </w:pPr>
            <w:r w:rsidRPr="00713ED8">
              <w:rPr>
                <w:rFonts w:ascii="標楷體" w:eastAsia="標楷體" w:hAnsi="標楷體" w:hint="eastAsia"/>
              </w:rPr>
              <w:t>原始債權金額</w:t>
            </w:r>
          </w:p>
        </w:tc>
        <w:tc>
          <w:tcPr>
            <w:tcW w:w="624" w:type="pct"/>
          </w:tcPr>
          <w:p w14:paraId="31E96336" w14:textId="77777777" w:rsidR="00E24265" w:rsidRPr="00615D4B" w:rsidRDefault="00E24265" w:rsidP="005F76AD">
            <w:pPr>
              <w:rPr>
                <w:rFonts w:ascii="標楷體" w:eastAsia="標楷體" w:hAnsi="標楷體"/>
              </w:rPr>
            </w:pPr>
          </w:p>
        </w:tc>
        <w:tc>
          <w:tcPr>
            <w:tcW w:w="624" w:type="pct"/>
          </w:tcPr>
          <w:p w14:paraId="618FEB87" w14:textId="77777777" w:rsidR="00E24265" w:rsidRPr="00615D4B" w:rsidRDefault="00E24265" w:rsidP="005F76AD">
            <w:pPr>
              <w:rPr>
                <w:rFonts w:ascii="標楷體" w:eastAsia="標楷體" w:hAnsi="標楷體"/>
              </w:rPr>
            </w:pPr>
          </w:p>
        </w:tc>
        <w:tc>
          <w:tcPr>
            <w:tcW w:w="537" w:type="pct"/>
          </w:tcPr>
          <w:p w14:paraId="694B7CDF" w14:textId="77777777" w:rsidR="00E24265" w:rsidRPr="00615D4B" w:rsidRDefault="00E24265" w:rsidP="005F76AD">
            <w:pPr>
              <w:rPr>
                <w:rFonts w:ascii="標楷體" w:eastAsia="標楷體" w:hAnsi="標楷體"/>
              </w:rPr>
            </w:pPr>
          </w:p>
        </w:tc>
        <w:tc>
          <w:tcPr>
            <w:tcW w:w="299" w:type="pct"/>
          </w:tcPr>
          <w:p w14:paraId="10026742" w14:textId="77777777" w:rsidR="00E24265" w:rsidRPr="00615D4B" w:rsidRDefault="00E24265" w:rsidP="005F76AD">
            <w:pPr>
              <w:rPr>
                <w:rFonts w:ascii="標楷體" w:eastAsia="標楷體" w:hAnsi="標楷體"/>
              </w:rPr>
            </w:pPr>
          </w:p>
        </w:tc>
        <w:tc>
          <w:tcPr>
            <w:tcW w:w="299" w:type="pct"/>
          </w:tcPr>
          <w:p w14:paraId="47400633" w14:textId="77777777" w:rsidR="00E24265" w:rsidRPr="00615D4B" w:rsidRDefault="00E24265" w:rsidP="005F76AD">
            <w:pPr>
              <w:rPr>
                <w:rFonts w:ascii="標楷體" w:eastAsia="標楷體" w:hAnsi="標楷體"/>
              </w:rPr>
            </w:pPr>
          </w:p>
        </w:tc>
        <w:tc>
          <w:tcPr>
            <w:tcW w:w="1643" w:type="pct"/>
          </w:tcPr>
          <w:p w14:paraId="7E3AA758" w14:textId="77777777" w:rsidR="00E24265" w:rsidRPr="00615D4B" w:rsidRDefault="00E24265" w:rsidP="005F76AD">
            <w:pPr>
              <w:rPr>
                <w:rFonts w:ascii="標楷體" w:eastAsia="標楷體" w:hAnsi="標楷體"/>
              </w:rPr>
            </w:pPr>
          </w:p>
        </w:tc>
      </w:tr>
      <w:tr w:rsidR="00E24265" w:rsidRPr="00615D4B" w14:paraId="109AA590" w14:textId="77777777" w:rsidTr="005F76AD">
        <w:trPr>
          <w:trHeight w:val="291"/>
          <w:jc w:val="center"/>
        </w:trPr>
        <w:tc>
          <w:tcPr>
            <w:tcW w:w="219" w:type="pct"/>
          </w:tcPr>
          <w:p w14:paraId="56DB9214"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407FEBB9" w14:textId="77777777" w:rsidR="00E24265" w:rsidRPr="00615D4B" w:rsidRDefault="00E24265" w:rsidP="005F76AD">
            <w:pPr>
              <w:rPr>
                <w:rFonts w:ascii="標楷體" w:eastAsia="標楷體" w:hAnsi="標楷體"/>
              </w:rPr>
            </w:pPr>
            <w:r w:rsidRPr="00713ED8">
              <w:rPr>
                <w:rFonts w:ascii="標楷體" w:eastAsia="標楷體" w:hAnsi="標楷體" w:hint="eastAsia"/>
              </w:rPr>
              <w:t>法院裁定保全處分</w:t>
            </w:r>
          </w:p>
        </w:tc>
        <w:tc>
          <w:tcPr>
            <w:tcW w:w="624" w:type="pct"/>
          </w:tcPr>
          <w:p w14:paraId="0682E59D" w14:textId="77777777" w:rsidR="00E24265" w:rsidRPr="00615D4B" w:rsidRDefault="00E24265" w:rsidP="005F76AD">
            <w:pPr>
              <w:rPr>
                <w:rFonts w:ascii="標楷體" w:eastAsia="標楷體" w:hAnsi="標楷體"/>
              </w:rPr>
            </w:pPr>
          </w:p>
        </w:tc>
        <w:tc>
          <w:tcPr>
            <w:tcW w:w="624" w:type="pct"/>
          </w:tcPr>
          <w:p w14:paraId="66AF5D7F" w14:textId="77777777" w:rsidR="00E24265" w:rsidRPr="00615D4B" w:rsidRDefault="00E24265" w:rsidP="005F76AD">
            <w:pPr>
              <w:rPr>
                <w:rFonts w:ascii="標楷體" w:eastAsia="標楷體" w:hAnsi="標楷體"/>
              </w:rPr>
            </w:pPr>
          </w:p>
        </w:tc>
        <w:tc>
          <w:tcPr>
            <w:tcW w:w="537" w:type="pct"/>
          </w:tcPr>
          <w:p w14:paraId="70A2CA71" w14:textId="77777777" w:rsidR="00E24265" w:rsidRPr="00615D4B" w:rsidRDefault="00E24265" w:rsidP="005F76AD">
            <w:pPr>
              <w:rPr>
                <w:rFonts w:ascii="標楷體" w:eastAsia="標楷體" w:hAnsi="標楷體"/>
              </w:rPr>
            </w:pPr>
          </w:p>
        </w:tc>
        <w:tc>
          <w:tcPr>
            <w:tcW w:w="299" w:type="pct"/>
          </w:tcPr>
          <w:p w14:paraId="303D542D" w14:textId="77777777" w:rsidR="00E24265" w:rsidRPr="00615D4B" w:rsidRDefault="00E24265" w:rsidP="005F76AD">
            <w:pPr>
              <w:rPr>
                <w:rFonts w:ascii="標楷體" w:eastAsia="標楷體" w:hAnsi="標楷體"/>
              </w:rPr>
            </w:pPr>
          </w:p>
        </w:tc>
        <w:tc>
          <w:tcPr>
            <w:tcW w:w="299" w:type="pct"/>
          </w:tcPr>
          <w:p w14:paraId="3BD31764" w14:textId="77777777" w:rsidR="00E24265" w:rsidRPr="00615D4B" w:rsidRDefault="00E24265" w:rsidP="005F76AD">
            <w:pPr>
              <w:rPr>
                <w:rFonts w:ascii="標楷體" w:eastAsia="標楷體" w:hAnsi="標楷體"/>
              </w:rPr>
            </w:pPr>
          </w:p>
        </w:tc>
        <w:tc>
          <w:tcPr>
            <w:tcW w:w="1643" w:type="pct"/>
          </w:tcPr>
          <w:p w14:paraId="2C353763"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0E948BE1" w14:textId="77777777" w:rsidTr="005F76AD">
        <w:trPr>
          <w:trHeight w:val="291"/>
          <w:jc w:val="center"/>
        </w:trPr>
        <w:tc>
          <w:tcPr>
            <w:tcW w:w="219" w:type="pct"/>
          </w:tcPr>
          <w:p w14:paraId="17CE3B90"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5DCFCA45" w14:textId="77777777" w:rsidR="00E24265" w:rsidRPr="00615D4B" w:rsidRDefault="00E24265" w:rsidP="005F76AD">
            <w:pPr>
              <w:rPr>
                <w:rFonts w:ascii="標楷體" w:eastAsia="標楷體" w:hAnsi="標楷體"/>
              </w:rPr>
            </w:pPr>
            <w:r w:rsidRPr="00713ED8">
              <w:rPr>
                <w:rFonts w:ascii="標楷體" w:eastAsia="標楷體" w:hAnsi="標楷體" w:hint="eastAsia"/>
              </w:rPr>
              <w:t>保全處分起始日</w:t>
            </w:r>
          </w:p>
        </w:tc>
        <w:tc>
          <w:tcPr>
            <w:tcW w:w="624" w:type="pct"/>
          </w:tcPr>
          <w:p w14:paraId="078F936F" w14:textId="77777777" w:rsidR="00E24265" w:rsidRPr="00615D4B" w:rsidRDefault="00E24265" w:rsidP="005F76AD">
            <w:pPr>
              <w:rPr>
                <w:rFonts w:ascii="標楷體" w:eastAsia="標楷體" w:hAnsi="標楷體"/>
              </w:rPr>
            </w:pPr>
          </w:p>
        </w:tc>
        <w:tc>
          <w:tcPr>
            <w:tcW w:w="624" w:type="pct"/>
          </w:tcPr>
          <w:p w14:paraId="2A17BF0D" w14:textId="77777777" w:rsidR="00E24265" w:rsidRPr="00615D4B" w:rsidRDefault="00E24265" w:rsidP="005F76AD">
            <w:pPr>
              <w:rPr>
                <w:rFonts w:ascii="標楷體" w:eastAsia="標楷體" w:hAnsi="標楷體"/>
              </w:rPr>
            </w:pPr>
          </w:p>
        </w:tc>
        <w:tc>
          <w:tcPr>
            <w:tcW w:w="537" w:type="pct"/>
          </w:tcPr>
          <w:p w14:paraId="6C091243" w14:textId="77777777" w:rsidR="00E24265" w:rsidRPr="00615D4B" w:rsidRDefault="00E24265" w:rsidP="005F76AD">
            <w:pPr>
              <w:rPr>
                <w:rFonts w:ascii="標楷體" w:eastAsia="標楷體" w:hAnsi="標楷體"/>
              </w:rPr>
            </w:pPr>
          </w:p>
        </w:tc>
        <w:tc>
          <w:tcPr>
            <w:tcW w:w="299" w:type="pct"/>
          </w:tcPr>
          <w:p w14:paraId="330E8B8D" w14:textId="77777777" w:rsidR="00E24265" w:rsidRPr="00615D4B" w:rsidRDefault="00E24265" w:rsidP="005F76AD">
            <w:pPr>
              <w:rPr>
                <w:rFonts w:ascii="標楷體" w:eastAsia="標楷體" w:hAnsi="標楷體"/>
              </w:rPr>
            </w:pPr>
          </w:p>
        </w:tc>
        <w:tc>
          <w:tcPr>
            <w:tcW w:w="299" w:type="pct"/>
          </w:tcPr>
          <w:p w14:paraId="500C79C3" w14:textId="77777777" w:rsidR="00E24265" w:rsidRPr="00615D4B" w:rsidRDefault="00E24265" w:rsidP="005F76AD">
            <w:pPr>
              <w:rPr>
                <w:rFonts w:ascii="標楷體" w:eastAsia="標楷體" w:hAnsi="標楷體"/>
              </w:rPr>
            </w:pPr>
          </w:p>
        </w:tc>
        <w:tc>
          <w:tcPr>
            <w:tcW w:w="1643" w:type="pct"/>
          </w:tcPr>
          <w:p w14:paraId="09A80A01" w14:textId="77777777" w:rsidR="00E24265" w:rsidRPr="00615D4B" w:rsidRDefault="00E24265" w:rsidP="005F76AD">
            <w:pPr>
              <w:rPr>
                <w:rFonts w:ascii="標楷體" w:eastAsia="標楷體" w:hAnsi="標楷體"/>
              </w:rPr>
            </w:pPr>
          </w:p>
        </w:tc>
      </w:tr>
      <w:tr w:rsidR="00E24265" w:rsidRPr="00615D4B" w14:paraId="7D7522B2" w14:textId="77777777" w:rsidTr="005F76AD">
        <w:trPr>
          <w:trHeight w:val="291"/>
          <w:jc w:val="center"/>
        </w:trPr>
        <w:tc>
          <w:tcPr>
            <w:tcW w:w="219" w:type="pct"/>
          </w:tcPr>
          <w:p w14:paraId="73C6DD19"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2F1D0849" w14:textId="77777777" w:rsidR="00E24265" w:rsidRPr="00615D4B" w:rsidRDefault="00E24265" w:rsidP="005F76AD">
            <w:pPr>
              <w:rPr>
                <w:rFonts w:ascii="標楷體" w:eastAsia="標楷體" w:hAnsi="標楷體"/>
              </w:rPr>
            </w:pPr>
            <w:r w:rsidRPr="00713ED8">
              <w:rPr>
                <w:rFonts w:ascii="標楷體" w:eastAsia="標楷體" w:hAnsi="標楷體" w:hint="eastAsia"/>
              </w:rPr>
              <w:t>法院裁定撤銷保全處分</w:t>
            </w:r>
          </w:p>
        </w:tc>
        <w:tc>
          <w:tcPr>
            <w:tcW w:w="624" w:type="pct"/>
          </w:tcPr>
          <w:p w14:paraId="07D3AA45" w14:textId="77777777" w:rsidR="00E24265" w:rsidRPr="00615D4B" w:rsidRDefault="00E24265" w:rsidP="005F76AD">
            <w:pPr>
              <w:rPr>
                <w:rFonts w:ascii="標楷體" w:eastAsia="標楷體" w:hAnsi="標楷體"/>
              </w:rPr>
            </w:pPr>
          </w:p>
        </w:tc>
        <w:tc>
          <w:tcPr>
            <w:tcW w:w="624" w:type="pct"/>
          </w:tcPr>
          <w:p w14:paraId="5E37D30F" w14:textId="77777777" w:rsidR="00E24265" w:rsidRPr="00615D4B" w:rsidRDefault="00E24265" w:rsidP="005F76AD">
            <w:pPr>
              <w:rPr>
                <w:rFonts w:ascii="標楷體" w:eastAsia="標楷體" w:hAnsi="標楷體"/>
              </w:rPr>
            </w:pPr>
          </w:p>
        </w:tc>
        <w:tc>
          <w:tcPr>
            <w:tcW w:w="537" w:type="pct"/>
          </w:tcPr>
          <w:p w14:paraId="1EA8D6EB" w14:textId="77777777" w:rsidR="00E24265" w:rsidRPr="00615D4B" w:rsidRDefault="00E24265" w:rsidP="005F76AD">
            <w:pPr>
              <w:rPr>
                <w:rFonts w:ascii="標楷體" w:eastAsia="標楷體" w:hAnsi="標楷體"/>
              </w:rPr>
            </w:pPr>
          </w:p>
        </w:tc>
        <w:tc>
          <w:tcPr>
            <w:tcW w:w="299" w:type="pct"/>
          </w:tcPr>
          <w:p w14:paraId="4E49C17F" w14:textId="77777777" w:rsidR="00E24265" w:rsidRPr="00615D4B" w:rsidRDefault="00E24265" w:rsidP="005F76AD">
            <w:pPr>
              <w:rPr>
                <w:rFonts w:ascii="標楷體" w:eastAsia="標楷體" w:hAnsi="標楷體"/>
              </w:rPr>
            </w:pPr>
          </w:p>
        </w:tc>
        <w:tc>
          <w:tcPr>
            <w:tcW w:w="299" w:type="pct"/>
          </w:tcPr>
          <w:p w14:paraId="7E9113F4" w14:textId="77777777" w:rsidR="00E24265" w:rsidRPr="00615D4B" w:rsidRDefault="00E24265" w:rsidP="005F76AD">
            <w:pPr>
              <w:rPr>
                <w:rFonts w:ascii="標楷體" w:eastAsia="標楷體" w:hAnsi="標楷體"/>
              </w:rPr>
            </w:pPr>
          </w:p>
        </w:tc>
        <w:tc>
          <w:tcPr>
            <w:tcW w:w="1643" w:type="pct"/>
          </w:tcPr>
          <w:p w14:paraId="1EB76A49"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47F58D3C" w14:textId="77777777" w:rsidTr="005F76AD">
        <w:trPr>
          <w:trHeight w:val="291"/>
          <w:jc w:val="center"/>
        </w:trPr>
        <w:tc>
          <w:tcPr>
            <w:tcW w:w="219" w:type="pct"/>
          </w:tcPr>
          <w:p w14:paraId="11C0FF01"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3403720D" w14:textId="77777777" w:rsidR="00E24265" w:rsidRPr="00615D4B" w:rsidRDefault="00E24265" w:rsidP="005F76AD">
            <w:pPr>
              <w:rPr>
                <w:rFonts w:ascii="標楷體" w:eastAsia="標楷體" w:hAnsi="標楷體"/>
              </w:rPr>
            </w:pPr>
            <w:r w:rsidRPr="00713ED8">
              <w:rPr>
                <w:rFonts w:ascii="標楷體" w:eastAsia="標楷體" w:hAnsi="標楷體" w:hint="eastAsia"/>
              </w:rPr>
              <w:t>保全處分撤銷日</w:t>
            </w:r>
          </w:p>
        </w:tc>
        <w:tc>
          <w:tcPr>
            <w:tcW w:w="624" w:type="pct"/>
          </w:tcPr>
          <w:p w14:paraId="033B2867" w14:textId="77777777" w:rsidR="00E24265" w:rsidRPr="00615D4B" w:rsidRDefault="00E24265" w:rsidP="005F76AD">
            <w:pPr>
              <w:rPr>
                <w:rFonts w:ascii="標楷體" w:eastAsia="標楷體" w:hAnsi="標楷體"/>
              </w:rPr>
            </w:pPr>
          </w:p>
        </w:tc>
        <w:tc>
          <w:tcPr>
            <w:tcW w:w="624" w:type="pct"/>
          </w:tcPr>
          <w:p w14:paraId="0F89BC6E" w14:textId="77777777" w:rsidR="00E24265" w:rsidRPr="00615D4B" w:rsidRDefault="00E24265" w:rsidP="005F76AD">
            <w:pPr>
              <w:rPr>
                <w:rFonts w:ascii="標楷體" w:eastAsia="標楷體" w:hAnsi="標楷體"/>
              </w:rPr>
            </w:pPr>
          </w:p>
        </w:tc>
        <w:tc>
          <w:tcPr>
            <w:tcW w:w="537" w:type="pct"/>
          </w:tcPr>
          <w:p w14:paraId="320E869B" w14:textId="77777777" w:rsidR="00E24265" w:rsidRPr="00615D4B" w:rsidRDefault="00E24265" w:rsidP="005F76AD">
            <w:pPr>
              <w:rPr>
                <w:rFonts w:ascii="標楷體" w:eastAsia="標楷體" w:hAnsi="標楷體"/>
              </w:rPr>
            </w:pPr>
          </w:p>
        </w:tc>
        <w:tc>
          <w:tcPr>
            <w:tcW w:w="299" w:type="pct"/>
          </w:tcPr>
          <w:p w14:paraId="724EAD17" w14:textId="77777777" w:rsidR="00E24265" w:rsidRPr="00615D4B" w:rsidRDefault="00E24265" w:rsidP="005F76AD">
            <w:pPr>
              <w:rPr>
                <w:rFonts w:ascii="標楷體" w:eastAsia="標楷體" w:hAnsi="標楷體"/>
              </w:rPr>
            </w:pPr>
          </w:p>
        </w:tc>
        <w:tc>
          <w:tcPr>
            <w:tcW w:w="299" w:type="pct"/>
          </w:tcPr>
          <w:p w14:paraId="4F5341D1" w14:textId="77777777" w:rsidR="00E24265" w:rsidRPr="00615D4B" w:rsidRDefault="00E24265" w:rsidP="005F76AD">
            <w:pPr>
              <w:rPr>
                <w:rFonts w:ascii="標楷體" w:eastAsia="標楷體" w:hAnsi="標楷體"/>
              </w:rPr>
            </w:pPr>
          </w:p>
        </w:tc>
        <w:tc>
          <w:tcPr>
            <w:tcW w:w="1643" w:type="pct"/>
          </w:tcPr>
          <w:p w14:paraId="4810CF82" w14:textId="77777777" w:rsidR="00E24265" w:rsidRPr="00615D4B" w:rsidRDefault="00E24265" w:rsidP="005F76AD">
            <w:pPr>
              <w:rPr>
                <w:rFonts w:ascii="標楷體" w:eastAsia="標楷體" w:hAnsi="標楷體"/>
              </w:rPr>
            </w:pPr>
          </w:p>
        </w:tc>
      </w:tr>
      <w:tr w:rsidR="00E24265" w:rsidRPr="00615D4B" w14:paraId="7284F9C8" w14:textId="77777777" w:rsidTr="005F76AD">
        <w:trPr>
          <w:trHeight w:val="291"/>
          <w:jc w:val="center"/>
        </w:trPr>
        <w:tc>
          <w:tcPr>
            <w:tcW w:w="219" w:type="pct"/>
          </w:tcPr>
          <w:p w14:paraId="32381CED"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2DBA79AE" w14:textId="77777777" w:rsidR="00E24265" w:rsidRPr="00615D4B" w:rsidRDefault="00E24265" w:rsidP="005F76AD">
            <w:pPr>
              <w:rPr>
                <w:rFonts w:ascii="標楷體" w:eastAsia="標楷體" w:hAnsi="標楷體"/>
              </w:rPr>
            </w:pPr>
            <w:r w:rsidRPr="00713ED8">
              <w:rPr>
                <w:rFonts w:ascii="標楷體" w:eastAsia="標楷體" w:hAnsi="標楷體" w:hint="eastAsia"/>
              </w:rPr>
              <w:t>清算損失金額</w:t>
            </w:r>
          </w:p>
        </w:tc>
        <w:tc>
          <w:tcPr>
            <w:tcW w:w="624" w:type="pct"/>
          </w:tcPr>
          <w:p w14:paraId="65DAC9EC" w14:textId="77777777" w:rsidR="00E24265" w:rsidRPr="00615D4B" w:rsidRDefault="00E24265" w:rsidP="005F76AD">
            <w:pPr>
              <w:rPr>
                <w:rFonts w:ascii="標楷體" w:eastAsia="標楷體" w:hAnsi="標楷體"/>
              </w:rPr>
            </w:pPr>
          </w:p>
        </w:tc>
        <w:tc>
          <w:tcPr>
            <w:tcW w:w="624" w:type="pct"/>
          </w:tcPr>
          <w:p w14:paraId="1581480A" w14:textId="77777777" w:rsidR="00E24265" w:rsidRPr="00615D4B" w:rsidRDefault="00E24265" w:rsidP="005F76AD">
            <w:pPr>
              <w:rPr>
                <w:rFonts w:ascii="標楷體" w:eastAsia="標楷體" w:hAnsi="標楷體"/>
              </w:rPr>
            </w:pPr>
          </w:p>
        </w:tc>
        <w:tc>
          <w:tcPr>
            <w:tcW w:w="537" w:type="pct"/>
          </w:tcPr>
          <w:p w14:paraId="1BB5714A" w14:textId="77777777" w:rsidR="00E24265" w:rsidRPr="00615D4B" w:rsidRDefault="00E24265" w:rsidP="005F76AD">
            <w:pPr>
              <w:rPr>
                <w:rFonts w:ascii="標楷體" w:eastAsia="標楷體" w:hAnsi="標楷體"/>
              </w:rPr>
            </w:pPr>
          </w:p>
        </w:tc>
        <w:tc>
          <w:tcPr>
            <w:tcW w:w="299" w:type="pct"/>
          </w:tcPr>
          <w:p w14:paraId="1AC7EC91" w14:textId="77777777" w:rsidR="00E24265" w:rsidRPr="00615D4B" w:rsidRDefault="00E24265" w:rsidP="005F76AD">
            <w:pPr>
              <w:rPr>
                <w:rFonts w:ascii="標楷體" w:eastAsia="標楷體" w:hAnsi="標楷體"/>
              </w:rPr>
            </w:pPr>
          </w:p>
        </w:tc>
        <w:tc>
          <w:tcPr>
            <w:tcW w:w="299" w:type="pct"/>
          </w:tcPr>
          <w:p w14:paraId="02CB3180" w14:textId="77777777" w:rsidR="00E24265" w:rsidRPr="00615D4B" w:rsidRDefault="00E24265" w:rsidP="005F76AD">
            <w:pPr>
              <w:rPr>
                <w:rFonts w:ascii="標楷體" w:eastAsia="標楷體" w:hAnsi="標楷體"/>
              </w:rPr>
            </w:pPr>
          </w:p>
        </w:tc>
        <w:tc>
          <w:tcPr>
            <w:tcW w:w="1643" w:type="pct"/>
          </w:tcPr>
          <w:p w14:paraId="48369F2A" w14:textId="77777777" w:rsidR="00E24265" w:rsidRPr="00615D4B" w:rsidRDefault="00E24265" w:rsidP="005F76AD">
            <w:pPr>
              <w:rPr>
                <w:rFonts w:ascii="標楷體" w:eastAsia="標楷體" w:hAnsi="標楷體"/>
              </w:rPr>
            </w:pPr>
          </w:p>
        </w:tc>
      </w:tr>
      <w:tr w:rsidR="00E24265" w:rsidRPr="00615D4B" w14:paraId="2F1E525F" w14:textId="77777777" w:rsidTr="005F76AD">
        <w:trPr>
          <w:trHeight w:val="291"/>
          <w:jc w:val="center"/>
        </w:trPr>
        <w:tc>
          <w:tcPr>
            <w:tcW w:w="219" w:type="pct"/>
          </w:tcPr>
          <w:p w14:paraId="726F513C"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338C5412" w14:textId="77777777" w:rsidR="00E24265" w:rsidRPr="00615D4B" w:rsidRDefault="00E24265" w:rsidP="005F76AD">
            <w:pPr>
              <w:rPr>
                <w:rFonts w:ascii="標楷體" w:eastAsia="標楷體" w:hAnsi="標楷體"/>
              </w:rPr>
            </w:pPr>
            <w:r w:rsidRPr="00713ED8">
              <w:rPr>
                <w:rFonts w:ascii="標楷體" w:eastAsia="標楷體" w:hAnsi="標楷體" w:hint="eastAsia"/>
              </w:rPr>
              <w:t>管理人姓名</w:t>
            </w:r>
          </w:p>
        </w:tc>
        <w:tc>
          <w:tcPr>
            <w:tcW w:w="624" w:type="pct"/>
          </w:tcPr>
          <w:p w14:paraId="29821852" w14:textId="77777777" w:rsidR="00E24265" w:rsidRPr="00615D4B" w:rsidRDefault="00E24265" w:rsidP="005F76AD">
            <w:pPr>
              <w:rPr>
                <w:rFonts w:ascii="標楷體" w:eastAsia="標楷體" w:hAnsi="標楷體"/>
              </w:rPr>
            </w:pPr>
          </w:p>
        </w:tc>
        <w:tc>
          <w:tcPr>
            <w:tcW w:w="624" w:type="pct"/>
          </w:tcPr>
          <w:p w14:paraId="7EEBDD33" w14:textId="77777777" w:rsidR="00E24265" w:rsidRPr="00615D4B" w:rsidRDefault="00E24265" w:rsidP="005F76AD">
            <w:pPr>
              <w:rPr>
                <w:rFonts w:ascii="標楷體" w:eastAsia="標楷體" w:hAnsi="標楷體"/>
              </w:rPr>
            </w:pPr>
          </w:p>
        </w:tc>
        <w:tc>
          <w:tcPr>
            <w:tcW w:w="537" w:type="pct"/>
          </w:tcPr>
          <w:p w14:paraId="3991DE72" w14:textId="77777777" w:rsidR="00E24265" w:rsidRPr="00615D4B" w:rsidRDefault="00E24265" w:rsidP="005F76AD">
            <w:pPr>
              <w:rPr>
                <w:rFonts w:ascii="標楷體" w:eastAsia="標楷體" w:hAnsi="標楷體"/>
              </w:rPr>
            </w:pPr>
          </w:p>
        </w:tc>
        <w:tc>
          <w:tcPr>
            <w:tcW w:w="299" w:type="pct"/>
          </w:tcPr>
          <w:p w14:paraId="2C0F8B10" w14:textId="77777777" w:rsidR="00E24265" w:rsidRPr="00615D4B" w:rsidRDefault="00E24265" w:rsidP="005F76AD">
            <w:pPr>
              <w:rPr>
                <w:rFonts w:ascii="標楷體" w:eastAsia="標楷體" w:hAnsi="標楷體"/>
              </w:rPr>
            </w:pPr>
          </w:p>
        </w:tc>
        <w:tc>
          <w:tcPr>
            <w:tcW w:w="299" w:type="pct"/>
          </w:tcPr>
          <w:p w14:paraId="6B56C1DF" w14:textId="77777777" w:rsidR="00E24265" w:rsidRPr="00615D4B" w:rsidRDefault="00E24265" w:rsidP="005F76AD">
            <w:pPr>
              <w:rPr>
                <w:rFonts w:ascii="標楷體" w:eastAsia="標楷體" w:hAnsi="標楷體"/>
              </w:rPr>
            </w:pPr>
          </w:p>
        </w:tc>
        <w:tc>
          <w:tcPr>
            <w:tcW w:w="1643" w:type="pct"/>
          </w:tcPr>
          <w:p w14:paraId="7A5878C7" w14:textId="77777777" w:rsidR="00E24265" w:rsidRPr="00615D4B" w:rsidRDefault="00E24265" w:rsidP="005F76AD">
            <w:pPr>
              <w:rPr>
                <w:rFonts w:ascii="標楷體" w:eastAsia="標楷體" w:hAnsi="標楷體"/>
              </w:rPr>
            </w:pPr>
          </w:p>
        </w:tc>
      </w:tr>
      <w:tr w:rsidR="00E24265" w:rsidRPr="00615D4B" w14:paraId="7A1AC19A" w14:textId="77777777" w:rsidTr="005F76AD">
        <w:trPr>
          <w:trHeight w:val="291"/>
          <w:jc w:val="center"/>
        </w:trPr>
        <w:tc>
          <w:tcPr>
            <w:tcW w:w="219" w:type="pct"/>
          </w:tcPr>
          <w:p w14:paraId="394AC587" w14:textId="77777777" w:rsidR="00E24265" w:rsidRPr="005E579A" w:rsidRDefault="00E24265" w:rsidP="005F76AD">
            <w:pPr>
              <w:pStyle w:val="af9"/>
              <w:numPr>
                <w:ilvl w:val="0"/>
                <w:numId w:val="46"/>
              </w:numPr>
              <w:ind w:leftChars="0"/>
              <w:rPr>
                <w:rFonts w:ascii="標楷體" w:eastAsia="標楷體" w:hAnsi="標楷體"/>
              </w:rPr>
            </w:pPr>
          </w:p>
        </w:tc>
        <w:tc>
          <w:tcPr>
            <w:tcW w:w="756" w:type="pct"/>
          </w:tcPr>
          <w:p w14:paraId="04889CAB" w14:textId="77777777" w:rsidR="00E24265" w:rsidRPr="00615D4B" w:rsidRDefault="00E24265" w:rsidP="005F76AD">
            <w:pPr>
              <w:rPr>
                <w:rFonts w:ascii="標楷體" w:eastAsia="標楷體" w:hAnsi="標楷體"/>
              </w:rPr>
            </w:pPr>
            <w:r w:rsidRPr="00713ED8">
              <w:rPr>
                <w:rFonts w:ascii="標楷體" w:eastAsia="標楷體" w:hAnsi="標楷體" w:hint="eastAsia"/>
              </w:rPr>
              <w:t>轉JCIC文字檔日期</w:t>
            </w:r>
          </w:p>
        </w:tc>
        <w:tc>
          <w:tcPr>
            <w:tcW w:w="624" w:type="pct"/>
          </w:tcPr>
          <w:p w14:paraId="07EF10AF" w14:textId="77777777" w:rsidR="00E24265" w:rsidRPr="00615D4B" w:rsidRDefault="00E24265" w:rsidP="005F76AD">
            <w:pPr>
              <w:rPr>
                <w:rFonts w:ascii="標楷體" w:eastAsia="標楷體" w:hAnsi="標楷體"/>
              </w:rPr>
            </w:pPr>
          </w:p>
        </w:tc>
        <w:tc>
          <w:tcPr>
            <w:tcW w:w="624" w:type="pct"/>
          </w:tcPr>
          <w:p w14:paraId="795FC4C4" w14:textId="77777777" w:rsidR="00E24265" w:rsidRPr="00615D4B" w:rsidRDefault="00E24265" w:rsidP="005F76AD">
            <w:pPr>
              <w:rPr>
                <w:rFonts w:ascii="標楷體" w:eastAsia="標楷體" w:hAnsi="標楷體"/>
              </w:rPr>
            </w:pPr>
          </w:p>
        </w:tc>
        <w:tc>
          <w:tcPr>
            <w:tcW w:w="537" w:type="pct"/>
          </w:tcPr>
          <w:p w14:paraId="6A0C8012" w14:textId="77777777" w:rsidR="00E24265" w:rsidRPr="00615D4B" w:rsidRDefault="00E24265" w:rsidP="005F76AD">
            <w:pPr>
              <w:rPr>
                <w:rFonts w:ascii="標楷體" w:eastAsia="標楷體" w:hAnsi="標楷體"/>
              </w:rPr>
            </w:pPr>
          </w:p>
        </w:tc>
        <w:tc>
          <w:tcPr>
            <w:tcW w:w="299" w:type="pct"/>
          </w:tcPr>
          <w:p w14:paraId="7C9A2FE4" w14:textId="77777777" w:rsidR="00E24265" w:rsidRPr="00615D4B" w:rsidRDefault="00E24265" w:rsidP="005F76AD">
            <w:pPr>
              <w:rPr>
                <w:rFonts w:ascii="標楷體" w:eastAsia="標楷體" w:hAnsi="標楷體"/>
              </w:rPr>
            </w:pPr>
          </w:p>
        </w:tc>
        <w:tc>
          <w:tcPr>
            <w:tcW w:w="299" w:type="pct"/>
          </w:tcPr>
          <w:p w14:paraId="422C399C" w14:textId="77777777" w:rsidR="00E24265" w:rsidRPr="00615D4B" w:rsidRDefault="00E24265" w:rsidP="005F76AD">
            <w:pPr>
              <w:rPr>
                <w:rFonts w:ascii="標楷體" w:eastAsia="標楷體" w:hAnsi="標楷體"/>
              </w:rPr>
            </w:pPr>
          </w:p>
        </w:tc>
        <w:tc>
          <w:tcPr>
            <w:tcW w:w="1643" w:type="pct"/>
          </w:tcPr>
          <w:p w14:paraId="35AAF236" w14:textId="77777777" w:rsidR="00E24265" w:rsidRPr="00615D4B" w:rsidRDefault="00E24265" w:rsidP="005F76AD">
            <w:pPr>
              <w:rPr>
                <w:rFonts w:ascii="標楷體" w:eastAsia="標楷體" w:hAnsi="標楷體"/>
              </w:rPr>
            </w:pPr>
          </w:p>
        </w:tc>
      </w:tr>
    </w:tbl>
    <w:p w14:paraId="6F8235CA" w14:textId="77777777" w:rsidR="00E24265" w:rsidRDefault="00E24265" w:rsidP="00F62379">
      <w:pPr>
        <w:pStyle w:val="42"/>
        <w:spacing w:after="72"/>
        <w:ind w:leftChars="0" w:left="0"/>
        <w:rPr>
          <w:rFonts w:hAnsi="標楷體"/>
        </w:rPr>
      </w:pPr>
    </w:p>
    <w:p w14:paraId="71568888" w14:textId="77777777" w:rsidR="00E24265" w:rsidRDefault="00E24265">
      <w:pPr>
        <w:widowControl/>
        <w:rPr>
          <w:rFonts w:ascii="Arial" w:eastAsia="標楷體" w:hAnsi="標楷體" w:cs="標楷體"/>
          <w:kern w:val="0"/>
          <w:szCs w:val="28"/>
        </w:rPr>
      </w:pPr>
      <w:r>
        <w:rPr>
          <w:rFonts w:hAnsi="標楷體"/>
        </w:rPr>
        <w:br w:type="page"/>
      </w:r>
    </w:p>
    <w:p w14:paraId="1FC0B6E1"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8318</w:t>
      </w:r>
      <w:r w:rsidRPr="00C74B9E">
        <w:rPr>
          <w:rFonts w:ascii="標楷體" w:hAnsi="標楷體" w:hint="eastAsia"/>
        </w:rPr>
        <w:t>前置協商受理變更還款條件申請暨請求回報剩餘債權通知資料</w:t>
      </w:r>
    </w:p>
    <w:p w14:paraId="3F3497C0"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990A903"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FAE7B90"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3C722D9" w14:textId="77777777" w:rsidR="00E24265" w:rsidRPr="00615D4B" w:rsidRDefault="00E24265" w:rsidP="005F76AD">
            <w:pPr>
              <w:rPr>
                <w:rFonts w:ascii="標楷體" w:eastAsia="標楷體" w:hAnsi="標楷體"/>
              </w:rPr>
            </w:pPr>
            <w:r w:rsidRPr="00C74B9E">
              <w:rPr>
                <w:rFonts w:ascii="標楷體" w:eastAsia="標楷體" w:hAnsi="標楷體" w:hint="eastAsia"/>
              </w:rPr>
              <w:t>前置協商受理變更還款條件申請暨請求回報剩餘債權通知資料</w:t>
            </w:r>
          </w:p>
        </w:tc>
      </w:tr>
      <w:tr w:rsidR="00E24265" w:rsidRPr="00615D4B" w14:paraId="6ABDBC9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DB0AB2F"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DA414C7" w14:textId="77777777" w:rsidR="00E24265" w:rsidRPr="00615D4B" w:rsidRDefault="00E24265" w:rsidP="005F76AD">
            <w:pPr>
              <w:rPr>
                <w:rFonts w:ascii="標楷體" w:eastAsia="標楷體" w:hAnsi="標楷體"/>
              </w:rPr>
            </w:pPr>
          </w:p>
        </w:tc>
      </w:tr>
      <w:tr w:rsidR="00E24265" w:rsidRPr="00615D4B" w14:paraId="766BF0C2"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BF87301"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609CCB" w14:textId="77777777" w:rsidR="00E24265" w:rsidRPr="00615D4B" w:rsidRDefault="00E24265" w:rsidP="005F76AD">
            <w:pPr>
              <w:rPr>
                <w:rFonts w:ascii="標楷體" w:eastAsia="標楷體" w:hAnsi="標楷體"/>
              </w:rPr>
            </w:pPr>
          </w:p>
        </w:tc>
      </w:tr>
      <w:tr w:rsidR="00E24265" w:rsidRPr="00615D4B" w14:paraId="7D63912B"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26003A9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D46CEC" w14:textId="77777777" w:rsidR="00E24265" w:rsidRPr="00615D4B" w:rsidRDefault="00E24265" w:rsidP="005F76AD">
            <w:pPr>
              <w:rPr>
                <w:rFonts w:ascii="標楷體" w:eastAsia="標楷體" w:hAnsi="標楷體"/>
              </w:rPr>
            </w:pPr>
          </w:p>
        </w:tc>
      </w:tr>
      <w:tr w:rsidR="00E24265" w:rsidRPr="00615D4B" w14:paraId="14E1C94B"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6FC50D23"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595F4EB" w14:textId="77777777" w:rsidR="00E24265" w:rsidRPr="00615D4B" w:rsidRDefault="00E24265" w:rsidP="005F76AD">
            <w:pPr>
              <w:rPr>
                <w:rFonts w:ascii="標楷體" w:eastAsia="標楷體" w:hAnsi="標楷體"/>
              </w:rPr>
            </w:pPr>
          </w:p>
        </w:tc>
      </w:tr>
      <w:tr w:rsidR="00E24265" w:rsidRPr="00615D4B" w14:paraId="59D455E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34F407B5"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0D86CD8" w14:textId="77777777" w:rsidR="00E24265" w:rsidRPr="00615D4B" w:rsidRDefault="00E24265" w:rsidP="005F76AD">
            <w:pPr>
              <w:rPr>
                <w:rFonts w:ascii="標楷體" w:eastAsia="標楷體" w:hAnsi="標楷體"/>
              </w:rPr>
            </w:pPr>
          </w:p>
        </w:tc>
      </w:tr>
      <w:tr w:rsidR="00E24265" w:rsidRPr="00615D4B" w14:paraId="684706D1"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1EFC0E1"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5C7424B" w14:textId="77777777" w:rsidR="00E24265" w:rsidRPr="00615D4B" w:rsidRDefault="00E24265" w:rsidP="005F76AD">
            <w:pPr>
              <w:rPr>
                <w:rFonts w:ascii="標楷體" w:eastAsia="標楷體" w:hAnsi="標楷體"/>
              </w:rPr>
            </w:pPr>
          </w:p>
        </w:tc>
      </w:tr>
      <w:tr w:rsidR="00E24265" w:rsidRPr="00615D4B" w14:paraId="3E34D540"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7DD7C63"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6F98A20" w14:textId="77777777" w:rsidR="00E24265" w:rsidRPr="00615D4B" w:rsidRDefault="00E24265" w:rsidP="005F76AD">
            <w:pPr>
              <w:rPr>
                <w:rFonts w:ascii="標楷體" w:eastAsia="標楷體" w:hAnsi="標楷體"/>
              </w:rPr>
            </w:pPr>
          </w:p>
        </w:tc>
      </w:tr>
    </w:tbl>
    <w:p w14:paraId="0BE5DA1C" w14:textId="77777777" w:rsidR="00E24265" w:rsidRDefault="00E24265" w:rsidP="00E24265"/>
    <w:p w14:paraId="0BED2031" w14:textId="77777777" w:rsidR="00E24265" w:rsidRPr="00615D4B" w:rsidRDefault="00E24265">
      <w:pPr>
        <w:pStyle w:val="a"/>
      </w:pPr>
      <w:r w:rsidRPr="00615D4B">
        <w:t>UI</w:t>
      </w:r>
      <w:r w:rsidRPr="00615D4B">
        <w:t>畫面</w:t>
      </w:r>
    </w:p>
    <w:p w14:paraId="22F8BE3C" w14:textId="77777777" w:rsidR="00E24265" w:rsidRDefault="00E24265" w:rsidP="00E24265">
      <w:pPr>
        <w:pStyle w:val="42"/>
        <w:spacing w:after="72"/>
        <w:ind w:left="1133"/>
        <w:rPr>
          <w:rFonts w:hAnsi="標楷體"/>
        </w:rPr>
      </w:pPr>
      <w:r w:rsidRPr="00743962">
        <w:rPr>
          <w:rFonts w:hAnsi="標楷體" w:hint="eastAsia"/>
        </w:rPr>
        <w:t>輸入畫面：</w:t>
      </w:r>
    </w:p>
    <w:p w14:paraId="3BA6D3BF" w14:textId="77777777" w:rsidR="00E24265" w:rsidRPr="003C4897" w:rsidRDefault="00E24265" w:rsidP="00E24265">
      <w:pPr>
        <w:pStyle w:val="42"/>
        <w:spacing w:after="72"/>
        <w:ind w:leftChars="0" w:left="0"/>
        <w:rPr>
          <w:rFonts w:hAnsi="標楷體"/>
        </w:rPr>
      </w:pPr>
      <w:r w:rsidRPr="00210A65">
        <w:rPr>
          <w:rFonts w:hAnsi="標楷體"/>
          <w:noProof/>
        </w:rPr>
        <w:drawing>
          <wp:inline distT="0" distB="0" distL="0" distR="0" wp14:anchorId="78E46987" wp14:editId="6DB151C8">
            <wp:extent cx="6783185"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783185" cy="1684020"/>
                    </a:xfrm>
                    <a:prstGeom prst="rect">
                      <a:avLst/>
                    </a:prstGeom>
                  </pic:spPr>
                </pic:pic>
              </a:graphicData>
            </a:graphic>
          </wp:inline>
        </w:drawing>
      </w:r>
    </w:p>
    <w:p w14:paraId="0A1618F6" w14:textId="77777777" w:rsidR="00E24265" w:rsidRDefault="00E24265" w:rsidP="00E24265">
      <w:pPr>
        <w:pStyle w:val="1text"/>
        <w:rPr>
          <w:rFonts w:ascii="Times New Roman" w:hAnsi="Times New Roman"/>
        </w:rPr>
      </w:pPr>
    </w:p>
    <w:p w14:paraId="0CC84F4A"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63B6E8D1" w14:textId="77777777" w:rsidTr="005F76AD">
        <w:trPr>
          <w:trHeight w:val="388"/>
          <w:jc w:val="center"/>
        </w:trPr>
        <w:tc>
          <w:tcPr>
            <w:tcW w:w="219" w:type="pct"/>
            <w:vMerge w:val="restart"/>
          </w:tcPr>
          <w:p w14:paraId="7B968D0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59ACC910"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54AA595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2631E8A6"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635E6330" w14:textId="77777777" w:rsidTr="005F76AD">
        <w:trPr>
          <w:trHeight w:val="244"/>
          <w:jc w:val="center"/>
        </w:trPr>
        <w:tc>
          <w:tcPr>
            <w:tcW w:w="219" w:type="pct"/>
            <w:vMerge/>
          </w:tcPr>
          <w:p w14:paraId="7B0E82D2" w14:textId="77777777" w:rsidR="00E24265" w:rsidRPr="00615D4B" w:rsidRDefault="00E24265" w:rsidP="005F76AD">
            <w:pPr>
              <w:rPr>
                <w:rFonts w:ascii="標楷體" w:eastAsia="標楷體" w:hAnsi="標楷體"/>
              </w:rPr>
            </w:pPr>
          </w:p>
        </w:tc>
        <w:tc>
          <w:tcPr>
            <w:tcW w:w="756" w:type="pct"/>
            <w:vMerge/>
          </w:tcPr>
          <w:p w14:paraId="76BDBDE1" w14:textId="77777777" w:rsidR="00E24265" w:rsidRPr="00615D4B" w:rsidRDefault="00E24265" w:rsidP="005F76AD">
            <w:pPr>
              <w:rPr>
                <w:rFonts w:ascii="標楷體" w:eastAsia="標楷體" w:hAnsi="標楷體"/>
              </w:rPr>
            </w:pPr>
          </w:p>
        </w:tc>
        <w:tc>
          <w:tcPr>
            <w:tcW w:w="624" w:type="pct"/>
          </w:tcPr>
          <w:p w14:paraId="682A49D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9607721"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44C710A5"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3D653BF"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0579D0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C2F084D" w14:textId="77777777" w:rsidR="00E24265" w:rsidRPr="00615D4B" w:rsidRDefault="00E24265" w:rsidP="005F76AD">
            <w:pPr>
              <w:rPr>
                <w:rFonts w:ascii="標楷體" w:eastAsia="標楷體" w:hAnsi="標楷體"/>
              </w:rPr>
            </w:pPr>
          </w:p>
        </w:tc>
      </w:tr>
      <w:tr w:rsidR="00E24265" w:rsidRPr="00615D4B" w14:paraId="394BD9B2" w14:textId="77777777" w:rsidTr="005F76AD">
        <w:trPr>
          <w:trHeight w:val="291"/>
          <w:jc w:val="center"/>
        </w:trPr>
        <w:tc>
          <w:tcPr>
            <w:tcW w:w="219" w:type="pct"/>
          </w:tcPr>
          <w:p w14:paraId="371013F6"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7EDA90F1" w14:textId="77777777" w:rsidR="00E24265" w:rsidRPr="00615D4B" w:rsidRDefault="00E24265" w:rsidP="005F76AD">
            <w:pPr>
              <w:rPr>
                <w:rFonts w:ascii="標楷體" w:eastAsia="標楷體" w:hAnsi="標楷體"/>
              </w:rPr>
            </w:pPr>
            <w:r w:rsidRPr="00D7238B">
              <w:rPr>
                <w:rFonts w:ascii="標楷體" w:eastAsia="標楷體" w:hAnsi="標楷體" w:hint="eastAsia"/>
              </w:rPr>
              <w:t>交易代碼</w:t>
            </w:r>
          </w:p>
        </w:tc>
        <w:tc>
          <w:tcPr>
            <w:tcW w:w="624" w:type="pct"/>
          </w:tcPr>
          <w:p w14:paraId="21F75FD2" w14:textId="77777777" w:rsidR="00E24265" w:rsidRPr="00615D4B" w:rsidRDefault="00E24265" w:rsidP="005F76AD">
            <w:pPr>
              <w:rPr>
                <w:rFonts w:ascii="標楷體" w:eastAsia="標楷體" w:hAnsi="標楷體"/>
              </w:rPr>
            </w:pPr>
          </w:p>
        </w:tc>
        <w:tc>
          <w:tcPr>
            <w:tcW w:w="624" w:type="pct"/>
          </w:tcPr>
          <w:p w14:paraId="2A23AEEB" w14:textId="77777777" w:rsidR="00E24265" w:rsidRPr="00615D4B" w:rsidRDefault="00E24265" w:rsidP="005F76AD">
            <w:pPr>
              <w:rPr>
                <w:rFonts w:ascii="標楷體" w:eastAsia="標楷體" w:hAnsi="標楷體"/>
              </w:rPr>
            </w:pPr>
          </w:p>
        </w:tc>
        <w:tc>
          <w:tcPr>
            <w:tcW w:w="537" w:type="pct"/>
          </w:tcPr>
          <w:p w14:paraId="35FA269E"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58A84C8B" w14:textId="77777777" w:rsidR="00E24265" w:rsidRPr="00615D4B" w:rsidRDefault="00E24265" w:rsidP="005F76AD">
            <w:pPr>
              <w:rPr>
                <w:rFonts w:ascii="標楷體" w:eastAsia="標楷體" w:hAnsi="標楷體"/>
              </w:rPr>
            </w:pPr>
          </w:p>
        </w:tc>
        <w:tc>
          <w:tcPr>
            <w:tcW w:w="299" w:type="pct"/>
          </w:tcPr>
          <w:p w14:paraId="4B8D65D5" w14:textId="77777777" w:rsidR="00E24265" w:rsidRPr="00615D4B" w:rsidRDefault="00E24265" w:rsidP="005F76AD">
            <w:pPr>
              <w:rPr>
                <w:rFonts w:ascii="標楷體" w:eastAsia="標楷體" w:hAnsi="標楷體"/>
              </w:rPr>
            </w:pPr>
          </w:p>
        </w:tc>
        <w:tc>
          <w:tcPr>
            <w:tcW w:w="1643" w:type="pct"/>
          </w:tcPr>
          <w:p w14:paraId="0A888774" w14:textId="77777777" w:rsidR="00E24265" w:rsidRDefault="00E24265" w:rsidP="005F76AD">
            <w:pPr>
              <w:rPr>
                <w:rFonts w:ascii="標楷體" w:eastAsia="標楷體" w:hAnsi="標楷體"/>
              </w:rPr>
            </w:pPr>
            <w:r w:rsidRPr="007C3A4D">
              <w:rPr>
                <w:rFonts w:ascii="標楷體" w:eastAsia="標楷體" w:hAnsi="標楷體" w:hint="eastAsia"/>
              </w:rPr>
              <w:t>1:新增</w:t>
            </w:r>
          </w:p>
          <w:p w14:paraId="32C13646" w14:textId="77777777" w:rsidR="00E24265" w:rsidRPr="00615D4B" w:rsidRDefault="00E24265" w:rsidP="005F76AD">
            <w:pPr>
              <w:rPr>
                <w:rFonts w:ascii="標楷體" w:eastAsia="標楷體" w:hAnsi="標楷體"/>
              </w:rPr>
            </w:pPr>
            <w:r w:rsidRPr="007C3A4D">
              <w:rPr>
                <w:rFonts w:ascii="標楷體" w:eastAsia="標楷體" w:hAnsi="標楷體" w:hint="eastAsia"/>
              </w:rPr>
              <w:t>2:異動</w:t>
            </w:r>
          </w:p>
        </w:tc>
      </w:tr>
      <w:tr w:rsidR="00E24265" w:rsidRPr="00615D4B" w14:paraId="173AD7A9" w14:textId="77777777" w:rsidTr="005F76AD">
        <w:trPr>
          <w:trHeight w:val="291"/>
          <w:jc w:val="center"/>
        </w:trPr>
        <w:tc>
          <w:tcPr>
            <w:tcW w:w="219" w:type="pct"/>
          </w:tcPr>
          <w:p w14:paraId="2DEB5955"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38CED949" w14:textId="77777777" w:rsidR="00E24265" w:rsidRPr="00615D4B" w:rsidRDefault="00E24265" w:rsidP="005F76AD">
            <w:pPr>
              <w:rPr>
                <w:rFonts w:ascii="標楷體" w:eastAsia="標楷體" w:hAnsi="標楷體"/>
              </w:rPr>
            </w:pPr>
            <w:r w:rsidRPr="00D7238B">
              <w:rPr>
                <w:rFonts w:ascii="標楷體" w:eastAsia="標楷體" w:hAnsi="標楷體" w:hint="eastAsia"/>
              </w:rPr>
              <w:t>債務人IDN</w:t>
            </w:r>
          </w:p>
        </w:tc>
        <w:tc>
          <w:tcPr>
            <w:tcW w:w="624" w:type="pct"/>
          </w:tcPr>
          <w:p w14:paraId="7272A354" w14:textId="77777777" w:rsidR="00E24265" w:rsidRPr="00615D4B" w:rsidRDefault="00E24265" w:rsidP="005F76AD">
            <w:pPr>
              <w:rPr>
                <w:rFonts w:ascii="標楷體" w:eastAsia="標楷體" w:hAnsi="標楷體"/>
              </w:rPr>
            </w:pPr>
          </w:p>
        </w:tc>
        <w:tc>
          <w:tcPr>
            <w:tcW w:w="624" w:type="pct"/>
          </w:tcPr>
          <w:p w14:paraId="32F0B73E" w14:textId="77777777" w:rsidR="00E24265" w:rsidRPr="00615D4B" w:rsidRDefault="00E24265" w:rsidP="005F76AD">
            <w:pPr>
              <w:rPr>
                <w:rFonts w:ascii="標楷體" w:eastAsia="標楷體" w:hAnsi="標楷體"/>
              </w:rPr>
            </w:pPr>
          </w:p>
        </w:tc>
        <w:tc>
          <w:tcPr>
            <w:tcW w:w="537" w:type="pct"/>
          </w:tcPr>
          <w:p w14:paraId="57B28463" w14:textId="77777777" w:rsidR="00E24265" w:rsidRPr="00615D4B" w:rsidRDefault="00E24265" w:rsidP="005F76AD">
            <w:pPr>
              <w:rPr>
                <w:rFonts w:ascii="標楷體" w:eastAsia="標楷體" w:hAnsi="標楷體"/>
              </w:rPr>
            </w:pPr>
          </w:p>
        </w:tc>
        <w:tc>
          <w:tcPr>
            <w:tcW w:w="299" w:type="pct"/>
          </w:tcPr>
          <w:p w14:paraId="768DB303" w14:textId="77777777" w:rsidR="00E24265" w:rsidRPr="00615D4B" w:rsidRDefault="00E24265" w:rsidP="005F76AD">
            <w:pPr>
              <w:rPr>
                <w:rFonts w:ascii="標楷體" w:eastAsia="標楷體" w:hAnsi="標楷體"/>
              </w:rPr>
            </w:pPr>
          </w:p>
        </w:tc>
        <w:tc>
          <w:tcPr>
            <w:tcW w:w="299" w:type="pct"/>
          </w:tcPr>
          <w:p w14:paraId="35196D41" w14:textId="77777777" w:rsidR="00E24265" w:rsidRPr="00615D4B" w:rsidRDefault="00E24265" w:rsidP="005F76AD">
            <w:pPr>
              <w:rPr>
                <w:rFonts w:ascii="標楷體" w:eastAsia="標楷體" w:hAnsi="標楷體"/>
              </w:rPr>
            </w:pPr>
          </w:p>
        </w:tc>
        <w:tc>
          <w:tcPr>
            <w:tcW w:w="1643" w:type="pct"/>
          </w:tcPr>
          <w:p w14:paraId="2B81377F" w14:textId="77777777" w:rsidR="00E24265" w:rsidRPr="00615D4B" w:rsidRDefault="00E24265" w:rsidP="005F76AD">
            <w:pPr>
              <w:rPr>
                <w:rFonts w:ascii="標楷體" w:eastAsia="標楷體" w:hAnsi="標楷體"/>
              </w:rPr>
            </w:pPr>
          </w:p>
        </w:tc>
      </w:tr>
      <w:tr w:rsidR="00E24265" w:rsidRPr="00615D4B" w14:paraId="6EA54531" w14:textId="77777777" w:rsidTr="005F76AD">
        <w:trPr>
          <w:trHeight w:val="291"/>
          <w:jc w:val="center"/>
        </w:trPr>
        <w:tc>
          <w:tcPr>
            <w:tcW w:w="219" w:type="pct"/>
          </w:tcPr>
          <w:p w14:paraId="47701DAD"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332F40ED" w14:textId="77777777" w:rsidR="00E24265" w:rsidRPr="00615D4B" w:rsidRDefault="00E24265" w:rsidP="005F76AD">
            <w:pPr>
              <w:rPr>
                <w:rFonts w:ascii="標楷體" w:eastAsia="標楷體" w:hAnsi="標楷體"/>
              </w:rPr>
            </w:pPr>
            <w:r w:rsidRPr="00D7238B">
              <w:rPr>
                <w:rFonts w:ascii="標楷體" w:eastAsia="標楷體" w:hAnsi="標楷體" w:hint="eastAsia"/>
              </w:rPr>
              <w:t>報送單位代號</w:t>
            </w:r>
          </w:p>
        </w:tc>
        <w:tc>
          <w:tcPr>
            <w:tcW w:w="624" w:type="pct"/>
          </w:tcPr>
          <w:p w14:paraId="36DA9E16" w14:textId="77777777" w:rsidR="00E24265" w:rsidRPr="00615D4B" w:rsidRDefault="00E24265" w:rsidP="005F76AD">
            <w:pPr>
              <w:rPr>
                <w:rFonts w:ascii="標楷體" w:eastAsia="標楷體" w:hAnsi="標楷體"/>
              </w:rPr>
            </w:pPr>
          </w:p>
        </w:tc>
        <w:tc>
          <w:tcPr>
            <w:tcW w:w="624" w:type="pct"/>
          </w:tcPr>
          <w:p w14:paraId="7BEF9199" w14:textId="77777777" w:rsidR="00E24265" w:rsidRPr="00615D4B" w:rsidRDefault="00E24265" w:rsidP="005F76AD">
            <w:pPr>
              <w:rPr>
                <w:rFonts w:ascii="標楷體" w:eastAsia="標楷體" w:hAnsi="標楷體"/>
              </w:rPr>
            </w:pPr>
          </w:p>
        </w:tc>
        <w:tc>
          <w:tcPr>
            <w:tcW w:w="537" w:type="pct"/>
          </w:tcPr>
          <w:p w14:paraId="30B19218" w14:textId="77777777" w:rsidR="00E24265" w:rsidRPr="00615D4B" w:rsidRDefault="00E24265" w:rsidP="005F76AD">
            <w:pPr>
              <w:rPr>
                <w:rFonts w:ascii="標楷體" w:eastAsia="標楷體" w:hAnsi="標楷體"/>
              </w:rPr>
            </w:pPr>
          </w:p>
        </w:tc>
        <w:tc>
          <w:tcPr>
            <w:tcW w:w="299" w:type="pct"/>
          </w:tcPr>
          <w:p w14:paraId="273E71C5" w14:textId="77777777" w:rsidR="00E24265" w:rsidRPr="00615D4B" w:rsidRDefault="00E24265" w:rsidP="005F76AD">
            <w:pPr>
              <w:rPr>
                <w:rFonts w:ascii="標楷體" w:eastAsia="標楷體" w:hAnsi="標楷體"/>
              </w:rPr>
            </w:pPr>
          </w:p>
        </w:tc>
        <w:tc>
          <w:tcPr>
            <w:tcW w:w="299" w:type="pct"/>
          </w:tcPr>
          <w:p w14:paraId="219F5E3F" w14:textId="77777777" w:rsidR="00E24265" w:rsidRPr="00615D4B" w:rsidRDefault="00E24265" w:rsidP="005F76AD">
            <w:pPr>
              <w:rPr>
                <w:rFonts w:ascii="標楷體" w:eastAsia="標楷體" w:hAnsi="標楷體"/>
              </w:rPr>
            </w:pPr>
          </w:p>
        </w:tc>
        <w:tc>
          <w:tcPr>
            <w:tcW w:w="1643" w:type="pct"/>
          </w:tcPr>
          <w:p w14:paraId="79EF5BE4" w14:textId="77777777" w:rsidR="00E24265" w:rsidRPr="00615D4B" w:rsidRDefault="00E24265" w:rsidP="005F76AD">
            <w:pPr>
              <w:rPr>
                <w:rFonts w:ascii="標楷體" w:eastAsia="標楷體" w:hAnsi="標楷體"/>
              </w:rPr>
            </w:pPr>
          </w:p>
        </w:tc>
      </w:tr>
      <w:tr w:rsidR="00E24265" w:rsidRPr="00615D4B" w14:paraId="45961A57" w14:textId="77777777" w:rsidTr="005F76AD">
        <w:trPr>
          <w:trHeight w:val="291"/>
          <w:jc w:val="center"/>
        </w:trPr>
        <w:tc>
          <w:tcPr>
            <w:tcW w:w="219" w:type="pct"/>
          </w:tcPr>
          <w:p w14:paraId="555C634F"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545AA6F0" w14:textId="77777777" w:rsidR="00E24265" w:rsidRPr="00615D4B" w:rsidRDefault="00E24265" w:rsidP="005F76AD">
            <w:pPr>
              <w:rPr>
                <w:rFonts w:ascii="標楷體" w:eastAsia="標楷體" w:hAnsi="標楷體"/>
              </w:rPr>
            </w:pPr>
            <w:r w:rsidRPr="00D7238B">
              <w:rPr>
                <w:rFonts w:ascii="標楷體" w:eastAsia="標楷體" w:hAnsi="標楷體" w:hint="eastAsia"/>
              </w:rPr>
              <w:t>原前置協商申請日</w:t>
            </w:r>
          </w:p>
        </w:tc>
        <w:tc>
          <w:tcPr>
            <w:tcW w:w="624" w:type="pct"/>
          </w:tcPr>
          <w:p w14:paraId="34C32BD7" w14:textId="77777777" w:rsidR="00E24265" w:rsidRPr="00615D4B" w:rsidRDefault="00E24265" w:rsidP="005F76AD">
            <w:pPr>
              <w:rPr>
                <w:rFonts w:ascii="標楷體" w:eastAsia="標楷體" w:hAnsi="標楷體"/>
              </w:rPr>
            </w:pPr>
          </w:p>
        </w:tc>
        <w:tc>
          <w:tcPr>
            <w:tcW w:w="624" w:type="pct"/>
          </w:tcPr>
          <w:p w14:paraId="3E75AB1A" w14:textId="77777777" w:rsidR="00E24265" w:rsidRPr="00615D4B" w:rsidRDefault="00E24265" w:rsidP="005F76AD">
            <w:pPr>
              <w:rPr>
                <w:rFonts w:ascii="標楷體" w:eastAsia="標楷體" w:hAnsi="標楷體"/>
              </w:rPr>
            </w:pPr>
          </w:p>
        </w:tc>
        <w:tc>
          <w:tcPr>
            <w:tcW w:w="537" w:type="pct"/>
          </w:tcPr>
          <w:p w14:paraId="4331CFAC" w14:textId="77777777" w:rsidR="00E24265" w:rsidRPr="00615D4B" w:rsidRDefault="00E24265" w:rsidP="005F76AD">
            <w:pPr>
              <w:rPr>
                <w:rFonts w:ascii="標楷體" w:eastAsia="標楷體" w:hAnsi="標楷體"/>
              </w:rPr>
            </w:pPr>
          </w:p>
        </w:tc>
        <w:tc>
          <w:tcPr>
            <w:tcW w:w="299" w:type="pct"/>
          </w:tcPr>
          <w:p w14:paraId="68F8E168" w14:textId="77777777" w:rsidR="00E24265" w:rsidRPr="00615D4B" w:rsidRDefault="00E24265" w:rsidP="005F76AD">
            <w:pPr>
              <w:rPr>
                <w:rFonts w:ascii="標楷體" w:eastAsia="標楷體" w:hAnsi="標楷體"/>
              </w:rPr>
            </w:pPr>
          </w:p>
        </w:tc>
        <w:tc>
          <w:tcPr>
            <w:tcW w:w="299" w:type="pct"/>
          </w:tcPr>
          <w:p w14:paraId="2EEC5083" w14:textId="77777777" w:rsidR="00E24265" w:rsidRPr="00615D4B" w:rsidRDefault="00E24265" w:rsidP="005F76AD">
            <w:pPr>
              <w:rPr>
                <w:rFonts w:ascii="標楷體" w:eastAsia="標楷體" w:hAnsi="標楷體"/>
              </w:rPr>
            </w:pPr>
          </w:p>
        </w:tc>
        <w:tc>
          <w:tcPr>
            <w:tcW w:w="1643" w:type="pct"/>
          </w:tcPr>
          <w:p w14:paraId="3AD9837D" w14:textId="77777777" w:rsidR="00E24265" w:rsidRPr="00615D4B" w:rsidRDefault="00E24265" w:rsidP="005F76AD">
            <w:pPr>
              <w:rPr>
                <w:rFonts w:ascii="標楷體" w:eastAsia="標楷體" w:hAnsi="標楷體"/>
              </w:rPr>
            </w:pPr>
          </w:p>
        </w:tc>
      </w:tr>
      <w:tr w:rsidR="00E24265" w:rsidRPr="00615D4B" w14:paraId="2F440A4E" w14:textId="77777777" w:rsidTr="005F76AD">
        <w:trPr>
          <w:trHeight w:val="291"/>
          <w:jc w:val="center"/>
        </w:trPr>
        <w:tc>
          <w:tcPr>
            <w:tcW w:w="219" w:type="pct"/>
          </w:tcPr>
          <w:p w14:paraId="2A7D63D5"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276BAF42" w14:textId="77777777" w:rsidR="00E24265" w:rsidRPr="00615D4B" w:rsidRDefault="00E24265" w:rsidP="005F76AD">
            <w:pPr>
              <w:rPr>
                <w:rFonts w:ascii="標楷體" w:eastAsia="標楷體" w:hAnsi="標楷體"/>
              </w:rPr>
            </w:pPr>
            <w:r w:rsidRPr="00D7238B">
              <w:rPr>
                <w:rFonts w:ascii="標楷體" w:eastAsia="標楷體" w:hAnsi="標楷體" w:hint="eastAsia"/>
              </w:rPr>
              <w:t>申請變更還款條件日</w:t>
            </w:r>
          </w:p>
        </w:tc>
        <w:tc>
          <w:tcPr>
            <w:tcW w:w="624" w:type="pct"/>
          </w:tcPr>
          <w:p w14:paraId="692F3863" w14:textId="77777777" w:rsidR="00E24265" w:rsidRPr="00615D4B" w:rsidRDefault="00E24265" w:rsidP="005F76AD">
            <w:pPr>
              <w:rPr>
                <w:rFonts w:ascii="標楷體" w:eastAsia="標楷體" w:hAnsi="標楷體"/>
              </w:rPr>
            </w:pPr>
          </w:p>
        </w:tc>
        <w:tc>
          <w:tcPr>
            <w:tcW w:w="624" w:type="pct"/>
          </w:tcPr>
          <w:p w14:paraId="53931DC2" w14:textId="77777777" w:rsidR="00E24265" w:rsidRPr="00615D4B" w:rsidRDefault="00E24265" w:rsidP="005F76AD">
            <w:pPr>
              <w:rPr>
                <w:rFonts w:ascii="標楷體" w:eastAsia="標楷體" w:hAnsi="標楷體"/>
              </w:rPr>
            </w:pPr>
          </w:p>
        </w:tc>
        <w:tc>
          <w:tcPr>
            <w:tcW w:w="537" w:type="pct"/>
          </w:tcPr>
          <w:p w14:paraId="4DE9759D" w14:textId="77777777" w:rsidR="00E24265" w:rsidRPr="00615D4B" w:rsidRDefault="00E24265" w:rsidP="005F76AD">
            <w:pPr>
              <w:rPr>
                <w:rFonts w:ascii="標楷體" w:eastAsia="標楷體" w:hAnsi="標楷體"/>
              </w:rPr>
            </w:pPr>
          </w:p>
        </w:tc>
        <w:tc>
          <w:tcPr>
            <w:tcW w:w="299" w:type="pct"/>
          </w:tcPr>
          <w:p w14:paraId="1051F595" w14:textId="77777777" w:rsidR="00E24265" w:rsidRPr="00615D4B" w:rsidRDefault="00E24265" w:rsidP="005F76AD">
            <w:pPr>
              <w:rPr>
                <w:rFonts w:ascii="標楷體" w:eastAsia="標楷體" w:hAnsi="標楷體"/>
              </w:rPr>
            </w:pPr>
          </w:p>
        </w:tc>
        <w:tc>
          <w:tcPr>
            <w:tcW w:w="299" w:type="pct"/>
          </w:tcPr>
          <w:p w14:paraId="33471E09" w14:textId="77777777" w:rsidR="00E24265" w:rsidRPr="00615D4B" w:rsidRDefault="00E24265" w:rsidP="005F76AD">
            <w:pPr>
              <w:rPr>
                <w:rFonts w:ascii="標楷體" w:eastAsia="標楷體" w:hAnsi="標楷體"/>
              </w:rPr>
            </w:pPr>
          </w:p>
        </w:tc>
        <w:tc>
          <w:tcPr>
            <w:tcW w:w="1643" w:type="pct"/>
          </w:tcPr>
          <w:p w14:paraId="4A580EFE" w14:textId="77777777" w:rsidR="00E24265" w:rsidRPr="00615D4B" w:rsidRDefault="00E24265" w:rsidP="005F76AD">
            <w:pPr>
              <w:rPr>
                <w:rFonts w:ascii="標楷體" w:eastAsia="標楷體" w:hAnsi="標楷體"/>
              </w:rPr>
            </w:pPr>
          </w:p>
        </w:tc>
      </w:tr>
      <w:tr w:rsidR="00E24265" w:rsidRPr="00615D4B" w14:paraId="296DA562" w14:textId="77777777" w:rsidTr="005F76AD">
        <w:trPr>
          <w:trHeight w:val="291"/>
          <w:jc w:val="center"/>
        </w:trPr>
        <w:tc>
          <w:tcPr>
            <w:tcW w:w="219" w:type="pct"/>
          </w:tcPr>
          <w:p w14:paraId="604C189E"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62594DC6" w14:textId="77777777" w:rsidR="00E24265" w:rsidRPr="00615D4B" w:rsidRDefault="00E24265" w:rsidP="005F76AD">
            <w:pPr>
              <w:rPr>
                <w:rFonts w:ascii="標楷體" w:eastAsia="標楷體" w:hAnsi="標楷體"/>
              </w:rPr>
            </w:pPr>
            <w:r w:rsidRPr="00D7238B">
              <w:rPr>
                <w:rFonts w:ascii="標楷體" w:eastAsia="標楷體" w:hAnsi="標楷體" w:hint="eastAsia"/>
              </w:rPr>
              <w:t>已清分足月期付金年月</w:t>
            </w:r>
          </w:p>
        </w:tc>
        <w:tc>
          <w:tcPr>
            <w:tcW w:w="624" w:type="pct"/>
          </w:tcPr>
          <w:p w14:paraId="17097FBF" w14:textId="77777777" w:rsidR="00E24265" w:rsidRPr="00615D4B" w:rsidRDefault="00E24265" w:rsidP="005F76AD">
            <w:pPr>
              <w:rPr>
                <w:rFonts w:ascii="標楷體" w:eastAsia="標楷體" w:hAnsi="標楷體"/>
              </w:rPr>
            </w:pPr>
          </w:p>
        </w:tc>
        <w:tc>
          <w:tcPr>
            <w:tcW w:w="624" w:type="pct"/>
          </w:tcPr>
          <w:p w14:paraId="62767B8E" w14:textId="77777777" w:rsidR="00E24265" w:rsidRPr="00615D4B" w:rsidRDefault="00E24265" w:rsidP="005F76AD">
            <w:pPr>
              <w:rPr>
                <w:rFonts w:ascii="標楷體" w:eastAsia="標楷體" w:hAnsi="標楷體"/>
              </w:rPr>
            </w:pPr>
          </w:p>
        </w:tc>
        <w:tc>
          <w:tcPr>
            <w:tcW w:w="537" w:type="pct"/>
          </w:tcPr>
          <w:p w14:paraId="766EE720" w14:textId="77777777" w:rsidR="00E24265" w:rsidRPr="00615D4B" w:rsidRDefault="00E24265" w:rsidP="005F76AD">
            <w:pPr>
              <w:rPr>
                <w:rFonts w:ascii="標楷體" w:eastAsia="標楷體" w:hAnsi="標楷體"/>
              </w:rPr>
            </w:pPr>
          </w:p>
        </w:tc>
        <w:tc>
          <w:tcPr>
            <w:tcW w:w="299" w:type="pct"/>
          </w:tcPr>
          <w:p w14:paraId="17A5B016" w14:textId="77777777" w:rsidR="00E24265" w:rsidRPr="00615D4B" w:rsidRDefault="00E24265" w:rsidP="005F76AD">
            <w:pPr>
              <w:rPr>
                <w:rFonts w:ascii="標楷體" w:eastAsia="標楷體" w:hAnsi="標楷體"/>
              </w:rPr>
            </w:pPr>
          </w:p>
        </w:tc>
        <w:tc>
          <w:tcPr>
            <w:tcW w:w="299" w:type="pct"/>
          </w:tcPr>
          <w:p w14:paraId="4A610067" w14:textId="77777777" w:rsidR="00E24265" w:rsidRPr="00615D4B" w:rsidRDefault="00E24265" w:rsidP="005F76AD">
            <w:pPr>
              <w:rPr>
                <w:rFonts w:ascii="標楷體" w:eastAsia="標楷體" w:hAnsi="標楷體"/>
              </w:rPr>
            </w:pPr>
          </w:p>
        </w:tc>
        <w:tc>
          <w:tcPr>
            <w:tcW w:w="1643" w:type="pct"/>
          </w:tcPr>
          <w:p w14:paraId="0659430B" w14:textId="77777777" w:rsidR="00E24265" w:rsidRPr="00615D4B" w:rsidRDefault="00E24265" w:rsidP="005F76AD">
            <w:pPr>
              <w:rPr>
                <w:rFonts w:ascii="標楷體" w:eastAsia="標楷體" w:hAnsi="標楷體"/>
              </w:rPr>
            </w:pPr>
          </w:p>
        </w:tc>
      </w:tr>
      <w:tr w:rsidR="00E24265" w:rsidRPr="00615D4B" w14:paraId="2A6AE18E" w14:textId="77777777" w:rsidTr="005F76AD">
        <w:trPr>
          <w:trHeight w:val="291"/>
          <w:jc w:val="center"/>
        </w:trPr>
        <w:tc>
          <w:tcPr>
            <w:tcW w:w="219" w:type="pct"/>
          </w:tcPr>
          <w:p w14:paraId="6E6E76C4" w14:textId="77777777" w:rsidR="00E24265" w:rsidRPr="005E579A" w:rsidRDefault="00E24265" w:rsidP="005F76AD">
            <w:pPr>
              <w:pStyle w:val="af9"/>
              <w:numPr>
                <w:ilvl w:val="0"/>
                <w:numId w:val="47"/>
              </w:numPr>
              <w:ind w:leftChars="0"/>
              <w:rPr>
                <w:rFonts w:ascii="標楷體" w:eastAsia="標楷體" w:hAnsi="標楷體"/>
              </w:rPr>
            </w:pPr>
          </w:p>
        </w:tc>
        <w:tc>
          <w:tcPr>
            <w:tcW w:w="756" w:type="pct"/>
          </w:tcPr>
          <w:p w14:paraId="1ECF3910" w14:textId="77777777" w:rsidR="00E24265" w:rsidRPr="00615D4B" w:rsidRDefault="00E24265" w:rsidP="005F76AD">
            <w:pPr>
              <w:rPr>
                <w:rFonts w:ascii="標楷體" w:eastAsia="標楷體" w:hAnsi="標楷體"/>
              </w:rPr>
            </w:pPr>
            <w:r w:rsidRPr="00D7238B">
              <w:rPr>
                <w:rFonts w:ascii="標楷體" w:eastAsia="標楷體" w:hAnsi="標楷體" w:hint="eastAsia"/>
              </w:rPr>
              <w:t>轉JCIC文字檔日期</w:t>
            </w:r>
          </w:p>
        </w:tc>
        <w:tc>
          <w:tcPr>
            <w:tcW w:w="624" w:type="pct"/>
          </w:tcPr>
          <w:p w14:paraId="0ECCD808" w14:textId="77777777" w:rsidR="00E24265" w:rsidRPr="00615D4B" w:rsidRDefault="00E24265" w:rsidP="005F76AD">
            <w:pPr>
              <w:rPr>
                <w:rFonts w:ascii="標楷體" w:eastAsia="標楷體" w:hAnsi="標楷體"/>
              </w:rPr>
            </w:pPr>
          </w:p>
        </w:tc>
        <w:tc>
          <w:tcPr>
            <w:tcW w:w="624" w:type="pct"/>
          </w:tcPr>
          <w:p w14:paraId="63886DBE" w14:textId="77777777" w:rsidR="00E24265" w:rsidRPr="00615D4B" w:rsidRDefault="00E24265" w:rsidP="005F76AD">
            <w:pPr>
              <w:rPr>
                <w:rFonts w:ascii="標楷體" w:eastAsia="標楷體" w:hAnsi="標楷體"/>
              </w:rPr>
            </w:pPr>
          </w:p>
        </w:tc>
        <w:tc>
          <w:tcPr>
            <w:tcW w:w="537" w:type="pct"/>
          </w:tcPr>
          <w:p w14:paraId="03E6ECC4" w14:textId="77777777" w:rsidR="00E24265" w:rsidRPr="00615D4B" w:rsidRDefault="00E24265" w:rsidP="005F76AD">
            <w:pPr>
              <w:rPr>
                <w:rFonts w:ascii="標楷體" w:eastAsia="標楷體" w:hAnsi="標楷體"/>
              </w:rPr>
            </w:pPr>
          </w:p>
        </w:tc>
        <w:tc>
          <w:tcPr>
            <w:tcW w:w="299" w:type="pct"/>
          </w:tcPr>
          <w:p w14:paraId="4D15CD68" w14:textId="77777777" w:rsidR="00E24265" w:rsidRPr="00615D4B" w:rsidRDefault="00E24265" w:rsidP="005F76AD">
            <w:pPr>
              <w:rPr>
                <w:rFonts w:ascii="標楷體" w:eastAsia="標楷體" w:hAnsi="標楷體"/>
              </w:rPr>
            </w:pPr>
          </w:p>
        </w:tc>
        <w:tc>
          <w:tcPr>
            <w:tcW w:w="299" w:type="pct"/>
          </w:tcPr>
          <w:p w14:paraId="5875DD15" w14:textId="77777777" w:rsidR="00E24265" w:rsidRPr="00615D4B" w:rsidRDefault="00E24265" w:rsidP="005F76AD">
            <w:pPr>
              <w:rPr>
                <w:rFonts w:ascii="標楷體" w:eastAsia="標楷體" w:hAnsi="標楷體"/>
              </w:rPr>
            </w:pPr>
          </w:p>
        </w:tc>
        <w:tc>
          <w:tcPr>
            <w:tcW w:w="1643" w:type="pct"/>
          </w:tcPr>
          <w:p w14:paraId="3CAF415A" w14:textId="77777777" w:rsidR="00E24265" w:rsidRPr="00615D4B" w:rsidRDefault="00E24265" w:rsidP="005F76AD">
            <w:pPr>
              <w:rPr>
                <w:rFonts w:ascii="標楷體" w:eastAsia="標楷體" w:hAnsi="標楷體"/>
              </w:rPr>
            </w:pPr>
          </w:p>
        </w:tc>
      </w:tr>
    </w:tbl>
    <w:p w14:paraId="615BBF7A" w14:textId="77777777" w:rsidR="00E24265" w:rsidRDefault="00E24265" w:rsidP="00F62379">
      <w:pPr>
        <w:pStyle w:val="42"/>
        <w:spacing w:after="72"/>
        <w:ind w:leftChars="0" w:left="0"/>
        <w:rPr>
          <w:rFonts w:hAnsi="標楷體"/>
        </w:rPr>
      </w:pPr>
    </w:p>
    <w:p w14:paraId="17CDA2AF" w14:textId="77777777" w:rsidR="00E24265" w:rsidRDefault="00E24265">
      <w:pPr>
        <w:widowControl/>
        <w:rPr>
          <w:rFonts w:ascii="Arial" w:eastAsia="標楷體" w:hAnsi="標楷體" w:cs="標楷體"/>
          <w:kern w:val="0"/>
          <w:szCs w:val="28"/>
        </w:rPr>
      </w:pPr>
      <w:r>
        <w:rPr>
          <w:rFonts w:hAnsi="標楷體"/>
        </w:rPr>
        <w:br w:type="page"/>
      </w:r>
    </w:p>
    <w:p w14:paraId="46E6D49D"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8319</w:t>
      </w:r>
      <w:r w:rsidRPr="00C74B9E">
        <w:rPr>
          <w:rFonts w:ascii="標楷體" w:hAnsi="標楷體" w:hint="eastAsia"/>
        </w:rPr>
        <w:t>回報協商剩餘債權金額資料</w:t>
      </w:r>
    </w:p>
    <w:p w14:paraId="207757FD"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2CAB511A"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D774D4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4DCFB8F" w14:textId="77777777" w:rsidR="00E24265" w:rsidRPr="00615D4B" w:rsidRDefault="00E24265" w:rsidP="005F76AD">
            <w:pPr>
              <w:rPr>
                <w:rFonts w:ascii="標楷體" w:eastAsia="標楷體" w:hAnsi="標楷體"/>
              </w:rPr>
            </w:pPr>
            <w:r w:rsidRPr="00C74B9E">
              <w:rPr>
                <w:rFonts w:ascii="標楷體" w:eastAsia="標楷體" w:hAnsi="標楷體" w:hint="eastAsia"/>
              </w:rPr>
              <w:t>回報協商剩餘債權金額資料</w:t>
            </w:r>
          </w:p>
        </w:tc>
      </w:tr>
      <w:tr w:rsidR="00E24265" w:rsidRPr="00615D4B" w14:paraId="0FE0C78F"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353161B"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83E478" w14:textId="77777777" w:rsidR="00E24265" w:rsidRPr="00615D4B" w:rsidRDefault="00E24265" w:rsidP="005F76AD">
            <w:pPr>
              <w:rPr>
                <w:rFonts w:ascii="標楷體" w:eastAsia="標楷體" w:hAnsi="標楷體"/>
              </w:rPr>
            </w:pPr>
          </w:p>
        </w:tc>
      </w:tr>
      <w:tr w:rsidR="00E24265" w:rsidRPr="00615D4B" w14:paraId="32423448"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3D546502"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B3D012" w14:textId="77777777" w:rsidR="00E24265" w:rsidRPr="00615D4B" w:rsidRDefault="00E24265" w:rsidP="005F76AD">
            <w:pPr>
              <w:rPr>
                <w:rFonts w:ascii="標楷體" w:eastAsia="標楷體" w:hAnsi="標楷體"/>
              </w:rPr>
            </w:pPr>
          </w:p>
        </w:tc>
      </w:tr>
      <w:tr w:rsidR="00E24265" w:rsidRPr="00615D4B" w14:paraId="03AE822E"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30DC7DA8"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5CD6529" w14:textId="77777777" w:rsidR="00E24265" w:rsidRPr="00615D4B" w:rsidRDefault="00E24265" w:rsidP="005F76AD">
            <w:pPr>
              <w:rPr>
                <w:rFonts w:ascii="標楷體" w:eastAsia="標楷體" w:hAnsi="標楷體"/>
              </w:rPr>
            </w:pPr>
          </w:p>
        </w:tc>
      </w:tr>
      <w:tr w:rsidR="00E24265" w:rsidRPr="00615D4B" w14:paraId="34970EFE"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58C4DF99"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C2D5F7" w14:textId="77777777" w:rsidR="00E24265" w:rsidRPr="00615D4B" w:rsidRDefault="00E24265" w:rsidP="005F76AD">
            <w:pPr>
              <w:rPr>
                <w:rFonts w:ascii="標楷體" w:eastAsia="標楷體" w:hAnsi="標楷體"/>
              </w:rPr>
            </w:pPr>
          </w:p>
        </w:tc>
      </w:tr>
      <w:tr w:rsidR="00E24265" w:rsidRPr="00615D4B" w14:paraId="420E93B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226EAD6"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A0BCEEF" w14:textId="77777777" w:rsidR="00E24265" w:rsidRPr="00615D4B" w:rsidRDefault="00E24265" w:rsidP="005F76AD">
            <w:pPr>
              <w:rPr>
                <w:rFonts w:ascii="標楷體" w:eastAsia="標楷體" w:hAnsi="標楷體"/>
              </w:rPr>
            </w:pPr>
          </w:p>
        </w:tc>
      </w:tr>
      <w:tr w:rsidR="00E24265" w:rsidRPr="00615D4B" w14:paraId="3ED0226C"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444EA95"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2E82495" w14:textId="77777777" w:rsidR="00E24265" w:rsidRPr="00615D4B" w:rsidRDefault="00E24265" w:rsidP="005F76AD">
            <w:pPr>
              <w:rPr>
                <w:rFonts w:ascii="標楷體" w:eastAsia="標楷體" w:hAnsi="標楷體"/>
              </w:rPr>
            </w:pPr>
          </w:p>
        </w:tc>
      </w:tr>
      <w:tr w:rsidR="00E24265" w:rsidRPr="00615D4B" w14:paraId="56B0601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1C56F36"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484CA0" w14:textId="77777777" w:rsidR="00E24265" w:rsidRPr="00615D4B" w:rsidRDefault="00E24265" w:rsidP="005F76AD">
            <w:pPr>
              <w:rPr>
                <w:rFonts w:ascii="標楷體" w:eastAsia="標楷體" w:hAnsi="標楷體"/>
              </w:rPr>
            </w:pPr>
          </w:p>
        </w:tc>
      </w:tr>
    </w:tbl>
    <w:p w14:paraId="4762C3D2" w14:textId="77777777" w:rsidR="00E24265" w:rsidRDefault="00E24265" w:rsidP="00E24265"/>
    <w:p w14:paraId="32FF1FFD" w14:textId="77777777" w:rsidR="00E24265" w:rsidRPr="00615D4B" w:rsidRDefault="00E24265">
      <w:pPr>
        <w:pStyle w:val="a"/>
      </w:pPr>
      <w:r w:rsidRPr="00615D4B">
        <w:t>UI</w:t>
      </w:r>
      <w:r w:rsidRPr="00615D4B">
        <w:t>畫面</w:t>
      </w:r>
    </w:p>
    <w:p w14:paraId="007AF871" w14:textId="77777777" w:rsidR="00E24265" w:rsidRDefault="00E24265" w:rsidP="00E24265">
      <w:pPr>
        <w:pStyle w:val="42"/>
        <w:spacing w:after="72"/>
        <w:ind w:left="1133"/>
        <w:rPr>
          <w:rFonts w:hAnsi="標楷體"/>
        </w:rPr>
      </w:pPr>
      <w:r w:rsidRPr="00743962">
        <w:rPr>
          <w:rFonts w:hAnsi="標楷體" w:hint="eastAsia"/>
        </w:rPr>
        <w:t>輸入畫面：</w:t>
      </w:r>
    </w:p>
    <w:p w14:paraId="0899BE20" w14:textId="77777777" w:rsidR="00E24265" w:rsidRPr="00210A65" w:rsidRDefault="00E24265" w:rsidP="00E24265">
      <w:pPr>
        <w:pStyle w:val="42"/>
        <w:spacing w:after="72"/>
        <w:ind w:leftChars="0" w:left="0"/>
        <w:rPr>
          <w:rFonts w:hAnsi="標楷體"/>
        </w:rPr>
      </w:pPr>
      <w:r w:rsidRPr="00653CAF">
        <w:rPr>
          <w:rFonts w:hAnsi="標楷體"/>
          <w:noProof/>
        </w:rPr>
        <w:drawing>
          <wp:inline distT="0" distB="0" distL="0" distR="0" wp14:anchorId="469B5BAB" wp14:editId="51188C42">
            <wp:extent cx="6590729" cy="28498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590729" cy="2849880"/>
                    </a:xfrm>
                    <a:prstGeom prst="rect">
                      <a:avLst/>
                    </a:prstGeom>
                  </pic:spPr>
                </pic:pic>
              </a:graphicData>
            </a:graphic>
          </wp:inline>
        </w:drawing>
      </w:r>
    </w:p>
    <w:p w14:paraId="0D1F9883" w14:textId="77777777" w:rsidR="00E24265" w:rsidRDefault="00E24265" w:rsidP="00E24265">
      <w:pPr>
        <w:pStyle w:val="1text"/>
        <w:rPr>
          <w:rFonts w:ascii="Times New Roman" w:hAnsi="Times New Roman"/>
        </w:rPr>
      </w:pPr>
    </w:p>
    <w:p w14:paraId="102A9220"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500E2E0" w14:textId="77777777" w:rsidTr="005F76AD">
        <w:trPr>
          <w:trHeight w:val="388"/>
          <w:jc w:val="center"/>
        </w:trPr>
        <w:tc>
          <w:tcPr>
            <w:tcW w:w="219" w:type="pct"/>
            <w:vMerge w:val="restart"/>
          </w:tcPr>
          <w:p w14:paraId="4C349E1E"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19A2C7D8"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4D96AA9"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73DD89EB"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0F50956" w14:textId="77777777" w:rsidTr="005F76AD">
        <w:trPr>
          <w:trHeight w:val="244"/>
          <w:jc w:val="center"/>
        </w:trPr>
        <w:tc>
          <w:tcPr>
            <w:tcW w:w="219" w:type="pct"/>
            <w:vMerge/>
          </w:tcPr>
          <w:p w14:paraId="5E0C716E" w14:textId="77777777" w:rsidR="00E24265" w:rsidRPr="00615D4B" w:rsidRDefault="00E24265" w:rsidP="005F76AD">
            <w:pPr>
              <w:rPr>
                <w:rFonts w:ascii="標楷體" w:eastAsia="標楷體" w:hAnsi="標楷體"/>
              </w:rPr>
            </w:pPr>
          </w:p>
        </w:tc>
        <w:tc>
          <w:tcPr>
            <w:tcW w:w="756" w:type="pct"/>
            <w:vMerge/>
          </w:tcPr>
          <w:p w14:paraId="1E6882CC" w14:textId="77777777" w:rsidR="00E24265" w:rsidRPr="00615D4B" w:rsidRDefault="00E24265" w:rsidP="005F76AD">
            <w:pPr>
              <w:rPr>
                <w:rFonts w:ascii="標楷體" w:eastAsia="標楷體" w:hAnsi="標楷體"/>
              </w:rPr>
            </w:pPr>
          </w:p>
        </w:tc>
        <w:tc>
          <w:tcPr>
            <w:tcW w:w="624" w:type="pct"/>
          </w:tcPr>
          <w:p w14:paraId="2A6E8CED"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6E211824"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06A81830"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9B4ADB2"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237871B6"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5EAF2A42" w14:textId="77777777" w:rsidR="00E24265" w:rsidRPr="00615D4B" w:rsidRDefault="00E24265" w:rsidP="005F76AD">
            <w:pPr>
              <w:rPr>
                <w:rFonts w:ascii="標楷體" w:eastAsia="標楷體" w:hAnsi="標楷體"/>
              </w:rPr>
            </w:pPr>
          </w:p>
        </w:tc>
      </w:tr>
      <w:tr w:rsidR="00E24265" w:rsidRPr="00615D4B" w14:paraId="6D2F6BC6" w14:textId="77777777" w:rsidTr="005F76AD">
        <w:trPr>
          <w:trHeight w:val="291"/>
          <w:jc w:val="center"/>
        </w:trPr>
        <w:tc>
          <w:tcPr>
            <w:tcW w:w="219" w:type="pct"/>
          </w:tcPr>
          <w:p w14:paraId="5373D62C"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1DEC3D17" w14:textId="77777777" w:rsidR="00E24265" w:rsidRPr="00615D4B" w:rsidRDefault="00E24265" w:rsidP="005F76AD">
            <w:pPr>
              <w:rPr>
                <w:rFonts w:ascii="標楷體" w:eastAsia="標楷體" w:hAnsi="標楷體"/>
              </w:rPr>
            </w:pPr>
            <w:r w:rsidRPr="00D7238B">
              <w:rPr>
                <w:rFonts w:ascii="標楷體" w:eastAsia="標楷體" w:hAnsi="標楷體" w:hint="eastAsia"/>
              </w:rPr>
              <w:t>交易代碼</w:t>
            </w:r>
          </w:p>
        </w:tc>
        <w:tc>
          <w:tcPr>
            <w:tcW w:w="624" w:type="pct"/>
          </w:tcPr>
          <w:p w14:paraId="0AF057E7" w14:textId="77777777" w:rsidR="00E24265" w:rsidRPr="00615D4B" w:rsidRDefault="00E24265" w:rsidP="005F76AD">
            <w:pPr>
              <w:rPr>
                <w:rFonts w:ascii="標楷體" w:eastAsia="標楷體" w:hAnsi="標楷體"/>
              </w:rPr>
            </w:pPr>
          </w:p>
        </w:tc>
        <w:tc>
          <w:tcPr>
            <w:tcW w:w="624" w:type="pct"/>
          </w:tcPr>
          <w:p w14:paraId="4168E367" w14:textId="77777777" w:rsidR="00E24265" w:rsidRPr="00615D4B" w:rsidRDefault="00E24265" w:rsidP="005F76AD">
            <w:pPr>
              <w:rPr>
                <w:rFonts w:ascii="標楷體" w:eastAsia="標楷體" w:hAnsi="標楷體"/>
              </w:rPr>
            </w:pPr>
          </w:p>
        </w:tc>
        <w:tc>
          <w:tcPr>
            <w:tcW w:w="537" w:type="pct"/>
          </w:tcPr>
          <w:p w14:paraId="6FE8BFE1"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F16164B" w14:textId="77777777" w:rsidR="00E24265" w:rsidRPr="00615D4B" w:rsidRDefault="00E24265" w:rsidP="005F76AD">
            <w:pPr>
              <w:rPr>
                <w:rFonts w:ascii="標楷體" w:eastAsia="標楷體" w:hAnsi="標楷體"/>
              </w:rPr>
            </w:pPr>
          </w:p>
        </w:tc>
        <w:tc>
          <w:tcPr>
            <w:tcW w:w="299" w:type="pct"/>
          </w:tcPr>
          <w:p w14:paraId="1D622951" w14:textId="77777777" w:rsidR="00E24265" w:rsidRPr="00615D4B" w:rsidRDefault="00E24265" w:rsidP="005F76AD">
            <w:pPr>
              <w:rPr>
                <w:rFonts w:ascii="標楷體" w:eastAsia="標楷體" w:hAnsi="標楷體"/>
              </w:rPr>
            </w:pPr>
          </w:p>
        </w:tc>
        <w:tc>
          <w:tcPr>
            <w:tcW w:w="1643" w:type="pct"/>
          </w:tcPr>
          <w:p w14:paraId="59D7DBBF" w14:textId="77777777" w:rsidR="00E24265" w:rsidRDefault="00E24265" w:rsidP="005F76AD">
            <w:pPr>
              <w:rPr>
                <w:rFonts w:ascii="標楷體" w:eastAsia="標楷體" w:hAnsi="標楷體"/>
              </w:rPr>
            </w:pPr>
            <w:r w:rsidRPr="007C3A4D">
              <w:rPr>
                <w:rFonts w:ascii="標楷體" w:eastAsia="標楷體" w:hAnsi="標楷體" w:hint="eastAsia"/>
              </w:rPr>
              <w:t>1:新增</w:t>
            </w:r>
          </w:p>
          <w:p w14:paraId="491607A0" w14:textId="77777777" w:rsidR="00E24265" w:rsidRPr="00615D4B" w:rsidRDefault="00E24265" w:rsidP="005F76AD">
            <w:pPr>
              <w:rPr>
                <w:rFonts w:ascii="標楷體" w:eastAsia="標楷體" w:hAnsi="標楷體"/>
              </w:rPr>
            </w:pPr>
            <w:r w:rsidRPr="007C3A4D">
              <w:rPr>
                <w:rFonts w:ascii="標楷體" w:eastAsia="標楷體" w:hAnsi="標楷體" w:hint="eastAsia"/>
              </w:rPr>
              <w:t>2:異動</w:t>
            </w:r>
          </w:p>
        </w:tc>
      </w:tr>
      <w:tr w:rsidR="00E24265" w:rsidRPr="00615D4B" w14:paraId="2A609D80" w14:textId="77777777" w:rsidTr="005F76AD">
        <w:trPr>
          <w:trHeight w:val="291"/>
          <w:jc w:val="center"/>
        </w:trPr>
        <w:tc>
          <w:tcPr>
            <w:tcW w:w="219" w:type="pct"/>
          </w:tcPr>
          <w:p w14:paraId="4F468549"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5F74332F" w14:textId="77777777" w:rsidR="00E24265" w:rsidRPr="00615D4B" w:rsidRDefault="00E24265" w:rsidP="005F76AD">
            <w:pPr>
              <w:rPr>
                <w:rFonts w:ascii="標楷體" w:eastAsia="標楷體" w:hAnsi="標楷體"/>
              </w:rPr>
            </w:pPr>
            <w:r w:rsidRPr="00D7238B">
              <w:rPr>
                <w:rFonts w:ascii="標楷體" w:eastAsia="標楷體" w:hAnsi="標楷體" w:hint="eastAsia"/>
              </w:rPr>
              <w:t>債務人IDN</w:t>
            </w:r>
          </w:p>
        </w:tc>
        <w:tc>
          <w:tcPr>
            <w:tcW w:w="624" w:type="pct"/>
          </w:tcPr>
          <w:p w14:paraId="07DC80F9" w14:textId="77777777" w:rsidR="00E24265" w:rsidRPr="00615D4B" w:rsidRDefault="00E24265" w:rsidP="005F76AD">
            <w:pPr>
              <w:rPr>
                <w:rFonts w:ascii="標楷體" w:eastAsia="標楷體" w:hAnsi="標楷體"/>
              </w:rPr>
            </w:pPr>
          </w:p>
        </w:tc>
        <w:tc>
          <w:tcPr>
            <w:tcW w:w="624" w:type="pct"/>
          </w:tcPr>
          <w:p w14:paraId="314C7D57" w14:textId="77777777" w:rsidR="00E24265" w:rsidRPr="00615D4B" w:rsidRDefault="00E24265" w:rsidP="005F76AD">
            <w:pPr>
              <w:rPr>
                <w:rFonts w:ascii="標楷體" w:eastAsia="標楷體" w:hAnsi="標楷體"/>
              </w:rPr>
            </w:pPr>
          </w:p>
        </w:tc>
        <w:tc>
          <w:tcPr>
            <w:tcW w:w="537" w:type="pct"/>
          </w:tcPr>
          <w:p w14:paraId="5E7144E0" w14:textId="77777777" w:rsidR="00E24265" w:rsidRPr="00615D4B" w:rsidRDefault="00E24265" w:rsidP="005F76AD">
            <w:pPr>
              <w:rPr>
                <w:rFonts w:ascii="標楷體" w:eastAsia="標楷體" w:hAnsi="標楷體"/>
              </w:rPr>
            </w:pPr>
          </w:p>
        </w:tc>
        <w:tc>
          <w:tcPr>
            <w:tcW w:w="299" w:type="pct"/>
          </w:tcPr>
          <w:p w14:paraId="3A6C3026" w14:textId="77777777" w:rsidR="00E24265" w:rsidRPr="00615D4B" w:rsidRDefault="00E24265" w:rsidP="005F76AD">
            <w:pPr>
              <w:rPr>
                <w:rFonts w:ascii="標楷體" w:eastAsia="標楷體" w:hAnsi="標楷體"/>
              </w:rPr>
            </w:pPr>
          </w:p>
        </w:tc>
        <w:tc>
          <w:tcPr>
            <w:tcW w:w="299" w:type="pct"/>
          </w:tcPr>
          <w:p w14:paraId="637FF56C" w14:textId="77777777" w:rsidR="00E24265" w:rsidRPr="00615D4B" w:rsidRDefault="00E24265" w:rsidP="005F76AD">
            <w:pPr>
              <w:rPr>
                <w:rFonts w:ascii="標楷體" w:eastAsia="標楷體" w:hAnsi="標楷體"/>
              </w:rPr>
            </w:pPr>
          </w:p>
        </w:tc>
        <w:tc>
          <w:tcPr>
            <w:tcW w:w="1643" w:type="pct"/>
          </w:tcPr>
          <w:p w14:paraId="3EF72559" w14:textId="77777777" w:rsidR="00E24265" w:rsidRPr="00615D4B" w:rsidRDefault="00E24265" w:rsidP="005F76AD">
            <w:pPr>
              <w:rPr>
                <w:rFonts w:ascii="標楷體" w:eastAsia="標楷體" w:hAnsi="標楷體"/>
              </w:rPr>
            </w:pPr>
          </w:p>
        </w:tc>
      </w:tr>
      <w:tr w:rsidR="00E24265" w:rsidRPr="00615D4B" w14:paraId="2767D1CB" w14:textId="77777777" w:rsidTr="005F76AD">
        <w:trPr>
          <w:trHeight w:val="291"/>
          <w:jc w:val="center"/>
        </w:trPr>
        <w:tc>
          <w:tcPr>
            <w:tcW w:w="219" w:type="pct"/>
          </w:tcPr>
          <w:p w14:paraId="57870CFE"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730A4FC7" w14:textId="77777777" w:rsidR="00E24265" w:rsidRPr="00615D4B" w:rsidRDefault="00E24265" w:rsidP="005F76AD">
            <w:pPr>
              <w:rPr>
                <w:rFonts w:ascii="標楷體" w:eastAsia="標楷體" w:hAnsi="標楷體"/>
              </w:rPr>
            </w:pPr>
            <w:r w:rsidRPr="00D7238B">
              <w:rPr>
                <w:rFonts w:ascii="標楷體" w:eastAsia="標楷體" w:hAnsi="標楷體" w:hint="eastAsia"/>
              </w:rPr>
              <w:t>報送單位代號</w:t>
            </w:r>
          </w:p>
        </w:tc>
        <w:tc>
          <w:tcPr>
            <w:tcW w:w="624" w:type="pct"/>
          </w:tcPr>
          <w:p w14:paraId="6DA36786" w14:textId="77777777" w:rsidR="00E24265" w:rsidRPr="00615D4B" w:rsidRDefault="00E24265" w:rsidP="005F76AD">
            <w:pPr>
              <w:rPr>
                <w:rFonts w:ascii="標楷體" w:eastAsia="標楷體" w:hAnsi="標楷體"/>
              </w:rPr>
            </w:pPr>
          </w:p>
        </w:tc>
        <w:tc>
          <w:tcPr>
            <w:tcW w:w="624" w:type="pct"/>
          </w:tcPr>
          <w:p w14:paraId="30C75E9D" w14:textId="77777777" w:rsidR="00E24265" w:rsidRPr="00615D4B" w:rsidRDefault="00E24265" w:rsidP="005F76AD">
            <w:pPr>
              <w:rPr>
                <w:rFonts w:ascii="標楷體" w:eastAsia="標楷體" w:hAnsi="標楷體"/>
              </w:rPr>
            </w:pPr>
          </w:p>
        </w:tc>
        <w:tc>
          <w:tcPr>
            <w:tcW w:w="537" w:type="pct"/>
          </w:tcPr>
          <w:p w14:paraId="6B858C44" w14:textId="77777777" w:rsidR="00E24265" w:rsidRPr="00615D4B" w:rsidRDefault="00E24265" w:rsidP="005F76AD">
            <w:pPr>
              <w:rPr>
                <w:rFonts w:ascii="標楷體" w:eastAsia="標楷體" w:hAnsi="標楷體"/>
              </w:rPr>
            </w:pPr>
          </w:p>
        </w:tc>
        <w:tc>
          <w:tcPr>
            <w:tcW w:w="299" w:type="pct"/>
          </w:tcPr>
          <w:p w14:paraId="7D6307BB" w14:textId="77777777" w:rsidR="00E24265" w:rsidRPr="00615D4B" w:rsidRDefault="00E24265" w:rsidP="005F76AD">
            <w:pPr>
              <w:rPr>
                <w:rFonts w:ascii="標楷體" w:eastAsia="標楷體" w:hAnsi="標楷體"/>
              </w:rPr>
            </w:pPr>
          </w:p>
        </w:tc>
        <w:tc>
          <w:tcPr>
            <w:tcW w:w="299" w:type="pct"/>
          </w:tcPr>
          <w:p w14:paraId="5B2C9B06" w14:textId="77777777" w:rsidR="00E24265" w:rsidRPr="00615D4B" w:rsidRDefault="00E24265" w:rsidP="005F76AD">
            <w:pPr>
              <w:rPr>
                <w:rFonts w:ascii="標楷體" w:eastAsia="標楷體" w:hAnsi="標楷體"/>
              </w:rPr>
            </w:pPr>
          </w:p>
        </w:tc>
        <w:tc>
          <w:tcPr>
            <w:tcW w:w="1643" w:type="pct"/>
          </w:tcPr>
          <w:p w14:paraId="59442C64" w14:textId="77777777" w:rsidR="00E24265" w:rsidRPr="00615D4B" w:rsidRDefault="00E24265" w:rsidP="005F76AD">
            <w:pPr>
              <w:rPr>
                <w:rFonts w:ascii="標楷體" w:eastAsia="標楷體" w:hAnsi="標楷體"/>
              </w:rPr>
            </w:pPr>
          </w:p>
        </w:tc>
      </w:tr>
      <w:tr w:rsidR="00E24265" w:rsidRPr="00615D4B" w14:paraId="186A5D2B" w14:textId="77777777" w:rsidTr="005F76AD">
        <w:trPr>
          <w:trHeight w:val="291"/>
          <w:jc w:val="center"/>
        </w:trPr>
        <w:tc>
          <w:tcPr>
            <w:tcW w:w="219" w:type="pct"/>
          </w:tcPr>
          <w:p w14:paraId="54E82DF0"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6A373E2E" w14:textId="77777777" w:rsidR="00E24265" w:rsidRPr="00615D4B" w:rsidRDefault="00E24265" w:rsidP="005F76AD">
            <w:pPr>
              <w:rPr>
                <w:rFonts w:ascii="標楷體" w:eastAsia="標楷體" w:hAnsi="標楷體"/>
              </w:rPr>
            </w:pPr>
            <w:r w:rsidRPr="00D7238B">
              <w:rPr>
                <w:rFonts w:ascii="標楷體" w:eastAsia="標楷體" w:hAnsi="標楷體" w:hint="eastAsia"/>
              </w:rPr>
              <w:t>原前置協商申請日</w:t>
            </w:r>
          </w:p>
        </w:tc>
        <w:tc>
          <w:tcPr>
            <w:tcW w:w="624" w:type="pct"/>
          </w:tcPr>
          <w:p w14:paraId="64595D6D" w14:textId="77777777" w:rsidR="00E24265" w:rsidRPr="00615D4B" w:rsidRDefault="00E24265" w:rsidP="005F76AD">
            <w:pPr>
              <w:rPr>
                <w:rFonts w:ascii="標楷體" w:eastAsia="標楷體" w:hAnsi="標楷體"/>
              </w:rPr>
            </w:pPr>
          </w:p>
        </w:tc>
        <w:tc>
          <w:tcPr>
            <w:tcW w:w="624" w:type="pct"/>
          </w:tcPr>
          <w:p w14:paraId="5361FBF5" w14:textId="77777777" w:rsidR="00E24265" w:rsidRPr="00615D4B" w:rsidRDefault="00E24265" w:rsidP="005F76AD">
            <w:pPr>
              <w:rPr>
                <w:rFonts w:ascii="標楷體" w:eastAsia="標楷體" w:hAnsi="標楷體"/>
              </w:rPr>
            </w:pPr>
          </w:p>
        </w:tc>
        <w:tc>
          <w:tcPr>
            <w:tcW w:w="537" w:type="pct"/>
          </w:tcPr>
          <w:p w14:paraId="710BCC47" w14:textId="77777777" w:rsidR="00E24265" w:rsidRPr="00615D4B" w:rsidRDefault="00E24265" w:rsidP="005F76AD">
            <w:pPr>
              <w:rPr>
                <w:rFonts w:ascii="標楷體" w:eastAsia="標楷體" w:hAnsi="標楷體"/>
              </w:rPr>
            </w:pPr>
          </w:p>
        </w:tc>
        <w:tc>
          <w:tcPr>
            <w:tcW w:w="299" w:type="pct"/>
          </w:tcPr>
          <w:p w14:paraId="6CA8BDAC" w14:textId="77777777" w:rsidR="00E24265" w:rsidRPr="00615D4B" w:rsidRDefault="00E24265" w:rsidP="005F76AD">
            <w:pPr>
              <w:rPr>
                <w:rFonts w:ascii="標楷體" w:eastAsia="標楷體" w:hAnsi="標楷體"/>
              </w:rPr>
            </w:pPr>
          </w:p>
        </w:tc>
        <w:tc>
          <w:tcPr>
            <w:tcW w:w="299" w:type="pct"/>
          </w:tcPr>
          <w:p w14:paraId="20814F52" w14:textId="77777777" w:rsidR="00E24265" w:rsidRPr="00615D4B" w:rsidRDefault="00E24265" w:rsidP="005F76AD">
            <w:pPr>
              <w:rPr>
                <w:rFonts w:ascii="標楷體" w:eastAsia="標楷體" w:hAnsi="標楷體"/>
              </w:rPr>
            </w:pPr>
          </w:p>
        </w:tc>
        <w:tc>
          <w:tcPr>
            <w:tcW w:w="1643" w:type="pct"/>
          </w:tcPr>
          <w:p w14:paraId="1BCCBC8E" w14:textId="77777777" w:rsidR="00E24265" w:rsidRPr="00615D4B" w:rsidRDefault="00E24265" w:rsidP="005F76AD">
            <w:pPr>
              <w:rPr>
                <w:rFonts w:ascii="標楷體" w:eastAsia="標楷體" w:hAnsi="標楷體"/>
              </w:rPr>
            </w:pPr>
          </w:p>
        </w:tc>
      </w:tr>
      <w:tr w:rsidR="00E24265" w:rsidRPr="00615D4B" w14:paraId="7D6ED678" w14:textId="77777777" w:rsidTr="005F76AD">
        <w:trPr>
          <w:trHeight w:val="291"/>
          <w:jc w:val="center"/>
        </w:trPr>
        <w:tc>
          <w:tcPr>
            <w:tcW w:w="219" w:type="pct"/>
          </w:tcPr>
          <w:p w14:paraId="4384FC55"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5FD12E2E" w14:textId="77777777" w:rsidR="00E24265" w:rsidRPr="00615D4B" w:rsidRDefault="00E24265" w:rsidP="005F76AD">
            <w:pPr>
              <w:rPr>
                <w:rFonts w:ascii="標楷體" w:eastAsia="標楷體" w:hAnsi="標楷體"/>
              </w:rPr>
            </w:pPr>
            <w:r w:rsidRPr="00D7238B">
              <w:rPr>
                <w:rFonts w:ascii="標楷體" w:eastAsia="標楷體" w:hAnsi="標楷體" w:hint="eastAsia"/>
              </w:rPr>
              <w:t>申請變更還款條件日</w:t>
            </w:r>
          </w:p>
        </w:tc>
        <w:tc>
          <w:tcPr>
            <w:tcW w:w="624" w:type="pct"/>
          </w:tcPr>
          <w:p w14:paraId="76E58ABA" w14:textId="77777777" w:rsidR="00E24265" w:rsidRPr="00615D4B" w:rsidRDefault="00E24265" w:rsidP="005F76AD">
            <w:pPr>
              <w:rPr>
                <w:rFonts w:ascii="標楷體" w:eastAsia="標楷體" w:hAnsi="標楷體"/>
              </w:rPr>
            </w:pPr>
          </w:p>
        </w:tc>
        <w:tc>
          <w:tcPr>
            <w:tcW w:w="624" w:type="pct"/>
          </w:tcPr>
          <w:p w14:paraId="5F07F09D" w14:textId="77777777" w:rsidR="00E24265" w:rsidRPr="00615D4B" w:rsidRDefault="00E24265" w:rsidP="005F76AD">
            <w:pPr>
              <w:rPr>
                <w:rFonts w:ascii="標楷體" w:eastAsia="標楷體" w:hAnsi="標楷體"/>
              </w:rPr>
            </w:pPr>
          </w:p>
        </w:tc>
        <w:tc>
          <w:tcPr>
            <w:tcW w:w="537" w:type="pct"/>
          </w:tcPr>
          <w:p w14:paraId="4EA6985E" w14:textId="77777777" w:rsidR="00E24265" w:rsidRPr="00615D4B" w:rsidRDefault="00E24265" w:rsidP="005F76AD">
            <w:pPr>
              <w:rPr>
                <w:rFonts w:ascii="標楷體" w:eastAsia="標楷體" w:hAnsi="標楷體"/>
              </w:rPr>
            </w:pPr>
          </w:p>
        </w:tc>
        <w:tc>
          <w:tcPr>
            <w:tcW w:w="299" w:type="pct"/>
          </w:tcPr>
          <w:p w14:paraId="6830261D" w14:textId="77777777" w:rsidR="00E24265" w:rsidRPr="00615D4B" w:rsidRDefault="00E24265" w:rsidP="005F76AD">
            <w:pPr>
              <w:rPr>
                <w:rFonts w:ascii="標楷體" w:eastAsia="標楷體" w:hAnsi="標楷體"/>
              </w:rPr>
            </w:pPr>
          </w:p>
        </w:tc>
        <w:tc>
          <w:tcPr>
            <w:tcW w:w="299" w:type="pct"/>
          </w:tcPr>
          <w:p w14:paraId="1A3309D1" w14:textId="77777777" w:rsidR="00E24265" w:rsidRPr="00615D4B" w:rsidRDefault="00E24265" w:rsidP="005F76AD">
            <w:pPr>
              <w:rPr>
                <w:rFonts w:ascii="標楷體" w:eastAsia="標楷體" w:hAnsi="標楷體"/>
              </w:rPr>
            </w:pPr>
          </w:p>
        </w:tc>
        <w:tc>
          <w:tcPr>
            <w:tcW w:w="1643" w:type="pct"/>
          </w:tcPr>
          <w:p w14:paraId="330C6441" w14:textId="77777777" w:rsidR="00E24265" w:rsidRPr="00615D4B" w:rsidRDefault="00E24265" w:rsidP="005F76AD">
            <w:pPr>
              <w:rPr>
                <w:rFonts w:ascii="標楷體" w:eastAsia="標楷體" w:hAnsi="標楷體"/>
              </w:rPr>
            </w:pPr>
          </w:p>
        </w:tc>
      </w:tr>
      <w:tr w:rsidR="00E24265" w:rsidRPr="00615D4B" w14:paraId="2FC7E10D" w14:textId="77777777" w:rsidTr="005F76AD">
        <w:trPr>
          <w:trHeight w:val="291"/>
          <w:jc w:val="center"/>
        </w:trPr>
        <w:tc>
          <w:tcPr>
            <w:tcW w:w="219" w:type="pct"/>
          </w:tcPr>
          <w:p w14:paraId="2026B707"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08483DB8" w14:textId="77777777" w:rsidR="00E24265" w:rsidRPr="00615D4B" w:rsidRDefault="00E24265" w:rsidP="005F76AD">
            <w:pPr>
              <w:rPr>
                <w:rFonts w:ascii="標楷體" w:eastAsia="標楷體" w:hAnsi="標楷體"/>
              </w:rPr>
            </w:pPr>
            <w:r w:rsidRPr="00D7238B">
              <w:rPr>
                <w:rFonts w:ascii="標楷體" w:eastAsia="標楷體" w:hAnsi="標楷體" w:hint="eastAsia"/>
              </w:rPr>
              <w:t>最大債權金融機構代號</w:t>
            </w:r>
          </w:p>
        </w:tc>
        <w:tc>
          <w:tcPr>
            <w:tcW w:w="624" w:type="pct"/>
          </w:tcPr>
          <w:p w14:paraId="56747BD5" w14:textId="77777777" w:rsidR="00E24265" w:rsidRPr="00615D4B" w:rsidRDefault="00E24265" w:rsidP="005F76AD">
            <w:pPr>
              <w:rPr>
                <w:rFonts w:ascii="標楷體" w:eastAsia="標楷體" w:hAnsi="標楷體"/>
              </w:rPr>
            </w:pPr>
          </w:p>
        </w:tc>
        <w:tc>
          <w:tcPr>
            <w:tcW w:w="624" w:type="pct"/>
          </w:tcPr>
          <w:p w14:paraId="4DBF78DD" w14:textId="77777777" w:rsidR="00E24265" w:rsidRPr="00615D4B" w:rsidRDefault="00E24265" w:rsidP="005F76AD">
            <w:pPr>
              <w:rPr>
                <w:rFonts w:ascii="標楷體" w:eastAsia="標楷體" w:hAnsi="標楷體"/>
              </w:rPr>
            </w:pPr>
          </w:p>
        </w:tc>
        <w:tc>
          <w:tcPr>
            <w:tcW w:w="537" w:type="pct"/>
          </w:tcPr>
          <w:p w14:paraId="458C91FF" w14:textId="77777777" w:rsidR="00E24265" w:rsidRPr="00615D4B" w:rsidRDefault="00E24265" w:rsidP="005F76AD">
            <w:pPr>
              <w:rPr>
                <w:rFonts w:ascii="標楷體" w:eastAsia="標楷體" w:hAnsi="標楷體"/>
              </w:rPr>
            </w:pPr>
          </w:p>
        </w:tc>
        <w:tc>
          <w:tcPr>
            <w:tcW w:w="299" w:type="pct"/>
          </w:tcPr>
          <w:p w14:paraId="3CC9CA10" w14:textId="77777777" w:rsidR="00E24265" w:rsidRPr="00615D4B" w:rsidRDefault="00E24265" w:rsidP="005F76AD">
            <w:pPr>
              <w:rPr>
                <w:rFonts w:ascii="標楷體" w:eastAsia="標楷體" w:hAnsi="標楷體"/>
              </w:rPr>
            </w:pPr>
          </w:p>
        </w:tc>
        <w:tc>
          <w:tcPr>
            <w:tcW w:w="299" w:type="pct"/>
          </w:tcPr>
          <w:p w14:paraId="2459AD44" w14:textId="77777777" w:rsidR="00E24265" w:rsidRPr="00615D4B" w:rsidRDefault="00E24265" w:rsidP="005F76AD">
            <w:pPr>
              <w:rPr>
                <w:rFonts w:ascii="標楷體" w:eastAsia="標楷體" w:hAnsi="標楷體"/>
              </w:rPr>
            </w:pPr>
          </w:p>
        </w:tc>
        <w:tc>
          <w:tcPr>
            <w:tcW w:w="1643" w:type="pct"/>
          </w:tcPr>
          <w:p w14:paraId="1F58E14C" w14:textId="77777777" w:rsidR="00E24265" w:rsidRPr="00615D4B" w:rsidRDefault="00E24265" w:rsidP="005F76AD">
            <w:pPr>
              <w:rPr>
                <w:rFonts w:ascii="標楷體" w:eastAsia="標楷體" w:hAnsi="標楷體"/>
              </w:rPr>
            </w:pPr>
          </w:p>
        </w:tc>
      </w:tr>
      <w:tr w:rsidR="00E24265" w:rsidRPr="00615D4B" w14:paraId="7B0B99F5" w14:textId="77777777" w:rsidTr="005F76AD">
        <w:trPr>
          <w:trHeight w:val="291"/>
          <w:jc w:val="center"/>
        </w:trPr>
        <w:tc>
          <w:tcPr>
            <w:tcW w:w="219" w:type="pct"/>
          </w:tcPr>
          <w:p w14:paraId="22116B4B"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114DDF3C" w14:textId="77777777" w:rsidR="00E24265" w:rsidRPr="00615D4B" w:rsidRDefault="00E24265" w:rsidP="005F76AD">
            <w:pPr>
              <w:rPr>
                <w:rFonts w:ascii="標楷體" w:eastAsia="標楷體" w:hAnsi="標楷體"/>
              </w:rPr>
            </w:pPr>
            <w:r w:rsidRPr="00D7238B">
              <w:rPr>
                <w:rFonts w:ascii="標楷體" w:eastAsia="標楷體" w:hAnsi="標楷體" w:hint="eastAsia"/>
              </w:rPr>
              <w:t>信用貸款協商剩餘債權餘額</w:t>
            </w:r>
          </w:p>
        </w:tc>
        <w:tc>
          <w:tcPr>
            <w:tcW w:w="624" w:type="pct"/>
          </w:tcPr>
          <w:p w14:paraId="7379C31B" w14:textId="77777777" w:rsidR="00E24265" w:rsidRPr="00615D4B" w:rsidRDefault="00E24265" w:rsidP="005F76AD">
            <w:pPr>
              <w:rPr>
                <w:rFonts w:ascii="標楷體" w:eastAsia="標楷體" w:hAnsi="標楷體"/>
              </w:rPr>
            </w:pPr>
          </w:p>
        </w:tc>
        <w:tc>
          <w:tcPr>
            <w:tcW w:w="624" w:type="pct"/>
          </w:tcPr>
          <w:p w14:paraId="213ED97F" w14:textId="77777777" w:rsidR="00E24265" w:rsidRPr="00615D4B" w:rsidRDefault="00E24265" w:rsidP="005F76AD">
            <w:pPr>
              <w:rPr>
                <w:rFonts w:ascii="標楷體" w:eastAsia="標楷體" w:hAnsi="標楷體"/>
              </w:rPr>
            </w:pPr>
          </w:p>
        </w:tc>
        <w:tc>
          <w:tcPr>
            <w:tcW w:w="537" w:type="pct"/>
          </w:tcPr>
          <w:p w14:paraId="032AAC31" w14:textId="77777777" w:rsidR="00E24265" w:rsidRPr="00615D4B" w:rsidRDefault="00E24265" w:rsidP="005F76AD">
            <w:pPr>
              <w:rPr>
                <w:rFonts w:ascii="標楷體" w:eastAsia="標楷體" w:hAnsi="標楷體"/>
              </w:rPr>
            </w:pPr>
          </w:p>
        </w:tc>
        <w:tc>
          <w:tcPr>
            <w:tcW w:w="299" w:type="pct"/>
          </w:tcPr>
          <w:p w14:paraId="171C791E" w14:textId="77777777" w:rsidR="00E24265" w:rsidRPr="00615D4B" w:rsidRDefault="00E24265" w:rsidP="005F76AD">
            <w:pPr>
              <w:rPr>
                <w:rFonts w:ascii="標楷體" w:eastAsia="標楷體" w:hAnsi="標楷體"/>
              </w:rPr>
            </w:pPr>
          </w:p>
        </w:tc>
        <w:tc>
          <w:tcPr>
            <w:tcW w:w="299" w:type="pct"/>
          </w:tcPr>
          <w:p w14:paraId="3A5F38E9" w14:textId="77777777" w:rsidR="00E24265" w:rsidRPr="00615D4B" w:rsidRDefault="00E24265" w:rsidP="005F76AD">
            <w:pPr>
              <w:rPr>
                <w:rFonts w:ascii="標楷體" w:eastAsia="標楷體" w:hAnsi="標楷體"/>
              </w:rPr>
            </w:pPr>
          </w:p>
        </w:tc>
        <w:tc>
          <w:tcPr>
            <w:tcW w:w="1643" w:type="pct"/>
          </w:tcPr>
          <w:p w14:paraId="72171849" w14:textId="77777777" w:rsidR="00E24265" w:rsidRPr="00615D4B" w:rsidRDefault="00E24265" w:rsidP="005F76AD">
            <w:pPr>
              <w:rPr>
                <w:rFonts w:ascii="標楷體" w:eastAsia="標楷體" w:hAnsi="標楷體"/>
              </w:rPr>
            </w:pPr>
          </w:p>
        </w:tc>
      </w:tr>
      <w:tr w:rsidR="00E24265" w:rsidRPr="00615D4B" w14:paraId="0E55ADE0" w14:textId="77777777" w:rsidTr="005F76AD">
        <w:trPr>
          <w:trHeight w:val="291"/>
          <w:jc w:val="center"/>
        </w:trPr>
        <w:tc>
          <w:tcPr>
            <w:tcW w:w="219" w:type="pct"/>
          </w:tcPr>
          <w:p w14:paraId="071E4C82"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3069DE7C" w14:textId="77777777" w:rsidR="00E24265" w:rsidRPr="00615D4B" w:rsidRDefault="00E24265" w:rsidP="005F76AD">
            <w:pPr>
              <w:rPr>
                <w:rFonts w:ascii="標楷體" w:eastAsia="標楷體" w:hAnsi="標楷體"/>
              </w:rPr>
            </w:pPr>
            <w:r w:rsidRPr="00D7238B">
              <w:rPr>
                <w:rFonts w:ascii="標楷體" w:eastAsia="標楷體" w:hAnsi="標楷體" w:hint="eastAsia"/>
              </w:rPr>
              <w:t>現金卡協商剩餘債權餘額</w:t>
            </w:r>
          </w:p>
        </w:tc>
        <w:tc>
          <w:tcPr>
            <w:tcW w:w="624" w:type="pct"/>
          </w:tcPr>
          <w:p w14:paraId="68890AEB" w14:textId="77777777" w:rsidR="00E24265" w:rsidRPr="00615D4B" w:rsidRDefault="00E24265" w:rsidP="005F76AD">
            <w:pPr>
              <w:rPr>
                <w:rFonts w:ascii="標楷體" w:eastAsia="標楷體" w:hAnsi="標楷體"/>
              </w:rPr>
            </w:pPr>
          </w:p>
        </w:tc>
        <w:tc>
          <w:tcPr>
            <w:tcW w:w="624" w:type="pct"/>
          </w:tcPr>
          <w:p w14:paraId="6C74CB56" w14:textId="77777777" w:rsidR="00E24265" w:rsidRPr="00615D4B" w:rsidRDefault="00E24265" w:rsidP="005F76AD">
            <w:pPr>
              <w:rPr>
                <w:rFonts w:ascii="標楷體" w:eastAsia="標楷體" w:hAnsi="標楷體"/>
              </w:rPr>
            </w:pPr>
          </w:p>
        </w:tc>
        <w:tc>
          <w:tcPr>
            <w:tcW w:w="537" w:type="pct"/>
          </w:tcPr>
          <w:p w14:paraId="57A986A5" w14:textId="77777777" w:rsidR="00E24265" w:rsidRPr="00615D4B" w:rsidRDefault="00E24265" w:rsidP="005F76AD">
            <w:pPr>
              <w:rPr>
                <w:rFonts w:ascii="標楷體" w:eastAsia="標楷體" w:hAnsi="標楷體"/>
              </w:rPr>
            </w:pPr>
          </w:p>
        </w:tc>
        <w:tc>
          <w:tcPr>
            <w:tcW w:w="299" w:type="pct"/>
          </w:tcPr>
          <w:p w14:paraId="1D9F5111" w14:textId="77777777" w:rsidR="00E24265" w:rsidRPr="00615D4B" w:rsidRDefault="00E24265" w:rsidP="005F76AD">
            <w:pPr>
              <w:rPr>
                <w:rFonts w:ascii="標楷體" w:eastAsia="標楷體" w:hAnsi="標楷體"/>
              </w:rPr>
            </w:pPr>
          </w:p>
        </w:tc>
        <w:tc>
          <w:tcPr>
            <w:tcW w:w="299" w:type="pct"/>
          </w:tcPr>
          <w:p w14:paraId="03F5CCF3" w14:textId="77777777" w:rsidR="00E24265" w:rsidRPr="00615D4B" w:rsidRDefault="00E24265" w:rsidP="005F76AD">
            <w:pPr>
              <w:rPr>
                <w:rFonts w:ascii="標楷體" w:eastAsia="標楷體" w:hAnsi="標楷體"/>
              </w:rPr>
            </w:pPr>
          </w:p>
        </w:tc>
        <w:tc>
          <w:tcPr>
            <w:tcW w:w="1643" w:type="pct"/>
          </w:tcPr>
          <w:p w14:paraId="07C43C9B" w14:textId="77777777" w:rsidR="00E24265" w:rsidRPr="00615D4B" w:rsidRDefault="00E24265" w:rsidP="005F76AD">
            <w:pPr>
              <w:rPr>
                <w:rFonts w:ascii="標楷體" w:eastAsia="標楷體" w:hAnsi="標楷體"/>
              </w:rPr>
            </w:pPr>
          </w:p>
        </w:tc>
      </w:tr>
      <w:tr w:rsidR="00E24265" w:rsidRPr="00615D4B" w14:paraId="18D5112E" w14:textId="77777777" w:rsidTr="005F76AD">
        <w:trPr>
          <w:trHeight w:val="291"/>
          <w:jc w:val="center"/>
        </w:trPr>
        <w:tc>
          <w:tcPr>
            <w:tcW w:w="219" w:type="pct"/>
          </w:tcPr>
          <w:p w14:paraId="07FC1A42"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6D880C13" w14:textId="77777777" w:rsidR="00E24265" w:rsidRPr="00615D4B" w:rsidRDefault="00E24265" w:rsidP="005F76AD">
            <w:pPr>
              <w:rPr>
                <w:rFonts w:ascii="標楷體" w:eastAsia="標楷體" w:hAnsi="標楷體"/>
              </w:rPr>
            </w:pPr>
            <w:r w:rsidRPr="00D7238B">
              <w:rPr>
                <w:rFonts w:ascii="標楷體" w:eastAsia="標楷體" w:hAnsi="標楷體" w:hint="eastAsia"/>
              </w:rPr>
              <w:t>信用卡協商剩餘債權餘額</w:t>
            </w:r>
          </w:p>
        </w:tc>
        <w:tc>
          <w:tcPr>
            <w:tcW w:w="624" w:type="pct"/>
          </w:tcPr>
          <w:p w14:paraId="1744144A" w14:textId="77777777" w:rsidR="00E24265" w:rsidRPr="00615D4B" w:rsidRDefault="00E24265" w:rsidP="005F76AD">
            <w:pPr>
              <w:rPr>
                <w:rFonts w:ascii="標楷體" w:eastAsia="標楷體" w:hAnsi="標楷體"/>
              </w:rPr>
            </w:pPr>
          </w:p>
        </w:tc>
        <w:tc>
          <w:tcPr>
            <w:tcW w:w="624" w:type="pct"/>
          </w:tcPr>
          <w:p w14:paraId="29CB1734" w14:textId="77777777" w:rsidR="00E24265" w:rsidRPr="00615D4B" w:rsidRDefault="00E24265" w:rsidP="005F76AD">
            <w:pPr>
              <w:rPr>
                <w:rFonts w:ascii="標楷體" w:eastAsia="標楷體" w:hAnsi="標楷體"/>
              </w:rPr>
            </w:pPr>
          </w:p>
        </w:tc>
        <w:tc>
          <w:tcPr>
            <w:tcW w:w="537" w:type="pct"/>
          </w:tcPr>
          <w:p w14:paraId="6F45E1D5" w14:textId="77777777" w:rsidR="00E24265" w:rsidRPr="00615D4B" w:rsidRDefault="00E24265" w:rsidP="005F76AD">
            <w:pPr>
              <w:rPr>
                <w:rFonts w:ascii="標楷體" w:eastAsia="標楷體" w:hAnsi="標楷體"/>
              </w:rPr>
            </w:pPr>
          </w:p>
        </w:tc>
        <w:tc>
          <w:tcPr>
            <w:tcW w:w="299" w:type="pct"/>
          </w:tcPr>
          <w:p w14:paraId="66F58E34" w14:textId="77777777" w:rsidR="00E24265" w:rsidRPr="00615D4B" w:rsidRDefault="00E24265" w:rsidP="005F76AD">
            <w:pPr>
              <w:rPr>
                <w:rFonts w:ascii="標楷體" w:eastAsia="標楷體" w:hAnsi="標楷體"/>
              </w:rPr>
            </w:pPr>
          </w:p>
        </w:tc>
        <w:tc>
          <w:tcPr>
            <w:tcW w:w="299" w:type="pct"/>
          </w:tcPr>
          <w:p w14:paraId="755D5B65" w14:textId="77777777" w:rsidR="00E24265" w:rsidRPr="00615D4B" w:rsidRDefault="00E24265" w:rsidP="005F76AD">
            <w:pPr>
              <w:rPr>
                <w:rFonts w:ascii="標楷體" w:eastAsia="標楷體" w:hAnsi="標楷體"/>
              </w:rPr>
            </w:pPr>
          </w:p>
        </w:tc>
        <w:tc>
          <w:tcPr>
            <w:tcW w:w="1643" w:type="pct"/>
          </w:tcPr>
          <w:p w14:paraId="19883139" w14:textId="77777777" w:rsidR="00E24265" w:rsidRPr="00615D4B" w:rsidRDefault="00E24265" w:rsidP="005F76AD">
            <w:pPr>
              <w:rPr>
                <w:rFonts w:ascii="標楷體" w:eastAsia="標楷體" w:hAnsi="標楷體"/>
              </w:rPr>
            </w:pPr>
          </w:p>
        </w:tc>
      </w:tr>
      <w:tr w:rsidR="00E24265" w:rsidRPr="00615D4B" w14:paraId="4506E26B" w14:textId="77777777" w:rsidTr="005F76AD">
        <w:trPr>
          <w:trHeight w:val="291"/>
          <w:jc w:val="center"/>
        </w:trPr>
        <w:tc>
          <w:tcPr>
            <w:tcW w:w="219" w:type="pct"/>
          </w:tcPr>
          <w:p w14:paraId="4100D166"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576E1F07" w14:textId="77777777" w:rsidR="00E24265" w:rsidRPr="00615D4B" w:rsidRDefault="00E24265" w:rsidP="005F76AD">
            <w:pPr>
              <w:rPr>
                <w:rFonts w:ascii="標楷體" w:eastAsia="標楷體" w:hAnsi="標楷體"/>
              </w:rPr>
            </w:pPr>
            <w:r w:rsidRPr="00D7238B">
              <w:rPr>
                <w:rFonts w:ascii="標楷體" w:eastAsia="標楷體" w:hAnsi="標楷體" w:hint="eastAsia"/>
              </w:rPr>
              <w:t>最大債權金融機構報送註記</w:t>
            </w:r>
          </w:p>
        </w:tc>
        <w:tc>
          <w:tcPr>
            <w:tcW w:w="624" w:type="pct"/>
          </w:tcPr>
          <w:p w14:paraId="36A93BBE" w14:textId="77777777" w:rsidR="00E24265" w:rsidRPr="00615D4B" w:rsidRDefault="00E24265" w:rsidP="005F76AD">
            <w:pPr>
              <w:rPr>
                <w:rFonts w:ascii="標楷體" w:eastAsia="標楷體" w:hAnsi="標楷體"/>
              </w:rPr>
            </w:pPr>
          </w:p>
        </w:tc>
        <w:tc>
          <w:tcPr>
            <w:tcW w:w="624" w:type="pct"/>
          </w:tcPr>
          <w:p w14:paraId="1565A697" w14:textId="77777777" w:rsidR="00E24265" w:rsidRPr="00615D4B" w:rsidRDefault="00E24265" w:rsidP="005F76AD">
            <w:pPr>
              <w:rPr>
                <w:rFonts w:ascii="標楷體" w:eastAsia="標楷體" w:hAnsi="標楷體"/>
              </w:rPr>
            </w:pPr>
          </w:p>
        </w:tc>
        <w:tc>
          <w:tcPr>
            <w:tcW w:w="537" w:type="pct"/>
          </w:tcPr>
          <w:p w14:paraId="77B4BC07" w14:textId="77777777" w:rsidR="00E24265" w:rsidRPr="00615D4B" w:rsidRDefault="00E24265" w:rsidP="005F76AD">
            <w:pPr>
              <w:rPr>
                <w:rFonts w:ascii="標楷體" w:eastAsia="標楷體" w:hAnsi="標楷體"/>
              </w:rPr>
            </w:pPr>
          </w:p>
        </w:tc>
        <w:tc>
          <w:tcPr>
            <w:tcW w:w="299" w:type="pct"/>
          </w:tcPr>
          <w:p w14:paraId="6B9E5C31" w14:textId="77777777" w:rsidR="00E24265" w:rsidRPr="00615D4B" w:rsidRDefault="00E24265" w:rsidP="005F76AD">
            <w:pPr>
              <w:rPr>
                <w:rFonts w:ascii="標楷體" w:eastAsia="標楷體" w:hAnsi="標楷體"/>
              </w:rPr>
            </w:pPr>
          </w:p>
        </w:tc>
        <w:tc>
          <w:tcPr>
            <w:tcW w:w="299" w:type="pct"/>
          </w:tcPr>
          <w:p w14:paraId="3543A32F" w14:textId="77777777" w:rsidR="00E24265" w:rsidRPr="00615D4B" w:rsidRDefault="00E24265" w:rsidP="005F76AD">
            <w:pPr>
              <w:rPr>
                <w:rFonts w:ascii="標楷體" w:eastAsia="標楷體" w:hAnsi="標楷體"/>
              </w:rPr>
            </w:pPr>
          </w:p>
        </w:tc>
        <w:tc>
          <w:tcPr>
            <w:tcW w:w="1643" w:type="pct"/>
          </w:tcPr>
          <w:p w14:paraId="7ED824C0"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7063C268" w14:textId="77777777" w:rsidTr="005F76AD">
        <w:trPr>
          <w:trHeight w:val="291"/>
          <w:jc w:val="center"/>
        </w:trPr>
        <w:tc>
          <w:tcPr>
            <w:tcW w:w="219" w:type="pct"/>
          </w:tcPr>
          <w:p w14:paraId="342908B3"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253F8F19" w14:textId="77777777" w:rsidR="00E24265" w:rsidRPr="00615D4B" w:rsidRDefault="00E24265" w:rsidP="005F76AD">
            <w:pPr>
              <w:rPr>
                <w:rFonts w:ascii="標楷體" w:eastAsia="標楷體" w:hAnsi="標楷體"/>
              </w:rPr>
            </w:pPr>
            <w:r w:rsidRPr="00D7238B">
              <w:rPr>
                <w:rFonts w:ascii="標楷體" w:eastAsia="標楷體" w:hAnsi="標楷體" w:hint="eastAsia"/>
              </w:rPr>
              <w:t>轉JCIC文字檔日期</w:t>
            </w:r>
          </w:p>
        </w:tc>
        <w:tc>
          <w:tcPr>
            <w:tcW w:w="624" w:type="pct"/>
          </w:tcPr>
          <w:p w14:paraId="12618448" w14:textId="77777777" w:rsidR="00E24265" w:rsidRPr="00615D4B" w:rsidRDefault="00E24265" w:rsidP="005F76AD">
            <w:pPr>
              <w:rPr>
                <w:rFonts w:ascii="標楷體" w:eastAsia="標楷體" w:hAnsi="標楷體"/>
              </w:rPr>
            </w:pPr>
          </w:p>
        </w:tc>
        <w:tc>
          <w:tcPr>
            <w:tcW w:w="624" w:type="pct"/>
          </w:tcPr>
          <w:p w14:paraId="421C7B99" w14:textId="77777777" w:rsidR="00E24265" w:rsidRPr="00615D4B" w:rsidRDefault="00E24265" w:rsidP="005F76AD">
            <w:pPr>
              <w:rPr>
                <w:rFonts w:ascii="標楷體" w:eastAsia="標楷體" w:hAnsi="標楷體"/>
              </w:rPr>
            </w:pPr>
          </w:p>
        </w:tc>
        <w:tc>
          <w:tcPr>
            <w:tcW w:w="537" w:type="pct"/>
          </w:tcPr>
          <w:p w14:paraId="59BE7452" w14:textId="77777777" w:rsidR="00E24265" w:rsidRPr="00615D4B" w:rsidRDefault="00E24265" w:rsidP="005F76AD">
            <w:pPr>
              <w:rPr>
                <w:rFonts w:ascii="標楷體" w:eastAsia="標楷體" w:hAnsi="標楷體"/>
              </w:rPr>
            </w:pPr>
          </w:p>
        </w:tc>
        <w:tc>
          <w:tcPr>
            <w:tcW w:w="299" w:type="pct"/>
          </w:tcPr>
          <w:p w14:paraId="7A816286" w14:textId="77777777" w:rsidR="00E24265" w:rsidRPr="00615D4B" w:rsidRDefault="00E24265" w:rsidP="005F76AD">
            <w:pPr>
              <w:rPr>
                <w:rFonts w:ascii="標楷體" w:eastAsia="標楷體" w:hAnsi="標楷體"/>
              </w:rPr>
            </w:pPr>
          </w:p>
        </w:tc>
        <w:tc>
          <w:tcPr>
            <w:tcW w:w="299" w:type="pct"/>
          </w:tcPr>
          <w:p w14:paraId="50ADAEBB" w14:textId="77777777" w:rsidR="00E24265" w:rsidRPr="00615D4B" w:rsidRDefault="00E24265" w:rsidP="005F76AD">
            <w:pPr>
              <w:rPr>
                <w:rFonts w:ascii="標楷體" w:eastAsia="標楷體" w:hAnsi="標楷體"/>
              </w:rPr>
            </w:pPr>
          </w:p>
        </w:tc>
        <w:tc>
          <w:tcPr>
            <w:tcW w:w="1643" w:type="pct"/>
          </w:tcPr>
          <w:p w14:paraId="3215261C" w14:textId="77777777" w:rsidR="00E24265" w:rsidRPr="00615D4B" w:rsidRDefault="00E24265" w:rsidP="005F76AD">
            <w:pPr>
              <w:rPr>
                <w:rFonts w:ascii="標楷體" w:eastAsia="標楷體" w:hAnsi="標楷體"/>
              </w:rPr>
            </w:pPr>
          </w:p>
        </w:tc>
      </w:tr>
      <w:tr w:rsidR="00E24265" w:rsidRPr="00615D4B" w14:paraId="0F4DBA51" w14:textId="77777777" w:rsidTr="005F76AD">
        <w:trPr>
          <w:trHeight w:val="291"/>
          <w:jc w:val="center"/>
        </w:trPr>
        <w:tc>
          <w:tcPr>
            <w:tcW w:w="219" w:type="pct"/>
          </w:tcPr>
          <w:p w14:paraId="3E25FF80"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52C7A4BF" w14:textId="77777777" w:rsidR="00E24265" w:rsidRPr="00615D4B" w:rsidRDefault="00E24265" w:rsidP="005F76AD">
            <w:pPr>
              <w:rPr>
                <w:rFonts w:ascii="標楷體" w:eastAsia="標楷體" w:hAnsi="標楷體"/>
              </w:rPr>
            </w:pPr>
            <w:r w:rsidRPr="00D7238B">
              <w:rPr>
                <w:rFonts w:ascii="標楷體" w:eastAsia="標楷體" w:hAnsi="標楷體" w:hint="eastAsia"/>
              </w:rPr>
              <w:t>是否有保證人</w:t>
            </w:r>
          </w:p>
        </w:tc>
        <w:tc>
          <w:tcPr>
            <w:tcW w:w="624" w:type="pct"/>
          </w:tcPr>
          <w:p w14:paraId="500805A8" w14:textId="77777777" w:rsidR="00E24265" w:rsidRPr="00615D4B" w:rsidRDefault="00E24265" w:rsidP="005F76AD">
            <w:pPr>
              <w:rPr>
                <w:rFonts w:ascii="標楷體" w:eastAsia="標楷體" w:hAnsi="標楷體"/>
              </w:rPr>
            </w:pPr>
          </w:p>
        </w:tc>
        <w:tc>
          <w:tcPr>
            <w:tcW w:w="624" w:type="pct"/>
          </w:tcPr>
          <w:p w14:paraId="5ECDE8CD" w14:textId="77777777" w:rsidR="00E24265" w:rsidRPr="00615D4B" w:rsidRDefault="00E24265" w:rsidP="005F76AD">
            <w:pPr>
              <w:rPr>
                <w:rFonts w:ascii="標楷體" w:eastAsia="標楷體" w:hAnsi="標楷體"/>
              </w:rPr>
            </w:pPr>
          </w:p>
        </w:tc>
        <w:tc>
          <w:tcPr>
            <w:tcW w:w="537" w:type="pct"/>
          </w:tcPr>
          <w:p w14:paraId="1C68FA75" w14:textId="77777777" w:rsidR="00E24265" w:rsidRPr="00615D4B" w:rsidRDefault="00E24265" w:rsidP="005F76AD">
            <w:pPr>
              <w:rPr>
                <w:rFonts w:ascii="標楷體" w:eastAsia="標楷體" w:hAnsi="標楷體"/>
              </w:rPr>
            </w:pPr>
          </w:p>
        </w:tc>
        <w:tc>
          <w:tcPr>
            <w:tcW w:w="299" w:type="pct"/>
          </w:tcPr>
          <w:p w14:paraId="025D2942" w14:textId="77777777" w:rsidR="00E24265" w:rsidRPr="00615D4B" w:rsidRDefault="00E24265" w:rsidP="005F76AD">
            <w:pPr>
              <w:rPr>
                <w:rFonts w:ascii="標楷體" w:eastAsia="標楷體" w:hAnsi="標楷體"/>
              </w:rPr>
            </w:pPr>
          </w:p>
        </w:tc>
        <w:tc>
          <w:tcPr>
            <w:tcW w:w="299" w:type="pct"/>
          </w:tcPr>
          <w:p w14:paraId="4B0478C8" w14:textId="77777777" w:rsidR="00E24265" w:rsidRPr="00615D4B" w:rsidRDefault="00E24265" w:rsidP="005F76AD">
            <w:pPr>
              <w:rPr>
                <w:rFonts w:ascii="標楷體" w:eastAsia="標楷體" w:hAnsi="標楷體"/>
              </w:rPr>
            </w:pPr>
          </w:p>
        </w:tc>
        <w:tc>
          <w:tcPr>
            <w:tcW w:w="1643" w:type="pct"/>
          </w:tcPr>
          <w:p w14:paraId="059A6628"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5F6B9185" w14:textId="77777777" w:rsidTr="005F76AD">
        <w:trPr>
          <w:trHeight w:val="291"/>
          <w:jc w:val="center"/>
        </w:trPr>
        <w:tc>
          <w:tcPr>
            <w:tcW w:w="219" w:type="pct"/>
          </w:tcPr>
          <w:p w14:paraId="33F1683A" w14:textId="77777777" w:rsidR="00E24265" w:rsidRPr="005E579A" w:rsidRDefault="00E24265" w:rsidP="005F76AD">
            <w:pPr>
              <w:pStyle w:val="af9"/>
              <w:numPr>
                <w:ilvl w:val="0"/>
                <w:numId w:val="48"/>
              </w:numPr>
              <w:ind w:leftChars="0"/>
              <w:rPr>
                <w:rFonts w:ascii="標楷體" w:eastAsia="標楷體" w:hAnsi="標楷體"/>
              </w:rPr>
            </w:pPr>
          </w:p>
        </w:tc>
        <w:tc>
          <w:tcPr>
            <w:tcW w:w="756" w:type="pct"/>
          </w:tcPr>
          <w:p w14:paraId="4F3858C1" w14:textId="77777777" w:rsidR="00E24265" w:rsidRPr="00615D4B" w:rsidRDefault="00E24265" w:rsidP="005F76AD">
            <w:pPr>
              <w:rPr>
                <w:rFonts w:ascii="標楷體" w:eastAsia="標楷體" w:hAnsi="標楷體"/>
              </w:rPr>
            </w:pPr>
            <w:r w:rsidRPr="00D7238B">
              <w:rPr>
                <w:rFonts w:ascii="標楷體" w:eastAsia="標楷體" w:hAnsi="標楷體" w:hint="eastAsia"/>
              </w:rPr>
              <w:t>是否同意債務人申請變更還款條件方案</w:t>
            </w:r>
          </w:p>
        </w:tc>
        <w:tc>
          <w:tcPr>
            <w:tcW w:w="624" w:type="pct"/>
          </w:tcPr>
          <w:p w14:paraId="3FB1BC3B" w14:textId="77777777" w:rsidR="00E24265" w:rsidRPr="00615D4B" w:rsidRDefault="00E24265" w:rsidP="005F76AD">
            <w:pPr>
              <w:rPr>
                <w:rFonts w:ascii="標楷體" w:eastAsia="標楷體" w:hAnsi="標楷體"/>
              </w:rPr>
            </w:pPr>
          </w:p>
        </w:tc>
        <w:tc>
          <w:tcPr>
            <w:tcW w:w="624" w:type="pct"/>
          </w:tcPr>
          <w:p w14:paraId="208EEE4A" w14:textId="77777777" w:rsidR="00E24265" w:rsidRPr="00615D4B" w:rsidRDefault="00E24265" w:rsidP="005F76AD">
            <w:pPr>
              <w:rPr>
                <w:rFonts w:ascii="標楷體" w:eastAsia="標楷體" w:hAnsi="標楷體"/>
              </w:rPr>
            </w:pPr>
          </w:p>
        </w:tc>
        <w:tc>
          <w:tcPr>
            <w:tcW w:w="537" w:type="pct"/>
          </w:tcPr>
          <w:p w14:paraId="265851F8" w14:textId="77777777" w:rsidR="00E24265" w:rsidRPr="00615D4B" w:rsidRDefault="00E24265" w:rsidP="005F76AD">
            <w:pPr>
              <w:rPr>
                <w:rFonts w:ascii="標楷體" w:eastAsia="標楷體" w:hAnsi="標楷體"/>
              </w:rPr>
            </w:pPr>
          </w:p>
        </w:tc>
        <w:tc>
          <w:tcPr>
            <w:tcW w:w="299" w:type="pct"/>
          </w:tcPr>
          <w:p w14:paraId="254D5CB4" w14:textId="77777777" w:rsidR="00E24265" w:rsidRPr="00615D4B" w:rsidRDefault="00E24265" w:rsidP="005F76AD">
            <w:pPr>
              <w:rPr>
                <w:rFonts w:ascii="標楷體" w:eastAsia="標楷體" w:hAnsi="標楷體"/>
              </w:rPr>
            </w:pPr>
          </w:p>
        </w:tc>
        <w:tc>
          <w:tcPr>
            <w:tcW w:w="299" w:type="pct"/>
          </w:tcPr>
          <w:p w14:paraId="23EA356B" w14:textId="77777777" w:rsidR="00E24265" w:rsidRPr="00615D4B" w:rsidRDefault="00E24265" w:rsidP="005F76AD">
            <w:pPr>
              <w:rPr>
                <w:rFonts w:ascii="標楷體" w:eastAsia="標楷體" w:hAnsi="標楷體"/>
              </w:rPr>
            </w:pPr>
          </w:p>
        </w:tc>
        <w:tc>
          <w:tcPr>
            <w:tcW w:w="1643" w:type="pct"/>
          </w:tcPr>
          <w:p w14:paraId="6B0FFD0B"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bl>
    <w:p w14:paraId="3CBA8557" w14:textId="77777777" w:rsidR="00E24265" w:rsidRDefault="00E24265" w:rsidP="00F62379">
      <w:pPr>
        <w:pStyle w:val="42"/>
        <w:spacing w:after="72"/>
        <w:ind w:leftChars="0" w:left="0"/>
        <w:rPr>
          <w:rFonts w:hAnsi="標楷體"/>
        </w:rPr>
      </w:pPr>
    </w:p>
    <w:p w14:paraId="5A9A3544" w14:textId="77777777" w:rsidR="00E24265" w:rsidRDefault="00E24265">
      <w:pPr>
        <w:widowControl/>
        <w:rPr>
          <w:rFonts w:ascii="Arial" w:eastAsia="標楷體" w:hAnsi="標楷體" w:cs="標楷體"/>
          <w:kern w:val="0"/>
          <w:szCs w:val="28"/>
        </w:rPr>
      </w:pPr>
      <w:r>
        <w:rPr>
          <w:rFonts w:hAnsi="標楷體"/>
        </w:rPr>
        <w:br w:type="page"/>
      </w:r>
    </w:p>
    <w:p w14:paraId="68FA69A9"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8320</w:t>
      </w:r>
      <w:r w:rsidRPr="00C74B9E">
        <w:rPr>
          <w:rFonts w:ascii="標楷體" w:hAnsi="標楷體" w:hint="eastAsia"/>
        </w:rPr>
        <w:t>金融機構無擔保債務變更還款條件協議資料</w:t>
      </w:r>
    </w:p>
    <w:p w14:paraId="69B4712D"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0831A8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A66C40F"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7C3ED3" w14:textId="77777777" w:rsidR="00E24265" w:rsidRPr="00615D4B" w:rsidRDefault="00E24265" w:rsidP="005F76AD">
            <w:pPr>
              <w:rPr>
                <w:rFonts w:ascii="標楷體" w:eastAsia="標楷體" w:hAnsi="標楷體"/>
              </w:rPr>
            </w:pPr>
            <w:r w:rsidRPr="00C74B9E">
              <w:rPr>
                <w:rFonts w:ascii="標楷體" w:eastAsia="標楷體" w:hAnsi="標楷體" w:hint="eastAsia"/>
              </w:rPr>
              <w:t>金融機構無擔保債務變更還款條件協議資料</w:t>
            </w:r>
          </w:p>
        </w:tc>
      </w:tr>
      <w:tr w:rsidR="00E24265" w:rsidRPr="00615D4B" w14:paraId="1AE5CFE6"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09D0914"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37216EA" w14:textId="77777777" w:rsidR="00E24265" w:rsidRPr="00615D4B" w:rsidRDefault="00E24265" w:rsidP="005F76AD">
            <w:pPr>
              <w:rPr>
                <w:rFonts w:ascii="標楷體" w:eastAsia="標楷體" w:hAnsi="標楷體"/>
              </w:rPr>
            </w:pPr>
          </w:p>
        </w:tc>
      </w:tr>
      <w:tr w:rsidR="00E24265" w:rsidRPr="00615D4B" w14:paraId="472AFC51"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7D656991"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8FD6AA" w14:textId="77777777" w:rsidR="00E24265" w:rsidRPr="00615D4B" w:rsidRDefault="00E24265" w:rsidP="005F76AD">
            <w:pPr>
              <w:rPr>
                <w:rFonts w:ascii="標楷體" w:eastAsia="標楷體" w:hAnsi="標楷體"/>
              </w:rPr>
            </w:pPr>
          </w:p>
        </w:tc>
      </w:tr>
      <w:tr w:rsidR="00E24265" w:rsidRPr="00615D4B" w14:paraId="64362200"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71E90FB"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AACDA0E" w14:textId="77777777" w:rsidR="00E24265" w:rsidRPr="00615D4B" w:rsidRDefault="00E24265" w:rsidP="005F76AD">
            <w:pPr>
              <w:rPr>
                <w:rFonts w:ascii="標楷體" w:eastAsia="標楷體" w:hAnsi="標楷體"/>
              </w:rPr>
            </w:pPr>
          </w:p>
        </w:tc>
      </w:tr>
      <w:tr w:rsidR="00E24265" w:rsidRPr="00615D4B" w14:paraId="22CBE453"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BC34ED1"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EB36238" w14:textId="77777777" w:rsidR="00E24265" w:rsidRPr="00615D4B" w:rsidRDefault="00E24265" w:rsidP="005F76AD">
            <w:pPr>
              <w:rPr>
                <w:rFonts w:ascii="標楷體" w:eastAsia="標楷體" w:hAnsi="標楷體"/>
              </w:rPr>
            </w:pPr>
          </w:p>
        </w:tc>
      </w:tr>
      <w:tr w:rsidR="00E24265" w:rsidRPr="00615D4B" w14:paraId="3E14ED5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302FFCD"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51BFF11" w14:textId="77777777" w:rsidR="00E24265" w:rsidRPr="00615D4B" w:rsidRDefault="00E24265" w:rsidP="005F76AD">
            <w:pPr>
              <w:rPr>
                <w:rFonts w:ascii="標楷體" w:eastAsia="標楷體" w:hAnsi="標楷體"/>
              </w:rPr>
            </w:pPr>
          </w:p>
        </w:tc>
      </w:tr>
      <w:tr w:rsidR="00E24265" w:rsidRPr="00615D4B" w14:paraId="175EEA4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3E316D9"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F06BA7" w14:textId="77777777" w:rsidR="00E24265" w:rsidRPr="00615D4B" w:rsidRDefault="00E24265" w:rsidP="005F76AD">
            <w:pPr>
              <w:rPr>
                <w:rFonts w:ascii="標楷體" w:eastAsia="標楷體" w:hAnsi="標楷體"/>
              </w:rPr>
            </w:pPr>
          </w:p>
        </w:tc>
      </w:tr>
      <w:tr w:rsidR="00E24265" w:rsidRPr="00615D4B" w14:paraId="788E40B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F4F0634"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ADD342" w14:textId="77777777" w:rsidR="00E24265" w:rsidRPr="00615D4B" w:rsidRDefault="00E24265" w:rsidP="005F76AD">
            <w:pPr>
              <w:rPr>
                <w:rFonts w:ascii="標楷體" w:eastAsia="標楷體" w:hAnsi="標楷體"/>
              </w:rPr>
            </w:pPr>
          </w:p>
        </w:tc>
      </w:tr>
    </w:tbl>
    <w:p w14:paraId="0454F5F0" w14:textId="77777777" w:rsidR="00E24265" w:rsidRDefault="00E24265" w:rsidP="00E24265"/>
    <w:p w14:paraId="4A6BA2AC" w14:textId="77777777" w:rsidR="00E24265" w:rsidRPr="00615D4B" w:rsidRDefault="00E24265">
      <w:pPr>
        <w:pStyle w:val="a"/>
      </w:pPr>
      <w:r w:rsidRPr="00615D4B">
        <w:t>UI</w:t>
      </w:r>
      <w:r w:rsidRPr="00615D4B">
        <w:t>畫面</w:t>
      </w:r>
    </w:p>
    <w:p w14:paraId="1E4C79F3" w14:textId="77777777" w:rsidR="00E24265" w:rsidRDefault="00E24265" w:rsidP="00E24265">
      <w:pPr>
        <w:pStyle w:val="42"/>
        <w:spacing w:after="72"/>
        <w:ind w:left="1133"/>
        <w:rPr>
          <w:rFonts w:hAnsi="標楷體"/>
        </w:rPr>
      </w:pPr>
      <w:r>
        <w:rPr>
          <w:rFonts w:hAnsi="標楷體" w:hint="eastAsia"/>
        </w:rPr>
        <w:t>輸入畫面</w:t>
      </w:r>
    </w:p>
    <w:p w14:paraId="76EF3478" w14:textId="77777777" w:rsidR="00E24265" w:rsidRPr="00C4051E" w:rsidRDefault="00E24265" w:rsidP="00E24265">
      <w:pPr>
        <w:pStyle w:val="42"/>
        <w:spacing w:after="72"/>
        <w:ind w:leftChars="196" w:left="470"/>
        <w:rPr>
          <w:rFonts w:hAnsi="標楷體"/>
        </w:rPr>
      </w:pPr>
      <w:r w:rsidRPr="00653CAF">
        <w:rPr>
          <w:rFonts w:hAnsi="標楷體"/>
          <w:noProof/>
        </w:rPr>
        <w:drawing>
          <wp:inline distT="0" distB="0" distL="0" distR="0" wp14:anchorId="35C9915A" wp14:editId="10D9E737">
            <wp:extent cx="6361342" cy="313944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367315" cy="3142388"/>
                    </a:xfrm>
                    <a:prstGeom prst="rect">
                      <a:avLst/>
                    </a:prstGeom>
                  </pic:spPr>
                </pic:pic>
              </a:graphicData>
            </a:graphic>
          </wp:inline>
        </w:drawing>
      </w:r>
      <w:r w:rsidRPr="00653CAF">
        <w:rPr>
          <w:rFonts w:hAnsi="標楷體"/>
          <w:noProof/>
        </w:rPr>
        <w:drawing>
          <wp:inline distT="0" distB="0" distL="0" distR="0" wp14:anchorId="1287E154" wp14:editId="01DC1DC6">
            <wp:extent cx="6307251" cy="123444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307251" cy="1234440"/>
                    </a:xfrm>
                    <a:prstGeom prst="rect">
                      <a:avLst/>
                    </a:prstGeom>
                  </pic:spPr>
                </pic:pic>
              </a:graphicData>
            </a:graphic>
          </wp:inline>
        </w:drawing>
      </w:r>
    </w:p>
    <w:p w14:paraId="51BCCD96" w14:textId="77777777" w:rsidR="00E24265" w:rsidRDefault="00E24265" w:rsidP="00E24265">
      <w:pPr>
        <w:pStyle w:val="1text"/>
        <w:rPr>
          <w:rFonts w:ascii="Times New Roman" w:hAnsi="Times New Roman"/>
        </w:rPr>
      </w:pPr>
    </w:p>
    <w:p w14:paraId="5327E635"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D643DA3" w14:textId="77777777" w:rsidTr="005F76AD">
        <w:trPr>
          <w:trHeight w:val="388"/>
          <w:jc w:val="center"/>
        </w:trPr>
        <w:tc>
          <w:tcPr>
            <w:tcW w:w="219" w:type="pct"/>
            <w:vMerge w:val="restart"/>
          </w:tcPr>
          <w:p w14:paraId="3CB75C9D"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168D950"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E65A99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6D277299"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47B3937F" w14:textId="77777777" w:rsidTr="005F76AD">
        <w:trPr>
          <w:trHeight w:val="244"/>
          <w:jc w:val="center"/>
        </w:trPr>
        <w:tc>
          <w:tcPr>
            <w:tcW w:w="219" w:type="pct"/>
            <w:vMerge/>
          </w:tcPr>
          <w:p w14:paraId="299D58FA" w14:textId="77777777" w:rsidR="00E24265" w:rsidRPr="00615D4B" w:rsidRDefault="00E24265" w:rsidP="005F76AD">
            <w:pPr>
              <w:rPr>
                <w:rFonts w:ascii="標楷體" w:eastAsia="標楷體" w:hAnsi="標楷體"/>
              </w:rPr>
            </w:pPr>
          </w:p>
        </w:tc>
        <w:tc>
          <w:tcPr>
            <w:tcW w:w="756" w:type="pct"/>
            <w:vMerge/>
          </w:tcPr>
          <w:p w14:paraId="146B4298" w14:textId="77777777" w:rsidR="00E24265" w:rsidRPr="00615D4B" w:rsidRDefault="00E24265" w:rsidP="005F76AD">
            <w:pPr>
              <w:rPr>
                <w:rFonts w:ascii="標楷體" w:eastAsia="標楷體" w:hAnsi="標楷體"/>
              </w:rPr>
            </w:pPr>
          </w:p>
        </w:tc>
        <w:tc>
          <w:tcPr>
            <w:tcW w:w="624" w:type="pct"/>
          </w:tcPr>
          <w:p w14:paraId="71E6778A"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184DD6C"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512F4E7A"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1EE27AC9"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18D2A0A"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4F92A43D" w14:textId="77777777" w:rsidR="00E24265" w:rsidRPr="00615D4B" w:rsidRDefault="00E24265" w:rsidP="005F76AD">
            <w:pPr>
              <w:rPr>
                <w:rFonts w:ascii="標楷體" w:eastAsia="標楷體" w:hAnsi="標楷體"/>
              </w:rPr>
            </w:pPr>
          </w:p>
        </w:tc>
      </w:tr>
      <w:tr w:rsidR="00E24265" w:rsidRPr="00615D4B" w14:paraId="298B672C" w14:textId="77777777" w:rsidTr="005F76AD">
        <w:trPr>
          <w:trHeight w:val="291"/>
          <w:jc w:val="center"/>
        </w:trPr>
        <w:tc>
          <w:tcPr>
            <w:tcW w:w="219" w:type="pct"/>
          </w:tcPr>
          <w:p w14:paraId="4F2E5916"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401C74B0" w14:textId="77777777" w:rsidR="00E24265" w:rsidRPr="00615D4B" w:rsidRDefault="00E24265" w:rsidP="005F76AD">
            <w:pPr>
              <w:rPr>
                <w:rFonts w:ascii="標楷體" w:eastAsia="標楷體" w:hAnsi="標楷體"/>
              </w:rPr>
            </w:pPr>
            <w:r w:rsidRPr="00D7238B">
              <w:rPr>
                <w:rFonts w:ascii="標楷體" w:eastAsia="標楷體" w:hAnsi="標楷體" w:hint="eastAsia"/>
              </w:rPr>
              <w:t>交易代碼</w:t>
            </w:r>
          </w:p>
        </w:tc>
        <w:tc>
          <w:tcPr>
            <w:tcW w:w="624" w:type="pct"/>
          </w:tcPr>
          <w:p w14:paraId="1EB559A8" w14:textId="77777777" w:rsidR="00E24265" w:rsidRPr="00615D4B" w:rsidRDefault="00E24265" w:rsidP="005F76AD">
            <w:pPr>
              <w:rPr>
                <w:rFonts w:ascii="標楷體" w:eastAsia="標楷體" w:hAnsi="標楷體"/>
              </w:rPr>
            </w:pPr>
          </w:p>
        </w:tc>
        <w:tc>
          <w:tcPr>
            <w:tcW w:w="624" w:type="pct"/>
          </w:tcPr>
          <w:p w14:paraId="2E3D5414" w14:textId="77777777" w:rsidR="00E24265" w:rsidRPr="00615D4B" w:rsidRDefault="00E24265" w:rsidP="005F76AD">
            <w:pPr>
              <w:rPr>
                <w:rFonts w:ascii="標楷體" w:eastAsia="標楷體" w:hAnsi="標楷體"/>
              </w:rPr>
            </w:pPr>
          </w:p>
        </w:tc>
        <w:tc>
          <w:tcPr>
            <w:tcW w:w="537" w:type="pct"/>
          </w:tcPr>
          <w:p w14:paraId="01CF5923"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A9B4D57" w14:textId="77777777" w:rsidR="00E24265" w:rsidRPr="00615D4B" w:rsidRDefault="00E24265" w:rsidP="005F76AD">
            <w:pPr>
              <w:rPr>
                <w:rFonts w:ascii="標楷體" w:eastAsia="標楷體" w:hAnsi="標楷體"/>
              </w:rPr>
            </w:pPr>
          </w:p>
        </w:tc>
        <w:tc>
          <w:tcPr>
            <w:tcW w:w="299" w:type="pct"/>
          </w:tcPr>
          <w:p w14:paraId="02F2A9E0" w14:textId="77777777" w:rsidR="00E24265" w:rsidRPr="00615D4B" w:rsidRDefault="00E24265" w:rsidP="005F76AD">
            <w:pPr>
              <w:rPr>
                <w:rFonts w:ascii="標楷體" w:eastAsia="標楷體" w:hAnsi="標楷體"/>
              </w:rPr>
            </w:pPr>
          </w:p>
        </w:tc>
        <w:tc>
          <w:tcPr>
            <w:tcW w:w="1643" w:type="pct"/>
          </w:tcPr>
          <w:p w14:paraId="326BA160" w14:textId="77777777" w:rsidR="00E24265" w:rsidRDefault="00E24265" w:rsidP="005F76AD">
            <w:pPr>
              <w:rPr>
                <w:rFonts w:ascii="標楷體" w:eastAsia="標楷體" w:hAnsi="標楷體"/>
              </w:rPr>
            </w:pPr>
            <w:r w:rsidRPr="006F2568">
              <w:rPr>
                <w:rFonts w:ascii="標楷體" w:eastAsia="標楷體" w:hAnsi="標楷體" w:hint="eastAsia"/>
              </w:rPr>
              <w:t>1:新增</w:t>
            </w:r>
          </w:p>
          <w:p w14:paraId="661AB47F" w14:textId="77777777" w:rsidR="00E24265" w:rsidRPr="00615D4B" w:rsidRDefault="00E24265" w:rsidP="005F76AD">
            <w:pPr>
              <w:rPr>
                <w:rFonts w:ascii="標楷體" w:eastAsia="標楷體" w:hAnsi="標楷體"/>
              </w:rPr>
            </w:pPr>
            <w:r w:rsidRPr="006F2568">
              <w:rPr>
                <w:rFonts w:ascii="標楷體" w:eastAsia="標楷體" w:hAnsi="標楷體" w:hint="eastAsia"/>
              </w:rPr>
              <w:t>2:異動</w:t>
            </w:r>
          </w:p>
        </w:tc>
      </w:tr>
      <w:tr w:rsidR="00E24265" w:rsidRPr="00615D4B" w14:paraId="5D47A639" w14:textId="77777777" w:rsidTr="005F76AD">
        <w:trPr>
          <w:trHeight w:val="291"/>
          <w:jc w:val="center"/>
        </w:trPr>
        <w:tc>
          <w:tcPr>
            <w:tcW w:w="219" w:type="pct"/>
          </w:tcPr>
          <w:p w14:paraId="6401C033"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32374DBA" w14:textId="77777777" w:rsidR="00E24265" w:rsidRPr="00615D4B" w:rsidRDefault="00E24265" w:rsidP="005F76AD">
            <w:pPr>
              <w:rPr>
                <w:rFonts w:ascii="標楷體" w:eastAsia="標楷體" w:hAnsi="標楷體"/>
              </w:rPr>
            </w:pPr>
            <w:r w:rsidRPr="00D7238B">
              <w:rPr>
                <w:rFonts w:ascii="標楷體" w:eastAsia="標楷體" w:hAnsi="標楷體" w:hint="eastAsia"/>
              </w:rPr>
              <w:t>債務人IDN</w:t>
            </w:r>
          </w:p>
        </w:tc>
        <w:tc>
          <w:tcPr>
            <w:tcW w:w="624" w:type="pct"/>
          </w:tcPr>
          <w:p w14:paraId="0EADB350" w14:textId="77777777" w:rsidR="00E24265" w:rsidRPr="00615D4B" w:rsidRDefault="00E24265" w:rsidP="005F76AD">
            <w:pPr>
              <w:rPr>
                <w:rFonts w:ascii="標楷體" w:eastAsia="標楷體" w:hAnsi="標楷體"/>
              </w:rPr>
            </w:pPr>
          </w:p>
        </w:tc>
        <w:tc>
          <w:tcPr>
            <w:tcW w:w="624" w:type="pct"/>
          </w:tcPr>
          <w:p w14:paraId="38C4B644" w14:textId="77777777" w:rsidR="00E24265" w:rsidRPr="00615D4B" w:rsidRDefault="00E24265" w:rsidP="005F76AD">
            <w:pPr>
              <w:rPr>
                <w:rFonts w:ascii="標楷體" w:eastAsia="標楷體" w:hAnsi="標楷體"/>
              </w:rPr>
            </w:pPr>
          </w:p>
        </w:tc>
        <w:tc>
          <w:tcPr>
            <w:tcW w:w="537" w:type="pct"/>
          </w:tcPr>
          <w:p w14:paraId="6D911D00" w14:textId="77777777" w:rsidR="00E24265" w:rsidRPr="00615D4B" w:rsidRDefault="00E24265" w:rsidP="005F76AD">
            <w:pPr>
              <w:rPr>
                <w:rFonts w:ascii="標楷體" w:eastAsia="標楷體" w:hAnsi="標楷體"/>
              </w:rPr>
            </w:pPr>
          </w:p>
        </w:tc>
        <w:tc>
          <w:tcPr>
            <w:tcW w:w="299" w:type="pct"/>
          </w:tcPr>
          <w:p w14:paraId="73128215" w14:textId="77777777" w:rsidR="00E24265" w:rsidRPr="00615D4B" w:rsidRDefault="00E24265" w:rsidP="005F76AD">
            <w:pPr>
              <w:rPr>
                <w:rFonts w:ascii="標楷體" w:eastAsia="標楷體" w:hAnsi="標楷體"/>
              </w:rPr>
            </w:pPr>
          </w:p>
        </w:tc>
        <w:tc>
          <w:tcPr>
            <w:tcW w:w="299" w:type="pct"/>
          </w:tcPr>
          <w:p w14:paraId="28154DDA" w14:textId="77777777" w:rsidR="00E24265" w:rsidRPr="00615D4B" w:rsidRDefault="00E24265" w:rsidP="005F76AD">
            <w:pPr>
              <w:rPr>
                <w:rFonts w:ascii="標楷體" w:eastAsia="標楷體" w:hAnsi="標楷體"/>
              </w:rPr>
            </w:pPr>
          </w:p>
        </w:tc>
        <w:tc>
          <w:tcPr>
            <w:tcW w:w="1643" w:type="pct"/>
          </w:tcPr>
          <w:p w14:paraId="54585F2A" w14:textId="77777777" w:rsidR="00E24265" w:rsidRPr="00615D4B" w:rsidRDefault="00E24265" w:rsidP="005F76AD">
            <w:pPr>
              <w:rPr>
                <w:rFonts w:ascii="標楷體" w:eastAsia="標楷體" w:hAnsi="標楷體"/>
              </w:rPr>
            </w:pPr>
          </w:p>
        </w:tc>
      </w:tr>
      <w:tr w:rsidR="00E24265" w:rsidRPr="00615D4B" w14:paraId="22464900" w14:textId="77777777" w:rsidTr="005F76AD">
        <w:trPr>
          <w:trHeight w:val="291"/>
          <w:jc w:val="center"/>
        </w:trPr>
        <w:tc>
          <w:tcPr>
            <w:tcW w:w="219" w:type="pct"/>
          </w:tcPr>
          <w:p w14:paraId="20C0BBFD"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1CF8A63D" w14:textId="77777777" w:rsidR="00E24265" w:rsidRPr="00615D4B" w:rsidRDefault="00E24265" w:rsidP="005F76AD">
            <w:pPr>
              <w:rPr>
                <w:rFonts w:ascii="標楷體" w:eastAsia="標楷體" w:hAnsi="標楷體"/>
              </w:rPr>
            </w:pPr>
            <w:r w:rsidRPr="00D7238B">
              <w:rPr>
                <w:rFonts w:ascii="標楷體" w:eastAsia="標楷體" w:hAnsi="標楷體" w:hint="eastAsia"/>
              </w:rPr>
              <w:t>報送單位代號</w:t>
            </w:r>
          </w:p>
        </w:tc>
        <w:tc>
          <w:tcPr>
            <w:tcW w:w="624" w:type="pct"/>
          </w:tcPr>
          <w:p w14:paraId="0A0E3706" w14:textId="77777777" w:rsidR="00E24265" w:rsidRPr="00615D4B" w:rsidRDefault="00E24265" w:rsidP="005F76AD">
            <w:pPr>
              <w:rPr>
                <w:rFonts w:ascii="標楷體" w:eastAsia="標楷體" w:hAnsi="標楷體"/>
              </w:rPr>
            </w:pPr>
          </w:p>
        </w:tc>
        <w:tc>
          <w:tcPr>
            <w:tcW w:w="624" w:type="pct"/>
          </w:tcPr>
          <w:p w14:paraId="5E6191E2" w14:textId="77777777" w:rsidR="00E24265" w:rsidRPr="00615D4B" w:rsidRDefault="00E24265" w:rsidP="005F76AD">
            <w:pPr>
              <w:rPr>
                <w:rFonts w:ascii="標楷體" w:eastAsia="標楷體" w:hAnsi="標楷體"/>
              </w:rPr>
            </w:pPr>
          </w:p>
        </w:tc>
        <w:tc>
          <w:tcPr>
            <w:tcW w:w="537" w:type="pct"/>
          </w:tcPr>
          <w:p w14:paraId="6026677D" w14:textId="77777777" w:rsidR="00E24265" w:rsidRPr="00615D4B" w:rsidRDefault="00E24265" w:rsidP="005F76AD">
            <w:pPr>
              <w:rPr>
                <w:rFonts w:ascii="標楷體" w:eastAsia="標楷體" w:hAnsi="標楷體"/>
              </w:rPr>
            </w:pPr>
          </w:p>
        </w:tc>
        <w:tc>
          <w:tcPr>
            <w:tcW w:w="299" w:type="pct"/>
          </w:tcPr>
          <w:p w14:paraId="3C5CFED3" w14:textId="77777777" w:rsidR="00E24265" w:rsidRPr="00615D4B" w:rsidRDefault="00E24265" w:rsidP="005F76AD">
            <w:pPr>
              <w:rPr>
                <w:rFonts w:ascii="標楷體" w:eastAsia="標楷體" w:hAnsi="標楷體"/>
              </w:rPr>
            </w:pPr>
          </w:p>
        </w:tc>
        <w:tc>
          <w:tcPr>
            <w:tcW w:w="299" w:type="pct"/>
          </w:tcPr>
          <w:p w14:paraId="56A8CB61" w14:textId="77777777" w:rsidR="00E24265" w:rsidRPr="00615D4B" w:rsidRDefault="00E24265" w:rsidP="005F76AD">
            <w:pPr>
              <w:rPr>
                <w:rFonts w:ascii="標楷體" w:eastAsia="標楷體" w:hAnsi="標楷體"/>
              </w:rPr>
            </w:pPr>
          </w:p>
        </w:tc>
        <w:tc>
          <w:tcPr>
            <w:tcW w:w="1643" w:type="pct"/>
          </w:tcPr>
          <w:p w14:paraId="248F2334" w14:textId="77777777" w:rsidR="00E24265" w:rsidRPr="00615D4B" w:rsidRDefault="00E24265" w:rsidP="005F76AD">
            <w:pPr>
              <w:rPr>
                <w:rFonts w:ascii="標楷體" w:eastAsia="標楷體" w:hAnsi="標楷體"/>
              </w:rPr>
            </w:pPr>
          </w:p>
        </w:tc>
      </w:tr>
      <w:tr w:rsidR="00E24265" w:rsidRPr="00615D4B" w14:paraId="07A8384A" w14:textId="77777777" w:rsidTr="005F76AD">
        <w:trPr>
          <w:trHeight w:val="291"/>
          <w:jc w:val="center"/>
        </w:trPr>
        <w:tc>
          <w:tcPr>
            <w:tcW w:w="219" w:type="pct"/>
          </w:tcPr>
          <w:p w14:paraId="7D6B46EF"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178D3909" w14:textId="77777777" w:rsidR="00E24265" w:rsidRPr="00615D4B" w:rsidRDefault="00E24265" w:rsidP="005F76AD">
            <w:pPr>
              <w:rPr>
                <w:rFonts w:ascii="標楷體" w:eastAsia="標楷體" w:hAnsi="標楷體"/>
              </w:rPr>
            </w:pPr>
            <w:r w:rsidRPr="00D7238B">
              <w:rPr>
                <w:rFonts w:ascii="標楷體" w:eastAsia="標楷體" w:hAnsi="標楷體" w:hint="eastAsia"/>
              </w:rPr>
              <w:t>原前置協商申請日</w:t>
            </w:r>
          </w:p>
        </w:tc>
        <w:tc>
          <w:tcPr>
            <w:tcW w:w="624" w:type="pct"/>
          </w:tcPr>
          <w:p w14:paraId="1FD1CBA3" w14:textId="77777777" w:rsidR="00E24265" w:rsidRPr="00615D4B" w:rsidRDefault="00E24265" w:rsidP="005F76AD">
            <w:pPr>
              <w:rPr>
                <w:rFonts w:ascii="標楷體" w:eastAsia="標楷體" w:hAnsi="標楷體"/>
              </w:rPr>
            </w:pPr>
          </w:p>
        </w:tc>
        <w:tc>
          <w:tcPr>
            <w:tcW w:w="624" w:type="pct"/>
          </w:tcPr>
          <w:p w14:paraId="4E7DFCFD" w14:textId="77777777" w:rsidR="00E24265" w:rsidRPr="00615D4B" w:rsidRDefault="00E24265" w:rsidP="005F76AD">
            <w:pPr>
              <w:rPr>
                <w:rFonts w:ascii="標楷體" w:eastAsia="標楷體" w:hAnsi="標楷體"/>
              </w:rPr>
            </w:pPr>
          </w:p>
        </w:tc>
        <w:tc>
          <w:tcPr>
            <w:tcW w:w="537" w:type="pct"/>
          </w:tcPr>
          <w:p w14:paraId="525F4868" w14:textId="77777777" w:rsidR="00E24265" w:rsidRPr="00615D4B" w:rsidRDefault="00E24265" w:rsidP="005F76AD">
            <w:pPr>
              <w:rPr>
                <w:rFonts w:ascii="標楷體" w:eastAsia="標楷體" w:hAnsi="標楷體"/>
              </w:rPr>
            </w:pPr>
          </w:p>
        </w:tc>
        <w:tc>
          <w:tcPr>
            <w:tcW w:w="299" w:type="pct"/>
          </w:tcPr>
          <w:p w14:paraId="2C699719" w14:textId="77777777" w:rsidR="00E24265" w:rsidRPr="00615D4B" w:rsidRDefault="00E24265" w:rsidP="005F76AD">
            <w:pPr>
              <w:rPr>
                <w:rFonts w:ascii="標楷體" w:eastAsia="標楷體" w:hAnsi="標楷體"/>
              </w:rPr>
            </w:pPr>
          </w:p>
        </w:tc>
        <w:tc>
          <w:tcPr>
            <w:tcW w:w="299" w:type="pct"/>
          </w:tcPr>
          <w:p w14:paraId="69D66156" w14:textId="77777777" w:rsidR="00E24265" w:rsidRPr="00615D4B" w:rsidRDefault="00E24265" w:rsidP="005F76AD">
            <w:pPr>
              <w:rPr>
                <w:rFonts w:ascii="標楷體" w:eastAsia="標楷體" w:hAnsi="標楷體"/>
              </w:rPr>
            </w:pPr>
          </w:p>
        </w:tc>
        <w:tc>
          <w:tcPr>
            <w:tcW w:w="1643" w:type="pct"/>
          </w:tcPr>
          <w:p w14:paraId="6061167A" w14:textId="77777777" w:rsidR="00E24265" w:rsidRPr="00615D4B" w:rsidRDefault="00E24265" w:rsidP="005F76AD">
            <w:pPr>
              <w:rPr>
                <w:rFonts w:ascii="標楷體" w:eastAsia="標楷體" w:hAnsi="標楷體"/>
              </w:rPr>
            </w:pPr>
          </w:p>
        </w:tc>
      </w:tr>
      <w:tr w:rsidR="00E24265" w:rsidRPr="00615D4B" w14:paraId="0B1517AB" w14:textId="77777777" w:rsidTr="005F76AD">
        <w:trPr>
          <w:trHeight w:val="291"/>
          <w:jc w:val="center"/>
        </w:trPr>
        <w:tc>
          <w:tcPr>
            <w:tcW w:w="219" w:type="pct"/>
          </w:tcPr>
          <w:p w14:paraId="5B842CEC"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78BC42DB" w14:textId="77777777" w:rsidR="00E24265" w:rsidRPr="00615D4B" w:rsidRDefault="00E24265" w:rsidP="005F76AD">
            <w:pPr>
              <w:rPr>
                <w:rFonts w:ascii="標楷體" w:eastAsia="標楷體" w:hAnsi="標楷體"/>
              </w:rPr>
            </w:pPr>
            <w:r w:rsidRPr="00D7238B">
              <w:rPr>
                <w:rFonts w:ascii="標楷體" w:eastAsia="標楷體" w:hAnsi="標楷體" w:hint="eastAsia"/>
              </w:rPr>
              <w:t>申請變更還款條件日</w:t>
            </w:r>
          </w:p>
        </w:tc>
        <w:tc>
          <w:tcPr>
            <w:tcW w:w="624" w:type="pct"/>
          </w:tcPr>
          <w:p w14:paraId="695DC5B1" w14:textId="77777777" w:rsidR="00E24265" w:rsidRPr="00615D4B" w:rsidRDefault="00E24265" w:rsidP="005F76AD">
            <w:pPr>
              <w:rPr>
                <w:rFonts w:ascii="標楷體" w:eastAsia="標楷體" w:hAnsi="標楷體"/>
              </w:rPr>
            </w:pPr>
          </w:p>
        </w:tc>
        <w:tc>
          <w:tcPr>
            <w:tcW w:w="624" w:type="pct"/>
          </w:tcPr>
          <w:p w14:paraId="4D75F423" w14:textId="77777777" w:rsidR="00E24265" w:rsidRPr="00615D4B" w:rsidRDefault="00E24265" w:rsidP="005F76AD">
            <w:pPr>
              <w:rPr>
                <w:rFonts w:ascii="標楷體" w:eastAsia="標楷體" w:hAnsi="標楷體"/>
              </w:rPr>
            </w:pPr>
          </w:p>
        </w:tc>
        <w:tc>
          <w:tcPr>
            <w:tcW w:w="537" w:type="pct"/>
          </w:tcPr>
          <w:p w14:paraId="4123BE94" w14:textId="77777777" w:rsidR="00E24265" w:rsidRPr="00615D4B" w:rsidRDefault="00E24265" w:rsidP="005F76AD">
            <w:pPr>
              <w:rPr>
                <w:rFonts w:ascii="標楷體" w:eastAsia="標楷體" w:hAnsi="標楷體"/>
              </w:rPr>
            </w:pPr>
          </w:p>
        </w:tc>
        <w:tc>
          <w:tcPr>
            <w:tcW w:w="299" w:type="pct"/>
          </w:tcPr>
          <w:p w14:paraId="135301C5" w14:textId="77777777" w:rsidR="00E24265" w:rsidRPr="00615D4B" w:rsidRDefault="00E24265" w:rsidP="005F76AD">
            <w:pPr>
              <w:rPr>
                <w:rFonts w:ascii="標楷體" w:eastAsia="標楷體" w:hAnsi="標楷體"/>
              </w:rPr>
            </w:pPr>
          </w:p>
        </w:tc>
        <w:tc>
          <w:tcPr>
            <w:tcW w:w="299" w:type="pct"/>
          </w:tcPr>
          <w:p w14:paraId="72779969" w14:textId="77777777" w:rsidR="00E24265" w:rsidRPr="00615D4B" w:rsidRDefault="00E24265" w:rsidP="005F76AD">
            <w:pPr>
              <w:rPr>
                <w:rFonts w:ascii="標楷體" w:eastAsia="標楷體" w:hAnsi="標楷體"/>
              </w:rPr>
            </w:pPr>
          </w:p>
        </w:tc>
        <w:tc>
          <w:tcPr>
            <w:tcW w:w="1643" w:type="pct"/>
          </w:tcPr>
          <w:p w14:paraId="71454FD8" w14:textId="77777777" w:rsidR="00E24265" w:rsidRPr="00615D4B" w:rsidRDefault="00E24265" w:rsidP="005F76AD">
            <w:pPr>
              <w:rPr>
                <w:rFonts w:ascii="標楷體" w:eastAsia="標楷體" w:hAnsi="標楷體"/>
              </w:rPr>
            </w:pPr>
          </w:p>
        </w:tc>
      </w:tr>
      <w:tr w:rsidR="00E24265" w:rsidRPr="00615D4B" w14:paraId="12E3B546" w14:textId="77777777" w:rsidTr="005F76AD">
        <w:trPr>
          <w:trHeight w:val="291"/>
          <w:jc w:val="center"/>
        </w:trPr>
        <w:tc>
          <w:tcPr>
            <w:tcW w:w="219" w:type="pct"/>
          </w:tcPr>
          <w:p w14:paraId="4339BAE3"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18C3600C"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變更還款條件已履約期數</w:t>
            </w:r>
          </w:p>
        </w:tc>
        <w:tc>
          <w:tcPr>
            <w:tcW w:w="624" w:type="pct"/>
          </w:tcPr>
          <w:p w14:paraId="1A486E13" w14:textId="77777777" w:rsidR="00E24265" w:rsidRPr="00615D4B" w:rsidRDefault="00E24265" w:rsidP="005F76AD">
            <w:pPr>
              <w:rPr>
                <w:rFonts w:ascii="標楷體" w:eastAsia="標楷體" w:hAnsi="標楷體"/>
              </w:rPr>
            </w:pPr>
          </w:p>
        </w:tc>
        <w:tc>
          <w:tcPr>
            <w:tcW w:w="624" w:type="pct"/>
          </w:tcPr>
          <w:p w14:paraId="67B38DD7" w14:textId="77777777" w:rsidR="00E24265" w:rsidRPr="00615D4B" w:rsidRDefault="00E24265" w:rsidP="005F76AD">
            <w:pPr>
              <w:rPr>
                <w:rFonts w:ascii="標楷體" w:eastAsia="標楷體" w:hAnsi="標楷體"/>
              </w:rPr>
            </w:pPr>
          </w:p>
        </w:tc>
        <w:tc>
          <w:tcPr>
            <w:tcW w:w="537" w:type="pct"/>
          </w:tcPr>
          <w:p w14:paraId="6E55611F" w14:textId="77777777" w:rsidR="00E24265" w:rsidRPr="00615D4B" w:rsidRDefault="00E24265" w:rsidP="005F76AD">
            <w:pPr>
              <w:rPr>
                <w:rFonts w:ascii="標楷體" w:eastAsia="標楷體" w:hAnsi="標楷體"/>
              </w:rPr>
            </w:pPr>
          </w:p>
        </w:tc>
        <w:tc>
          <w:tcPr>
            <w:tcW w:w="299" w:type="pct"/>
          </w:tcPr>
          <w:p w14:paraId="5C7BD14E" w14:textId="77777777" w:rsidR="00E24265" w:rsidRPr="00615D4B" w:rsidRDefault="00E24265" w:rsidP="005F76AD">
            <w:pPr>
              <w:rPr>
                <w:rFonts w:ascii="標楷體" w:eastAsia="標楷體" w:hAnsi="標楷體"/>
              </w:rPr>
            </w:pPr>
          </w:p>
        </w:tc>
        <w:tc>
          <w:tcPr>
            <w:tcW w:w="299" w:type="pct"/>
          </w:tcPr>
          <w:p w14:paraId="15197EAC" w14:textId="77777777" w:rsidR="00E24265" w:rsidRPr="00615D4B" w:rsidRDefault="00E24265" w:rsidP="005F76AD">
            <w:pPr>
              <w:rPr>
                <w:rFonts w:ascii="標楷體" w:eastAsia="標楷體" w:hAnsi="標楷體"/>
              </w:rPr>
            </w:pPr>
          </w:p>
        </w:tc>
        <w:tc>
          <w:tcPr>
            <w:tcW w:w="1643" w:type="pct"/>
          </w:tcPr>
          <w:p w14:paraId="0E1D3E17" w14:textId="77777777" w:rsidR="00E24265" w:rsidRPr="00615D4B" w:rsidRDefault="00E24265" w:rsidP="005F76AD">
            <w:pPr>
              <w:rPr>
                <w:rFonts w:ascii="標楷體" w:eastAsia="標楷體" w:hAnsi="標楷體"/>
              </w:rPr>
            </w:pPr>
          </w:p>
        </w:tc>
      </w:tr>
      <w:tr w:rsidR="00E24265" w:rsidRPr="00615D4B" w14:paraId="6A655794" w14:textId="77777777" w:rsidTr="005F76AD">
        <w:trPr>
          <w:trHeight w:val="291"/>
          <w:jc w:val="center"/>
        </w:trPr>
        <w:tc>
          <w:tcPr>
            <w:tcW w:w="219" w:type="pct"/>
          </w:tcPr>
          <w:p w14:paraId="44AE0BC1"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6405D655" w14:textId="77777777" w:rsidR="00E24265" w:rsidRPr="00615D4B" w:rsidRDefault="00E24265" w:rsidP="005F76AD">
            <w:pPr>
              <w:rPr>
                <w:rFonts w:ascii="標楷體" w:eastAsia="標楷體" w:hAnsi="標楷體"/>
              </w:rPr>
            </w:pPr>
            <w:r w:rsidRPr="00D7238B">
              <w:rPr>
                <w:rFonts w:ascii="標楷體" w:eastAsia="標楷體" w:hAnsi="標楷體" w:hint="eastAsia"/>
              </w:rPr>
              <w:t>（第一階梯）期數</w:t>
            </w:r>
          </w:p>
        </w:tc>
        <w:tc>
          <w:tcPr>
            <w:tcW w:w="624" w:type="pct"/>
          </w:tcPr>
          <w:p w14:paraId="4EFC784F" w14:textId="77777777" w:rsidR="00E24265" w:rsidRPr="00615D4B" w:rsidRDefault="00E24265" w:rsidP="005F76AD">
            <w:pPr>
              <w:rPr>
                <w:rFonts w:ascii="標楷體" w:eastAsia="標楷體" w:hAnsi="標楷體"/>
              </w:rPr>
            </w:pPr>
          </w:p>
        </w:tc>
        <w:tc>
          <w:tcPr>
            <w:tcW w:w="624" w:type="pct"/>
          </w:tcPr>
          <w:p w14:paraId="46A04B16" w14:textId="77777777" w:rsidR="00E24265" w:rsidRPr="00615D4B" w:rsidRDefault="00E24265" w:rsidP="005F76AD">
            <w:pPr>
              <w:rPr>
                <w:rFonts w:ascii="標楷體" w:eastAsia="標楷體" w:hAnsi="標楷體"/>
              </w:rPr>
            </w:pPr>
          </w:p>
        </w:tc>
        <w:tc>
          <w:tcPr>
            <w:tcW w:w="537" w:type="pct"/>
          </w:tcPr>
          <w:p w14:paraId="0E6D6369" w14:textId="77777777" w:rsidR="00E24265" w:rsidRPr="00615D4B" w:rsidRDefault="00E24265" w:rsidP="005F76AD">
            <w:pPr>
              <w:rPr>
                <w:rFonts w:ascii="標楷體" w:eastAsia="標楷體" w:hAnsi="標楷體"/>
              </w:rPr>
            </w:pPr>
          </w:p>
        </w:tc>
        <w:tc>
          <w:tcPr>
            <w:tcW w:w="299" w:type="pct"/>
          </w:tcPr>
          <w:p w14:paraId="158B7383" w14:textId="77777777" w:rsidR="00E24265" w:rsidRPr="00615D4B" w:rsidRDefault="00E24265" w:rsidP="005F76AD">
            <w:pPr>
              <w:rPr>
                <w:rFonts w:ascii="標楷體" w:eastAsia="標楷體" w:hAnsi="標楷體"/>
              </w:rPr>
            </w:pPr>
          </w:p>
        </w:tc>
        <w:tc>
          <w:tcPr>
            <w:tcW w:w="299" w:type="pct"/>
          </w:tcPr>
          <w:p w14:paraId="21DB1D31" w14:textId="77777777" w:rsidR="00E24265" w:rsidRPr="00615D4B" w:rsidRDefault="00E24265" w:rsidP="005F76AD">
            <w:pPr>
              <w:rPr>
                <w:rFonts w:ascii="標楷體" w:eastAsia="標楷體" w:hAnsi="標楷體"/>
              </w:rPr>
            </w:pPr>
          </w:p>
        </w:tc>
        <w:tc>
          <w:tcPr>
            <w:tcW w:w="1643" w:type="pct"/>
          </w:tcPr>
          <w:p w14:paraId="6DFBA7E8" w14:textId="77777777" w:rsidR="00E24265" w:rsidRPr="00615D4B" w:rsidRDefault="00E24265" w:rsidP="005F76AD">
            <w:pPr>
              <w:rPr>
                <w:rFonts w:ascii="標楷體" w:eastAsia="標楷體" w:hAnsi="標楷體"/>
              </w:rPr>
            </w:pPr>
          </w:p>
        </w:tc>
      </w:tr>
      <w:tr w:rsidR="00E24265" w:rsidRPr="00615D4B" w14:paraId="78ADDB8C" w14:textId="77777777" w:rsidTr="005F76AD">
        <w:trPr>
          <w:trHeight w:val="291"/>
          <w:jc w:val="center"/>
        </w:trPr>
        <w:tc>
          <w:tcPr>
            <w:tcW w:w="219" w:type="pct"/>
          </w:tcPr>
          <w:p w14:paraId="4CDDC2F9"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728DAE1C" w14:textId="77777777" w:rsidR="00E24265" w:rsidRPr="00615D4B" w:rsidRDefault="00E24265" w:rsidP="005F76AD">
            <w:pPr>
              <w:rPr>
                <w:rFonts w:ascii="標楷體" w:eastAsia="標楷體" w:hAnsi="標楷體"/>
              </w:rPr>
            </w:pPr>
            <w:r w:rsidRPr="00D7238B">
              <w:rPr>
                <w:rFonts w:ascii="標楷體" w:eastAsia="標楷體" w:hAnsi="標楷體" w:hint="eastAsia"/>
              </w:rPr>
              <w:t>（第一階梯）利率</w:t>
            </w:r>
          </w:p>
        </w:tc>
        <w:tc>
          <w:tcPr>
            <w:tcW w:w="624" w:type="pct"/>
          </w:tcPr>
          <w:p w14:paraId="405D5857" w14:textId="77777777" w:rsidR="00E24265" w:rsidRPr="00615D4B" w:rsidRDefault="00E24265" w:rsidP="005F76AD">
            <w:pPr>
              <w:rPr>
                <w:rFonts w:ascii="標楷體" w:eastAsia="標楷體" w:hAnsi="標楷體"/>
              </w:rPr>
            </w:pPr>
          </w:p>
        </w:tc>
        <w:tc>
          <w:tcPr>
            <w:tcW w:w="624" w:type="pct"/>
          </w:tcPr>
          <w:p w14:paraId="5812D84C" w14:textId="77777777" w:rsidR="00E24265" w:rsidRPr="00615D4B" w:rsidRDefault="00E24265" w:rsidP="005F76AD">
            <w:pPr>
              <w:rPr>
                <w:rFonts w:ascii="標楷體" w:eastAsia="標楷體" w:hAnsi="標楷體"/>
              </w:rPr>
            </w:pPr>
          </w:p>
        </w:tc>
        <w:tc>
          <w:tcPr>
            <w:tcW w:w="537" w:type="pct"/>
          </w:tcPr>
          <w:p w14:paraId="6600BB84" w14:textId="77777777" w:rsidR="00E24265" w:rsidRPr="00615D4B" w:rsidRDefault="00E24265" w:rsidP="005F76AD">
            <w:pPr>
              <w:rPr>
                <w:rFonts w:ascii="標楷體" w:eastAsia="標楷體" w:hAnsi="標楷體"/>
              </w:rPr>
            </w:pPr>
          </w:p>
        </w:tc>
        <w:tc>
          <w:tcPr>
            <w:tcW w:w="299" w:type="pct"/>
          </w:tcPr>
          <w:p w14:paraId="4526A3F9" w14:textId="77777777" w:rsidR="00E24265" w:rsidRPr="00615D4B" w:rsidRDefault="00E24265" w:rsidP="005F76AD">
            <w:pPr>
              <w:rPr>
                <w:rFonts w:ascii="標楷體" w:eastAsia="標楷體" w:hAnsi="標楷體"/>
              </w:rPr>
            </w:pPr>
          </w:p>
        </w:tc>
        <w:tc>
          <w:tcPr>
            <w:tcW w:w="299" w:type="pct"/>
          </w:tcPr>
          <w:p w14:paraId="766D6C4F" w14:textId="77777777" w:rsidR="00E24265" w:rsidRPr="00615D4B" w:rsidRDefault="00E24265" w:rsidP="005F76AD">
            <w:pPr>
              <w:rPr>
                <w:rFonts w:ascii="標楷體" w:eastAsia="標楷體" w:hAnsi="標楷體"/>
              </w:rPr>
            </w:pPr>
          </w:p>
        </w:tc>
        <w:tc>
          <w:tcPr>
            <w:tcW w:w="1643" w:type="pct"/>
          </w:tcPr>
          <w:p w14:paraId="5EE0FF45" w14:textId="77777777" w:rsidR="00E24265" w:rsidRPr="00615D4B" w:rsidRDefault="00E24265" w:rsidP="005F76AD">
            <w:pPr>
              <w:rPr>
                <w:rFonts w:ascii="標楷體" w:eastAsia="標楷體" w:hAnsi="標楷體"/>
              </w:rPr>
            </w:pPr>
          </w:p>
        </w:tc>
      </w:tr>
      <w:tr w:rsidR="00E24265" w:rsidRPr="00615D4B" w14:paraId="62C12BBE" w14:textId="77777777" w:rsidTr="005F76AD">
        <w:trPr>
          <w:trHeight w:val="291"/>
          <w:jc w:val="center"/>
        </w:trPr>
        <w:tc>
          <w:tcPr>
            <w:tcW w:w="219" w:type="pct"/>
          </w:tcPr>
          <w:p w14:paraId="40CC6FC3"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7DE866E0" w14:textId="77777777" w:rsidR="00E24265" w:rsidRPr="00615D4B" w:rsidRDefault="00E24265" w:rsidP="005F76AD">
            <w:pPr>
              <w:rPr>
                <w:rFonts w:ascii="標楷體" w:eastAsia="標楷體" w:hAnsi="標楷體"/>
              </w:rPr>
            </w:pPr>
            <w:r w:rsidRPr="00D7238B">
              <w:rPr>
                <w:rFonts w:ascii="標楷體" w:eastAsia="標楷體" w:hAnsi="標楷體" w:hint="eastAsia"/>
              </w:rPr>
              <w:t>信用貸款協商剩餘債務簽約餘額</w:t>
            </w:r>
          </w:p>
        </w:tc>
        <w:tc>
          <w:tcPr>
            <w:tcW w:w="624" w:type="pct"/>
          </w:tcPr>
          <w:p w14:paraId="57BF93D0" w14:textId="77777777" w:rsidR="00E24265" w:rsidRPr="00615D4B" w:rsidRDefault="00E24265" w:rsidP="005F76AD">
            <w:pPr>
              <w:rPr>
                <w:rFonts w:ascii="標楷體" w:eastAsia="標楷體" w:hAnsi="標楷體"/>
              </w:rPr>
            </w:pPr>
          </w:p>
        </w:tc>
        <w:tc>
          <w:tcPr>
            <w:tcW w:w="624" w:type="pct"/>
          </w:tcPr>
          <w:p w14:paraId="6B9676E4" w14:textId="77777777" w:rsidR="00E24265" w:rsidRPr="00615D4B" w:rsidRDefault="00E24265" w:rsidP="005F76AD">
            <w:pPr>
              <w:rPr>
                <w:rFonts w:ascii="標楷體" w:eastAsia="標楷體" w:hAnsi="標楷體"/>
              </w:rPr>
            </w:pPr>
          </w:p>
        </w:tc>
        <w:tc>
          <w:tcPr>
            <w:tcW w:w="537" w:type="pct"/>
          </w:tcPr>
          <w:p w14:paraId="065BEAFD" w14:textId="77777777" w:rsidR="00E24265" w:rsidRPr="00615D4B" w:rsidRDefault="00E24265" w:rsidP="005F76AD">
            <w:pPr>
              <w:rPr>
                <w:rFonts w:ascii="標楷體" w:eastAsia="標楷體" w:hAnsi="標楷體"/>
              </w:rPr>
            </w:pPr>
          </w:p>
        </w:tc>
        <w:tc>
          <w:tcPr>
            <w:tcW w:w="299" w:type="pct"/>
          </w:tcPr>
          <w:p w14:paraId="0F529D97" w14:textId="77777777" w:rsidR="00E24265" w:rsidRPr="00615D4B" w:rsidRDefault="00E24265" w:rsidP="005F76AD">
            <w:pPr>
              <w:rPr>
                <w:rFonts w:ascii="標楷體" w:eastAsia="標楷體" w:hAnsi="標楷體"/>
              </w:rPr>
            </w:pPr>
          </w:p>
        </w:tc>
        <w:tc>
          <w:tcPr>
            <w:tcW w:w="299" w:type="pct"/>
          </w:tcPr>
          <w:p w14:paraId="6F746DBD" w14:textId="77777777" w:rsidR="00E24265" w:rsidRPr="00615D4B" w:rsidRDefault="00E24265" w:rsidP="005F76AD">
            <w:pPr>
              <w:rPr>
                <w:rFonts w:ascii="標楷體" w:eastAsia="標楷體" w:hAnsi="標楷體"/>
              </w:rPr>
            </w:pPr>
          </w:p>
        </w:tc>
        <w:tc>
          <w:tcPr>
            <w:tcW w:w="1643" w:type="pct"/>
          </w:tcPr>
          <w:p w14:paraId="60A2DB3A" w14:textId="77777777" w:rsidR="00E24265" w:rsidRPr="00615D4B" w:rsidRDefault="00E24265" w:rsidP="005F76AD">
            <w:pPr>
              <w:rPr>
                <w:rFonts w:ascii="標楷體" w:eastAsia="標楷體" w:hAnsi="標楷體"/>
              </w:rPr>
            </w:pPr>
          </w:p>
        </w:tc>
      </w:tr>
      <w:tr w:rsidR="00E24265" w:rsidRPr="00615D4B" w14:paraId="578643F6" w14:textId="77777777" w:rsidTr="005F76AD">
        <w:trPr>
          <w:trHeight w:val="291"/>
          <w:jc w:val="center"/>
        </w:trPr>
        <w:tc>
          <w:tcPr>
            <w:tcW w:w="219" w:type="pct"/>
          </w:tcPr>
          <w:p w14:paraId="27B7F28A"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56E05BCB" w14:textId="77777777" w:rsidR="00E24265" w:rsidRPr="00615D4B" w:rsidRDefault="00E24265" w:rsidP="005F76AD">
            <w:pPr>
              <w:rPr>
                <w:rFonts w:ascii="標楷體" w:eastAsia="標楷體" w:hAnsi="標楷體"/>
              </w:rPr>
            </w:pPr>
            <w:r w:rsidRPr="00D7238B">
              <w:rPr>
                <w:rFonts w:ascii="標楷體" w:eastAsia="標楷體" w:hAnsi="標楷體" w:hint="eastAsia"/>
              </w:rPr>
              <w:t>現金卡協商剩餘債務簽約餘額</w:t>
            </w:r>
          </w:p>
        </w:tc>
        <w:tc>
          <w:tcPr>
            <w:tcW w:w="624" w:type="pct"/>
          </w:tcPr>
          <w:p w14:paraId="782E5568" w14:textId="77777777" w:rsidR="00E24265" w:rsidRPr="00615D4B" w:rsidRDefault="00E24265" w:rsidP="005F76AD">
            <w:pPr>
              <w:rPr>
                <w:rFonts w:ascii="標楷體" w:eastAsia="標楷體" w:hAnsi="標楷體"/>
              </w:rPr>
            </w:pPr>
          </w:p>
        </w:tc>
        <w:tc>
          <w:tcPr>
            <w:tcW w:w="624" w:type="pct"/>
          </w:tcPr>
          <w:p w14:paraId="248F6EBE" w14:textId="77777777" w:rsidR="00E24265" w:rsidRPr="00615D4B" w:rsidRDefault="00E24265" w:rsidP="005F76AD">
            <w:pPr>
              <w:rPr>
                <w:rFonts w:ascii="標楷體" w:eastAsia="標楷體" w:hAnsi="標楷體"/>
              </w:rPr>
            </w:pPr>
          </w:p>
        </w:tc>
        <w:tc>
          <w:tcPr>
            <w:tcW w:w="537" w:type="pct"/>
          </w:tcPr>
          <w:p w14:paraId="2D984185" w14:textId="77777777" w:rsidR="00E24265" w:rsidRPr="00615D4B" w:rsidRDefault="00E24265" w:rsidP="005F76AD">
            <w:pPr>
              <w:rPr>
                <w:rFonts w:ascii="標楷體" w:eastAsia="標楷體" w:hAnsi="標楷體"/>
              </w:rPr>
            </w:pPr>
          </w:p>
        </w:tc>
        <w:tc>
          <w:tcPr>
            <w:tcW w:w="299" w:type="pct"/>
          </w:tcPr>
          <w:p w14:paraId="451664A2" w14:textId="77777777" w:rsidR="00E24265" w:rsidRPr="00615D4B" w:rsidRDefault="00E24265" w:rsidP="005F76AD">
            <w:pPr>
              <w:rPr>
                <w:rFonts w:ascii="標楷體" w:eastAsia="標楷體" w:hAnsi="標楷體"/>
              </w:rPr>
            </w:pPr>
          </w:p>
        </w:tc>
        <w:tc>
          <w:tcPr>
            <w:tcW w:w="299" w:type="pct"/>
          </w:tcPr>
          <w:p w14:paraId="071F621D" w14:textId="77777777" w:rsidR="00E24265" w:rsidRPr="00615D4B" w:rsidRDefault="00E24265" w:rsidP="005F76AD">
            <w:pPr>
              <w:rPr>
                <w:rFonts w:ascii="標楷體" w:eastAsia="標楷體" w:hAnsi="標楷體"/>
              </w:rPr>
            </w:pPr>
          </w:p>
        </w:tc>
        <w:tc>
          <w:tcPr>
            <w:tcW w:w="1643" w:type="pct"/>
          </w:tcPr>
          <w:p w14:paraId="5A039C0B" w14:textId="77777777" w:rsidR="00E24265" w:rsidRPr="00615D4B" w:rsidRDefault="00E24265" w:rsidP="005F76AD">
            <w:pPr>
              <w:rPr>
                <w:rFonts w:ascii="標楷體" w:eastAsia="標楷體" w:hAnsi="標楷體"/>
              </w:rPr>
            </w:pPr>
          </w:p>
        </w:tc>
      </w:tr>
      <w:tr w:rsidR="00E24265" w:rsidRPr="00615D4B" w14:paraId="17D1FD41" w14:textId="77777777" w:rsidTr="005F76AD">
        <w:trPr>
          <w:trHeight w:val="291"/>
          <w:jc w:val="center"/>
        </w:trPr>
        <w:tc>
          <w:tcPr>
            <w:tcW w:w="219" w:type="pct"/>
          </w:tcPr>
          <w:p w14:paraId="54EA18C5"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33C526B1" w14:textId="77777777" w:rsidR="00E24265" w:rsidRPr="00615D4B" w:rsidRDefault="00E24265" w:rsidP="005F76AD">
            <w:pPr>
              <w:rPr>
                <w:rFonts w:ascii="標楷體" w:eastAsia="標楷體" w:hAnsi="標楷體"/>
              </w:rPr>
            </w:pPr>
            <w:r w:rsidRPr="00D7238B">
              <w:rPr>
                <w:rFonts w:ascii="標楷體" w:eastAsia="標楷體" w:hAnsi="標楷體" w:hint="eastAsia"/>
              </w:rPr>
              <w:t>信用卡協商剩餘債務簽約餘額</w:t>
            </w:r>
          </w:p>
        </w:tc>
        <w:tc>
          <w:tcPr>
            <w:tcW w:w="624" w:type="pct"/>
          </w:tcPr>
          <w:p w14:paraId="2D6A2812" w14:textId="77777777" w:rsidR="00E24265" w:rsidRPr="00615D4B" w:rsidRDefault="00E24265" w:rsidP="005F76AD">
            <w:pPr>
              <w:rPr>
                <w:rFonts w:ascii="標楷體" w:eastAsia="標楷體" w:hAnsi="標楷體"/>
              </w:rPr>
            </w:pPr>
          </w:p>
        </w:tc>
        <w:tc>
          <w:tcPr>
            <w:tcW w:w="624" w:type="pct"/>
          </w:tcPr>
          <w:p w14:paraId="5C901739" w14:textId="77777777" w:rsidR="00E24265" w:rsidRPr="00615D4B" w:rsidRDefault="00E24265" w:rsidP="005F76AD">
            <w:pPr>
              <w:rPr>
                <w:rFonts w:ascii="標楷體" w:eastAsia="標楷體" w:hAnsi="標楷體"/>
              </w:rPr>
            </w:pPr>
          </w:p>
        </w:tc>
        <w:tc>
          <w:tcPr>
            <w:tcW w:w="537" w:type="pct"/>
          </w:tcPr>
          <w:p w14:paraId="1ED7DA00" w14:textId="77777777" w:rsidR="00E24265" w:rsidRPr="00615D4B" w:rsidRDefault="00E24265" w:rsidP="005F76AD">
            <w:pPr>
              <w:rPr>
                <w:rFonts w:ascii="標楷體" w:eastAsia="標楷體" w:hAnsi="標楷體"/>
              </w:rPr>
            </w:pPr>
          </w:p>
        </w:tc>
        <w:tc>
          <w:tcPr>
            <w:tcW w:w="299" w:type="pct"/>
          </w:tcPr>
          <w:p w14:paraId="59D2E1E1" w14:textId="77777777" w:rsidR="00E24265" w:rsidRPr="00615D4B" w:rsidRDefault="00E24265" w:rsidP="005F76AD">
            <w:pPr>
              <w:rPr>
                <w:rFonts w:ascii="標楷體" w:eastAsia="標楷體" w:hAnsi="標楷體"/>
              </w:rPr>
            </w:pPr>
          </w:p>
        </w:tc>
        <w:tc>
          <w:tcPr>
            <w:tcW w:w="299" w:type="pct"/>
          </w:tcPr>
          <w:p w14:paraId="0A305134" w14:textId="77777777" w:rsidR="00E24265" w:rsidRPr="00615D4B" w:rsidRDefault="00E24265" w:rsidP="005F76AD">
            <w:pPr>
              <w:rPr>
                <w:rFonts w:ascii="標楷體" w:eastAsia="標楷體" w:hAnsi="標楷體"/>
              </w:rPr>
            </w:pPr>
          </w:p>
        </w:tc>
        <w:tc>
          <w:tcPr>
            <w:tcW w:w="1643" w:type="pct"/>
          </w:tcPr>
          <w:p w14:paraId="7AA7F0E8" w14:textId="77777777" w:rsidR="00E24265" w:rsidRPr="00615D4B" w:rsidRDefault="00E24265" w:rsidP="005F76AD">
            <w:pPr>
              <w:rPr>
                <w:rFonts w:ascii="標楷體" w:eastAsia="標楷體" w:hAnsi="標楷體"/>
              </w:rPr>
            </w:pPr>
          </w:p>
        </w:tc>
      </w:tr>
      <w:tr w:rsidR="00E24265" w:rsidRPr="00615D4B" w14:paraId="34D3926D" w14:textId="77777777" w:rsidTr="005F76AD">
        <w:trPr>
          <w:trHeight w:val="291"/>
          <w:jc w:val="center"/>
        </w:trPr>
        <w:tc>
          <w:tcPr>
            <w:tcW w:w="219" w:type="pct"/>
          </w:tcPr>
          <w:p w14:paraId="6DED5B96"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45DF7371"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變更還款條件簽約總債務金額</w:t>
            </w:r>
          </w:p>
        </w:tc>
        <w:tc>
          <w:tcPr>
            <w:tcW w:w="624" w:type="pct"/>
          </w:tcPr>
          <w:p w14:paraId="285C89E6" w14:textId="77777777" w:rsidR="00E24265" w:rsidRPr="00615D4B" w:rsidRDefault="00E24265" w:rsidP="005F76AD">
            <w:pPr>
              <w:rPr>
                <w:rFonts w:ascii="標楷體" w:eastAsia="標楷體" w:hAnsi="標楷體"/>
              </w:rPr>
            </w:pPr>
          </w:p>
        </w:tc>
        <w:tc>
          <w:tcPr>
            <w:tcW w:w="624" w:type="pct"/>
          </w:tcPr>
          <w:p w14:paraId="0122F9DA" w14:textId="77777777" w:rsidR="00E24265" w:rsidRPr="00615D4B" w:rsidRDefault="00E24265" w:rsidP="005F76AD">
            <w:pPr>
              <w:rPr>
                <w:rFonts w:ascii="標楷體" w:eastAsia="標楷體" w:hAnsi="標楷體"/>
              </w:rPr>
            </w:pPr>
          </w:p>
        </w:tc>
        <w:tc>
          <w:tcPr>
            <w:tcW w:w="537" w:type="pct"/>
          </w:tcPr>
          <w:p w14:paraId="35D7C3A3" w14:textId="77777777" w:rsidR="00E24265" w:rsidRPr="00615D4B" w:rsidRDefault="00E24265" w:rsidP="005F76AD">
            <w:pPr>
              <w:rPr>
                <w:rFonts w:ascii="標楷體" w:eastAsia="標楷體" w:hAnsi="標楷體"/>
              </w:rPr>
            </w:pPr>
          </w:p>
        </w:tc>
        <w:tc>
          <w:tcPr>
            <w:tcW w:w="299" w:type="pct"/>
          </w:tcPr>
          <w:p w14:paraId="31791AD6" w14:textId="77777777" w:rsidR="00E24265" w:rsidRPr="00615D4B" w:rsidRDefault="00E24265" w:rsidP="005F76AD">
            <w:pPr>
              <w:rPr>
                <w:rFonts w:ascii="標楷體" w:eastAsia="標楷體" w:hAnsi="標楷體"/>
              </w:rPr>
            </w:pPr>
          </w:p>
        </w:tc>
        <w:tc>
          <w:tcPr>
            <w:tcW w:w="299" w:type="pct"/>
          </w:tcPr>
          <w:p w14:paraId="0E0741C9" w14:textId="77777777" w:rsidR="00E24265" w:rsidRPr="00615D4B" w:rsidRDefault="00E24265" w:rsidP="005F76AD">
            <w:pPr>
              <w:rPr>
                <w:rFonts w:ascii="標楷體" w:eastAsia="標楷體" w:hAnsi="標楷體"/>
              </w:rPr>
            </w:pPr>
          </w:p>
        </w:tc>
        <w:tc>
          <w:tcPr>
            <w:tcW w:w="1643" w:type="pct"/>
          </w:tcPr>
          <w:p w14:paraId="47737EC8" w14:textId="77777777" w:rsidR="00E24265" w:rsidRPr="00615D4B" w:rsidRDefault="00E24265" w:rsidP="005F76AD">
            <w:pPr>
              <w:rPr>
                <w:rFonts w:ascii="標楷體" w:eastAsia="標楷體" w:hAnsi="標楷體"/>
              </w:rPr>
            </w:pPr>
          </w:p>
        </w:tc>
      </w:tr>
      <w:tr w:rsidR="00E24265" w:rsidRPr="00615D4B" w14:paraId="35957C9D" w14:textId="77777777" w:rsidTr="005F76AD">
        <w:trPr>
          <w:trHeight w:val="291"/>
          <w:jc w:val="center"/>
        </w:trPr>
        <w:tc>
          <w:tcPr>
            <w:tcW w:w="219" w:type="pct"/>
          </w:tcPr>
          <w:p w14:paraId="33A53C49"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65068A71"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變更還款條件協議完成日</w:t>
            </w:r>
          </w:p>
        </w:tc>
        <w:tc>
          <w:tcPr>
            <w:tcW w:w="624" w:type="pct"/>
          </w:tcPr>
          <w:p w14:paraId="46FA0DA8" w14:textId="77777777" w:rsidR="00E24265" w:rsidRPr="00615D4B" w:rsidRDefault="00E24265" w:rsidP="005F76AD">
            <w:pPr>
              <w:rPr>
                <w:rFonts w:ascii="標楷體" w:eastAsia="標楷體" w:hAnsi="標楷體"/>
              </w:rPr>
            </w:pPr>
          </w:p>
        </w:tc>
        <w:tc>
          <w:tcPr>
            <w:tcW w:w="624" w:type="pct"/>
          </w:tcPr>
          <w:p w14:paraId="01EAC27F" w14:textId="77777777" w:rsidR="00E24265" w:rsidRPr="00615D4B" w:rsidRDefault="00E24265" w:rsidP="005F76AD">
            <w:pPr>
              <w:rPr>
                <w:rFonts w:ascii="標楷體" w:eastAsia="標楷體" w:hAnsi="標楷體"/>
              </w:rPr>
            </w:pPr>
          </w:p>
        </w:tc>
        <w:tc>
          <w:tcPr>
            <w:tcW w:w="537" w:type="pct"/>
          </w:tcPr>
          <w:p w14:paraId="26343B29" w14:textId="77777777" w:rsidR="00E24265" w:rsidRPr="00615D4B" w:rsidRDefault="00E24265" w:rsidP="005F76AD">
            <w:pPr>
              <w:rPr>
                <w:rFonts w:ascii="標楷體" w:eastAsia="標楷體" w:hAnsi="標楷體"/>
              </w:rPr>
            </w:pPr>
          </w:p>
        </w:tc>
        <w:tc>
          <w:tcPr>
            <w:tcW w:w="299" w:type="pct"/>
          </w:tcPr>
          <w:p w14:paraId="3CCE5024" w14:textId="77777777" w:rsidR="00E24265" w:rsidRPr="00615D4B" w:rsidRDefault="00E24265" w:rsidP="005F76AD">
            <w:pPr>
              <w:rPr>
                <w:rFonts w:ascii="標楷體" w:eastAsia="標楷體" w:hAnsi="標楷體"/>
              </w:rPr>
            </w:pPr>
          </w:p>
        </w:tc>
        <w:tc>
          <w:tcPr>
            <w:tcW w:w="299" w:type="pct"/>
          </w:tcPr>
          <w:p w14:paraId="51E5410E" w14:textId="77777777" w:rsidR="00E24265" w:rsidRPr="00615D4B" w:rsidRDefault="00E24265" w:rsidP="005F76AD">
            <w:pPr>
              <w:rPr>
                <w:rFonts w:ascii="標楷體" w:eastAsia="標楷體" w:hAnsi="標楷體"/>
              </w:rPr>
            </w:pPr>
          </w:p>
        </w:tc>
        <w:tc>
          <w:tcPr>
            <w:tcW w:w="1643" w:type="pct"/>
          </w:tcPr>
          <w:p w14:paraId="62FD96F7" w14:textId="77777777" w:rsidR="00E24265" w:rsidRPr="00615D4B" w:rsidRDefault="00E24265" w:rsidP="005F76AD">
            <w:pPr>
              <w:rPr>
                <w:rFonts w:ascii="標楷體" w:eastAsia="標楷體" w:hAnsi="標楷體"/>
              </w:rPr>
            </w:pPr>
          </w:p>
        </w:tc>
      </w:tr>
      <w:tr w:rsidR="00E24265" w:rsidRPr="00615D4B" w14:paraId="6AD3F89E" w14:textId="77777777" w:rsidTr="005F76AD">
        <w:trPr>
          <w:trHeight w:val="291"/>
          <w:jc w:val="center"/>
        </w:trPr>
        <w:tc>
          <w:tcPr>
            <w:tcW w:w="219" w:type="pct"/>
          </w:tcPr>
          <w:p w14:paraId="42DA68AE"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4FEEA64A"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變更還款條件面談日期</w:t>
            </w:r>
          </w:p>
        </w:tc>
        <w:tc>
          <w:tcPr>
            <w:tcW w:w="624" w:type="pct"/>
          </w:tcPr>
          <w:p w14:paraId="116E3EE0" w14:textId="77777777" w:rsidR="00E24265" w:rsidRPr="00615D4B" w:rsidRDefault="00E24265" w:rsidP="005F76AD">
            <w:pPr>
              <w:rPr>
                <w:rFonts w:ascii="標楷體" w:eastAsia="標楷體" w:hAnsi="標楷體"/>
              </w:rPr>
            </w:pPr>
          </w:p>
        </w:tc>
        <w:tc>
          <w:tcPr>
            <w:tcW w:w="624" w:type="pct"/>
          </w:tcPr>
          <w:p w14:paraId="4D6ED09F" w14:textId="77777777" w:rsidR="00E24265" w:rsidRPr="00615D4B" w:rsidRDefault="00E24265" w:rsidP="005F76AD">
            <w:pPr>
              <w:rPr>
                <w:rFonts w:ascii="標楷體" w:eastAsia="標楷體" w:hAnsi="標楷體"/>
              </w:rPr>
            </w:pPr>
          </w:p>
        </w:tc>
        <w:tc>
          <w:tcPr>
            <w:tcW w:w="537" w:type="pct"/>
          </w:tcPr>
          <w:p w14:paraId="2F4634E9" w14:textId="77777777" w:rsidR="00E24265" w:rsidRPr="00615D4B" w:rsidRDefault="00E24265" w:rsidP="005F76AD">
            <w:pPr>
              <w:rPr>
                <w:rFonts w:ascii="標楷體" w:eastAsia="標楷體" w:hAnsi="標楷體"/>
              </w:rPr>
            </w:pPr>
          </w:p>
        </w:tc>
        <w:tc>
          <w:tcPr>
            <w:tcW w:w="299" w:type="pct"/>
          </w:tcPr>
          <w:p w14:paraId="33689D9F" w14:textId="77777777" w:rsidR="00E24265" w:rsidRPr="00615D4B" w:rsidRDefault="00E24265" w:rsidP="005F76AD">
            <w:pPr>
              <w:rPr>
                <w:rFonts w:ascii="標楷體" w:eastAsia="標楷體" w:hAnsi="標楷體"/>
              </w:rPr>
            </w:pPr>
          </w:p>
        </w:tc>
        <w:tc>
          <w:tcPr>
            <w:tcW w:w="299" w:type="pct"/>
          </w:tcPr>
          <w:p w14:paraId="4F73A178" w14:textId="77777777" w:rsidR="00E24265" w:rsidRPr="00615D4B" w:rsidRDefault="00E24265" w:rsidP="005F76AD">
            <w:pPr>
              <w:rPr>
                <w:rFonts w:ascii="標楷體" w:eastAsia="標楷體" w:hAnsi="標楷體"/>
              </w:rPr>
            </w:pPr>
          </w:p>
        </w:tc>
        <w:tc>
          <w:tcPr>
            <w:tcW w:w="1643" w:type="pct"/>
          </w:tcPr>
          <w:p w14:paraId="22066817" w14:textId="77777777" w:rsidR="00E24265" w:rsidRPr="00615D4B" w:rsidRDefault="00E24265" w:rsidP="005F76AD">
            <w:pPr>
              <w:rPr>
                <w:rFonts w:ascii="標楷體" w:eastAsia="標楷體" w:hAnsi="標楷體"/>
              </w:rPr>
            </w:pPr>
          </w:p>
        </w:tc>
      </w:tr>
      <w:tr w:rsidR="00E24265" w:rsidRPr="00615D4B" w14:paraId="73794BFB" w14:textId="77777777" w:rsidTr="005F76AD">
        <w:trPr>
          <w:trHeight w:val="291"/>
          <w:jc w:val="center"/>
        </w:trPr>
        <w:tc>
          <w:tcPr>
            <w:tcW w:w="219" w:type="pct"/>
          </w:tcPr>
          <w:p w14:paraId="60F5C36D"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4F571A84"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變更還款條件簽約完成日期</w:t>
            </w:r>
          </w:p>
        </w:tc>
        <w:tc>
          <w:tcPr>
            <w:tcW w:w="624" w:type="pct"/>
          </w:tcPr>
          <w:p w14:paraId="5BA125B3" w14:textId="77777777" w:rsidR="00E24265" w:rsidRPr="00615D4B" w:rsidRDefault="00E24265" w:rsidP="005F76AD">
            <w:pPr>
              <w:rPr>
                <w:rFonts w:ascii="標楷體" w:eastAsia="標楷體" w:hAnsi="標楷體"/>
              </w:rPr>
            </w:pPr>
          </w:p>
        </w:tc>
        <w:tc>
          <w:tcPr>
            <w:tcW w:w="624" w:type="pct"/>
          </w:tcPr>
          <w:p w14:paraId="50302582" w14:textId="77777777" w:rsidR="00E24265" w:rsidRPr="00615D4B" w:rsidRDefault="00E24265" w:rsidP="005F76AD">
            <w:pPr>
              <w:rPr>
                <w:rFonts w:ascii="標楷體" w:eastAsia="標楷體" w:hAnsi="標楷體"/>
              </w:rPr>
            </w:pPr>
          </w:p>
        </w:tc>
        <w:tc>
          <w:tcPr>
            <w:tcW w:w="537" w:type="pct"/>
          </w:tcPr>
          <w:p w14:paraId="621BD221" w14:textId="77777777" w:rsidR="00E24265" w:rsidRPr="00615D4B" w:rsidRDefault="00E24265" w:rsidP="005F76AD">
            <w:pPr>
              <w:rPr>
                <w:rFonts w:ascii="標楷體" w:eastAsia="標楷體" w:hAnsi="標楷體"/>
              </w:rPr>
            </w:pPr>
          </w:p>
        </w:tc>
        <w:tc>
          <w:tcPr>
            <w:tcW w:w="299" w:type="pct"/>
          </w:tcPr>
          <w:p w14:paraId="60591706" w14:textId="77777777" w:rsidR="00E24265" w:rsidRPr="00615D4B" w:rsidRDefault="00E24265" w:rsidP="005F76AD">
            <w:pPr>
              <w:rPr>
                <w:rFonts w:ascii="標楷體" w:eastAsia="標楷體" w:hAnsi="標楷體"/>
              </w:rPr>
            </w:pPr>
          </w:p>
        </w:tc>
        <w:tc>
          <w:tcPr>
            <w:tcW w:w="299" w:type="pct"/>
          </w:tcPr>
          <w:p w14:paraId="54D5359E" w14:textId="77777777" w:rsidR="00E24265" w:rsidRPr="00615D4B" w:rsidRDefault="00E24265" w:rsidP="005F76AD">
            <w:pPr>
              <w:rPr>
                <w:rFonts w:ascii="標楷體" w:eastAsia="標楷體" w:hAnsi="標楷體"/>
              </w:rPr>
            </w:pPr>
          </w:p>
        </w:tc>
        <w:tc>
          <w:tcPr>
            <w:tcW w:w="1643" w:type="pct"/>
          </w:tcPr>
          <w:p w14:paraId="1276D295" w14:textId="77777777" w:rsidR="00E24265" w:rsidRPr="00615D4B" w:rsidRDefault="00E24265" w:rsidP="005F76AD">
            <w:pPr>
              <w:rPr>
                <w:rFonts w:ascii="標楷體" w:eastAsia="標楷體" w:hAnsi="標楷體"/>
              </w:rPr>
            </w:pPr>
          </w:p>
        </w:tc>
      </w:tr>
      <w:tr w:rsidR="00E24265" w:rsidRPr="00615D4B" w14:paraId="2203D1FF" w14:textId="77777777" w:rsidTr="005F76AD">
        <w:trPr>
          <w:trHeight w:val="291"/>
          <w:jc w:val="center"/>
        </w:trPr>
        <w:tc>
          <w:tcPr>
            <w:tcW w:w="219" w:type="pct"/>
          </w:tcPr>
          <w:p w14:paraId="0F64E2AF"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2C5908DA" w14:textId="77777777" w:rsidR="00E24265" w:rsidRPr="00615D4B" w:rsidRDefault="00E24265" w:rsidP="005F76AD">
            <w:pPr>
              <w:rPr>
                <w:rFonts w:ascii="標楷體" w:eastAsia="標楷體" w:hAnsi="標楷體"/>
              </w:rPr>
            </w:pPr>
            <w:r w:rsidRPr="00D7238B">
              <w:rPr>
                <w:rFonts w:ascii="標楷體" w:eastAsia="標楷體" w:hAnsi="標楷體" w:hint="eastAsia"/>
              </w:rPr>
              <w:t>變更還款條件首期應繳款日</w:t>
            </w:r>
          </w:p>
        </w:tc>
        <w:tc>
          <w:tcPr>
            <w:tcW w:w="624" w:type="pct"/>
          </w:tcPr>
          <w:p w14:paraId="6EB54C4A" w14:textId="77777777" w:rsidR="00E24265" w:rsidRPr="00615D4B" w:rsidRDefault="00E24265" w:rsidP="005F76AD">
            <w:pPr>
              <w:rPr>
                <w:rFonts w:ascii="標楷體" w:eastAsia="標楷體" w:hAnsi="標楷體"/>
              </w:rPr>
            </w:pPr>
          </w:p>
        </w:tc>
        <w:tc>
          <w:tcPr>
            <w:tcW w:w="624" w:type="pct"/>
          </w:tcPr>
          <w:p w14:paraId="3C3C9C75" w14:textId="77777777" w:rsidR="00E24265" w:rsidRPr="00615D4B" w:rsidRDefault="00E24265" w:rsidP="005F76AD">
            <w:pPr>
              <w:rPr>
                <w:rFonts w:ascii="標楷體" w:eastAsia="標楷體" w:hAnsi="標楷體"/>
              </w:rPr>
            </w:pPr>
          </w:p>
        </w:tc>
        <w:tc>
          <w:tcPr>
            <w:tcW w:w="537" w:type="pct"/>
          </w:tcPr>
          <w:p w14:paraId="7C4B0BCB" w14:textId="77777777" w:rsidR="00E24265" w:rsidRPr="00615D4B" w:rsidRDefault="00E24265" w:rsidP="005F76AD">
            <w:pPr>
              <w:rPr>
                <w:rFonts w:ascii="標楷體" w:eastAsia="標楷體" w:hAnsi="標楷體"/>
              </w:rPr>
            </w:pPr>
          </w:p>
        </w:tc>
        <w:tc>
          <w:tcPr>
            <w:tcW w:w="299" w:type="pct"/>
          </w:tcPr>
          <w:p w14:paraId="66105C09" w14:textId="77777777" w:rsidR="00E24265" w:rsidRPr="00615D4B" w:rsidRDefault="00E24265" w:rsidP="005F76AD">
            <w:pPr>
              <w:rPr>
                <w:rFonts w:ascii="標楷體" w:eastAsia="標楷體" w:hAnsi="標楷體"/>
              </w:rPr>
            </w:pPr>
          </w:p>
        </w:tc>
        <w:tc>
          <w:tcPr>
            <w:tcW w:w="299" w:type="pct"/>
          </w:tcPr>
          <w:p w14:paraId="1CA7B7B0" w14:textId="77777777" w:rsidR="00E24265" w:rsidRPr="00615D4B" w:rsidRDefault="00E24265" w:rsidP="005F76AD">
            <w:pPr>
              <w:rPr>
                <w:rFonts w:ascii="標楷體" w:eastAsia="標楷體" w:hAnsi="標楷體"/>
              </w:rPr>
            </w:pPr>
          </w:p>
        </w:tc>
        <w:tc>
          <w:tcPr>
            <w:tcW w:w="1643" w:type="pct"/>
          </w:tcPr>
          <w:p w14:paraId="693E9C6C" w14:textId="77777777" w:rsidR="00E24265" w:rsidRPr="00615D4B" w:rsidRDefault="00E24265" w:rsidP="005F76AD">
            <w:pPr>
              <w:rPr>
                <w:rFonts w:ascii="標楷體" w:eastAsia="標楷體" w:hAnsi="標楷體"/>
              </w:rPr>
            </w:pPr>
          </w:p>
        </w:tc>
      </w:tr>
      <w:tr w:rsidR="00E24265" w:rsidRPr="00615D4B" w14:paraId="5888457C" w14:textId="77777777" w:rsidTr="005F76AD">
        <w:trPr>
          <w:trHeight w:val="291"/>
          <w:jc w:val="center"/>
        </w:trPr>
        <w:tc>
          <w:tcPr>
            <w:tcW w:w="219" w:type="pct"/>
          </w:tcPr>
          <w:p w14:paraId="079BF9A8"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05C56997" w14:textId="77777777" w:rsidR="00E24265" w:rsidRPr="00615D4B" w:rsidRDefault="00E24265" w:rsidP="005F76AD">
            <w:pPr>
              <w:rPr>
                <w:rFonts w:ascii="標楷體" w:eastAsia="標楷體" w:hAnsi="標楷體"/>
              </w:rPr>
            </w:pPr>
            <w:r w:rsidRPr="00D7238B">
              <w:rPr>
                <w:rFonts w:ascii="標楷體" w:eastAsia="標楷體" w:hAnsi="標楷體" w:hint="eastAsia"/>
              </w:rPr>
              <w:t>繳款帳號</w:t>
            </w:r>
          </w:p>
        </w:tc>
        <w:tc>
          <w:tcPr>
            <w:tcW w:w="624" w:type="pct"/>
          </w:tcPr>
          <w:p w14:paraId="01708B3E" w14:textId="77777777" w:rsidR="00E24265" w:rsidRPr="00615D4B" w:rsidRDefault="00E24265" w:rsidP="005F76AD">
            <w:pPr>
              <w:rPr>
                <w:rFonts w:ascii="標楷體" w:eastAsia="標楷體" w:hAnsi="標楷體"/>
              </w:rPr>
            </w:pPr>
          </w:p>
        </w:tc>
        <w:tc>
          <w:tcPr>
            <w:tcW w:w="624" w:type="pct"/>
          </w:tcPr>
          <w:p w14:paraId="559A84A4" w14:textId="77777777" w:rsidR="00E24265" w:rsidRPr="00615D4B" w:rsidRDefault="00E24265" w:rsidP="005F76AD">
            <w:pPr>
              <w:rPr>
                <w:rFonts w:ascii="標楷體" w:eastAsia="標楷體" w:hAnsi="標楷體"/>
              </w:rPr>
            </w:pPr>
          </w:p>
        </w:tc>
        <w:tc>
          <w:tcPr>
            <w:tcW w:w="537" w:type="pct"/>
          </w:tcPr>
          <w:p w14:paraId="23DF6D7C" w14:textId="77777777" w:rsidR="00E24265" w:rsidRPr="00615D4B" w:rsidRDefault="00E24265" w:rsidP="005F76AD">
            <w:pPr>
              <w:rPr>
                <w:rFonts w:ascii="標楷體" w:eastAsia="標楷體" w:hAnsi="標楷體"/>
              </w:rPr>
            </w:pPr>
          </w:p>
        </w:tc>
        <w:tc>
          <w:tcPr>
            <w:tcW w:w="299" w:type="pct"/>
          </w:tcPr>
          <w:p w14:paraId="4D77EE2F" w14:textId="77777777" w:rsidR="00E24265" w:rsidRPr="00615D4B" w:rsidRDefault="00E24265" w:rsidP="005F76AD">
            <w:pPr>
              <w:rPr>
                <w:rFonts w:ascii="標楷體" w:eastAsia="標楷體" w:hAnsi="標楷體"/>
              </w:rPr>
            </w:pPr>
          </w:p>
        </w:tc>
        <w:tc>
          <w:tcPr>
            <w:tcW w:w="299" w:type="pct"/>
          </w:tcPr>
          <w:p w14:paraId="0CF96D80" w14:textId="77777777" w:rsidR="00E24265" w:rsidRPr="00615D4B" w:rsidRDefault="00E24265" w:rsidP="005F76AD">
            <w:pPr>
              <w:rPr>
                <w:rFonts w:ascii="標楷體" w:eastAsia="標楷體" w:hAnsi="標楷體"/>
              </w:rPr>
            </w:pPr>
          </w:p>
        </w:tc>
        <w:tc>
          <w:tcPr>
            <w:tcW w:w="1643" w:type="pct"/>
          </w:tcPr>
          <w:p w14:paraId="57EA749B" w14:textId="77777777" w:rsidR="00E24265" w:rsidRPr="00615D4B" w:rsidRDefault="00E24265" w:rsidP="005F76AD">
            <w:pPr>
              <w:rPr>
                <w:rFonts w:ascii="標楷體" w:eastAsia="標楷體" w:hAnsi="標楷體"/>
              </w:rPr>
            </w:pPr>
          </w:p>
        </w:tc>
      </w:tr>
      <w:tr w:rsidR="00E24265" w:rsidRPr="00615D4B" w14:paraId="2195F61B" w14:textId="77777777" w:rsidTr="005F76AD">
        <w:trPr>
          <w:trHeight w:val="291"/>
          <w:jc w:val="center"/>
        </w:trPr>
        <w:tc>
          <w:tcPr>
            <w:tcW w:w="219" w:type="pct"/>
          </w:tcPr>
          <w:p w14:paraId="7EDE8474"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398C5140" w14:textId="77777777" w:rsidR="00E24265" w:rsidRPr="00615D4B" w:rsidRDefault="00E24265" w:rsidP="005F76AD">
            <w:pPr>
              <w:rPr>
                <w:rFonts w:ascii="標楷體" w:eastAsia="標楷體" w:hAnsi="標楷體"/>
              </w:rPr>
            </w:pPr>
            <w:r w:rsidRPr="00D7238B">
              <w:rPr>
                <w:rFonts w:ascii="標楷體" w:eastAsia="標楷體" w:hAnsi="標楷體" w:hint="eastAsia"/>
              </w:rPr>
              <w:t>最大債權金融機構聲請狀送達地址</w:t>
            </w:r>
          </w:p>
        </w:tc>
        <w:tc>
          <w:tcPr>
            <w:tcW w:w="624" w:type="pct"/>
          </w:tcPr>
          <w:p w14:paraId="5715C882" w14:textId="77777777" w:rsidR="00E24265" w:rsidRPr="00615D4B" w:rsidRDefault="00E24265" w:rsidP="005F76AD">
            <w:pPr>
              <w:rPr>
                <w:rFonts w:ascii="標楷體" w:eastAsia="標楷體" w:hAnsi="標楷體"/>
              </w:rPr>
            </w:pPr>
          </w:p>
        </w:tc>
        <w:tc>
          <w:tcPr>
            <w:tcW w:w="624" w:type="pct"/>
          </w:tcPr>
          <w:p w14:paraId="79BA0F45" w14:textId="77777777" w:rsidR="00E24265" w:rsidRPr="00615D4B" w:rsidRDefault="00E24265" w:rsidP="005F76AD">
            <w:pPr>
              <w:rPr>
                <w:rFonts w:ascii="標楷體" w:eastAsia="標楷體" w:hAnsi="標楷體"/>
              </w:rPr>
            </w:pPr>
          </w:p>
        </w:tc>
        <w:tc>
          <w:tcPr>
            <w:tcW w:w="537" w:type="pct"/>
          </w:tcPr>
          <w:p w14:paraId="71E8C76B" w14:textId="77777777" w:rsidR="00E24265" w:rsidRPr="00615D4B" w:rsidRDefault="00E24265" w:rsidP="005F76AD">
            <w:pPr>
              <w:rPr>
                <w:rFonts w:ascii="標楷體" w:eastAsia="標楷體" w:hAnsi="標楷體"/>
              </w:rPr>
            </w:pPr>
          </w:p>
        </w:tc>
        <w:tc>
          <w:tcPr>
            <w:tcW w:w="299" w:type="pct"/>
          </w:tcPr>
          <w:p w14:paraId="0A374FBB" w14:textId="77777777" w:rsidR="00E24265" w:rsidRPr="00615D4B" w:rsidRDefault="00E24265" w:rsidP="005F76AD">
            <w:pPr>
              <w:rPr>
                <w:rFonts w:ascii="標楷體" w:eastAsia="標楷體" w:hAnsi="標楷體"/>
              </w:rPr>
            </w:pPr>
          </w:p>
        </w:tc>
        <w:tc>
          <w:tcPr>
            <w:tcW w:w="299" w:type="pct"/>
          </w:tcPr>
          <w:p w14:paraId="06FA7627" w14:textId="77777777" w:rsidR="00E24265" w:rsidRPr="00615D4B" w:rsidRDefault="00E24265" w:rsidP="005F76AD">
            <w:pPr>
              <w:rPr>
                <w:rFonts w:ascii="標楷體" w:eastAsia="標楷體" w:hAnsi="標楷體"/>
              </w:rPr>
            </w:pPr>
          </w:p>
        </w:tc>
        <w:tc>
          <w:tcPr>
            <w:tcW w:w="1643" w:type="pct"/>
          </w:tcPr>
          <w:p w14:paraId="51937901" w14:textId="77777777" w:rsidR="00E24265" w:rsidRPr="00615D4B" w:rsidRDefault="00E24265" w:rsidP="005F76AD">
            <w:pPr>
              <w:rPr>
                <w:rFonts w:ascii="標楷體" w:eastAsia="標楷體" w:hAnsi="標楷體"/>
              </w:rPr>
            </w:pPr>
          </w:p>
        </w:tc>
      </w:tr>
      <w:tr w:rsidR="00E24265" w:rsidRPr="00615D4B" w14:paraId="507784C5" w14:textId="77777777" w:rsidTr="005F76AD">
        <w:trPr>
          <w:trHeight w:val="291"/>
          <w:jc w:val="center"/>
        </w:trPr>
        <w:tc>
          <w:tcPr>
            <w:tcW w:w="219" w:type="pct"/>
          </w:tcPr>
          <w:p w14:paraId="110F1C04"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0BB26D65" w14:textId="77777777" w:rsidR="00E24265" w:rsidRPr="00615D4B" w:rsidRDefault="00E24265" w:rsidP="005F76AD">
            <w:pPr>
              <w:rPr>
                <w:rFonts w:ascii="標楷體" w:eastAsia="標楷體" w:hAnsi="標楷體"/>
              </w:rPr>
            </w:pPr>
            <w:r w:rsidRPr="00D7238B">
              <w:rPr>
                <w:rFonts w:ascii="標楷體" w:eastAsia="標楷體" w:hAnsi="標楷體" w:hint="eastAsia"/>
              </w:rPr>
              <w:t>月付金</w:t>
            </w:r>
          </w:p>
        </w:tc>
        <w:tc>
          <w:tcPr>
            <w:tcW w:w="624" w:type="pct"/>
          </w:tcPr>
          <w:p w14:paraId="571B680C" w14:textId="77777777" w:rsidR="00E24265" w:rsidRPr="00615D4B" w:rsidRDefault="00E24265" w:rsidP="005F76AD">
            <w:pPr>
              <w:rPr>
                <w:rFonts w:ascii="標楷體" w:eastAsia="標楷體" w:hAnsi="標楷體"/>
              </w:rPr>
            </w:pPr>
          </w:p>
        </w:tc>
        <w:tc>
          <w:tcPr>
            <w:tcW w:w="624" w:type="pct"/>
          </w:tcPr>
          <w:p w14:paraId="51738294" w14:textId="77777777" w:rsidR="00E24265" w:rsidRPr="00615D4B" w:rsidRDefault="00E24265" w:rsidP="005F76AD">
            <w:pPr>
              <w:rPr>
                <w:rFonts w:ascii="標楷體" w:eastAsia="標楷體" w:hAnsi="標楷體"/>
              </w:rPr>
            </w:pPr>
          </w:p>
        </w:tc>
        <w:tc>
          <w:tcPr>
            <w:tcW w:w="537" w:type="pct"/>
          </w:tcPr>
          <w:p w14:paraId="57654905" w14:textId="77777777" w:rsidR="00E24265" w:rsidRPr="00615D4B" w:rsidRDefault="00E24265" w:rsidP="005F76AD">
            <w:pPr>
              <w:rPr>
                <w:rFonts w:ascii="標楷體" w:eastAsia="標楷體" w:hAnsi="標楷體"/>
              </w:rPr>
            </w:pPr>
          </w:p>
        </w:tc>
        <w:tc>
          <w:tcPr>
            <w:tcW w:w="299" w:type="pct"/>
          </w:tcPr>
          <w:p w14:paraId="63AF3C2D" w14:textId="77777777" w:rsidR="00E24265" w:rsidRPr="00615D4B" w:rsidRDefault="00E24265" w:rsidP="005F76AD">
            <w:pPr>
              <w:rPr>
                <w:rFonts w:ascii="標楷體" w:eastAsia="標楷體" w:hAnsi="標楷體"/>
              </w:rPr>
            </w:pPr>
          </w:p>
        </w:tc>
        <w:tc>
          <w:tcPr>
            <w:tcW w:w="299" w:type="pct"/>
          </w:tcPr>
          <w:p w14:paraId="54A471BF" w14:textId="77777777" w:rsidR="00E24265" w:rsidRPr="00615D4B" w:rsidRDefault="00E24265" w:rsidP="005F76AD">
            <w:pPr>
              <w:rPr>
                <w:rFonts w:ascii="標楷體" w:eastAsia="標楷體" w:hAnsi="標楷體"/>
              </w:rPr>
            </w:pPr>
          </w:p>
        </w:tc>
        <w:tc>
          <w:tcPr>
            <w:tcW w:w="1643" w:type="pct"/>
          </w:tcPr>
          <w:p w14:paraId="43AC9FB4" w14:textId="77777777" w:rsidR="00E24265" w:rsidRPr="00615D4B" w:rsidRDefault="00E24265" w:rsidP="005F76AD">
            <w:pPr>
              <w:rPr>
                <w:rFonts w:ascii="標楷體" w:eastAsia="標楷體" w:hAnsi="標楷體"/>
              </w:rPr>
            </w:pPr>
          </w:p>
        </w:tc>
      </w:tr>
      <w:tr w:rsidR="00E24265" w:rsidRPr="00615D4B" w14:paraId="27B34B74" w14:textId="77777777" w:rsidTr="005F76AD">
        <w:trPr>
          <w:trHeight w:val="291"/>
          <w:jc w:val="center"/>
        </w:trPr>
        <w:tc>
          <w:tcPr>
            <w:tcW w:w="219" w:type="pct"/>
          </w:tcPr>
          <w:p w14:paraId="142D653E"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2C91AFAD" w14:textId="77777777" w:rsidR="00E24265" w:rsidRPr="00615D4B" w:rsidRDefault="00E24265" w:rsidP="005F76AD">
            <w:pPr>
              <w:rPr>
                <w:rFonts w:ascii="標楷體" w:eastAsia="標楷體" w:hAnsi="標楷體"/>
              </w:rPr>
            </w:pPr>
            <w:r w:rsidRPr="00D7238B">
              <w:rPr>
                <w:rFonts w:ascii="標楷體" w:eastAsia="標楷體" w:hAnsi="標楷體" w:hint="eastAsia"/>
              </w:rPr>
              <w:t>屬階梯式還款註記</w:t>
            </w:r>
          </w:p>
        </w:tc>
        <w:tc>
          <w:tcPr>
            <w:tcW w:w="624" w:type="pct"/>
          </w:tcPr>
          <w:p w14:paraId="6C0D4381" w14:textId="77777777" w:rsidR="00E24265" w:rsidRPr="00615D4B" w:rsidRDefault="00E24265" w:rsidP="005F76AD">
            <w:pPr>
              <w:rPr>
                <w:rFonts w:ascii="標楷體" w:eastAsia="標楷體" w:hAnsi="標楷體"/>
              </w:rPr>
            </w:pPr>
          </w:p>
        </w:tc>
        <w:tc>
          <w:tcPr>
            <w:tcW w:w="624" w:type="pct"/>
          </w:tcPr>
          <w:p w14:paraId="53E3ACE4" w14:textId="77777777" w:rsidR="00E24265" w:rsidRPr="00615D4B" w:rsidRDefault="00E24265" w:rsidP="005F76AD">
            <w:pPr>
              <w:rPr>
                <w:rFonts w:ascii="標楷體" w:eastAsia="標楷體" w:hAnsi="標楷體"/>
              </w:rPr>
            </w:pPr>
          </w:p>
        </w:tc>
        <w:tc>
          <w:tcPr>
            <w:tcW w:w="537" w:type="pct"/>
          </w:tcPr>
          <w:p w14:paraId="606C7893" w14:textId="77777777" w:rsidR="00E24265" w:rsidRPr="00615D4B" w:rsidRDefault="00E24265" w:rsidP="005F76AD">
            <w:pPr>
              <w:rPr>
                <w:rFonts w:ascii="標楷體" w:eastAsia="標楷體" w:hAnsi="標楷體"/>
              </w:rPr>
            </w:pPr>
          </w:p>
        </w:tc>
        <w:tc>
          <w:tcPr>
            <w:tcW w:w="299" w:type="pct"/>
          </w:tcPr>
          <w:p w14:paraId="3C5A7FC3" w14:textId="77777777" w:rsidR="00E24265" w:rsidRPr="00615D4B" w:rsidRDefault="00E24265" w:rsidP="005F76AD">
            <w:pPr>
              <w:rPr>
                <w:rFonts w:ascii="標楷體" w:eastAsia="標楷體" w:hAnsi="標楷體"/>
              </w:rPr>
            </w:pPr>
          </w:p>
        </w:tc>
        <w:tc>
          <w:tcPr>
            <w:tcW w:w="299" w:type="pct"/>
          </w:tcPr>
          <w:p w14:paraId="76E425F1" w14:textId="77777777" w:rsidR="00E24265" w:rsidRPr="00615D4B" w:rsidRDefault="00E24265" w:rsidP="005F76AD">
            <w:pPr>
              <w:rPr>
                <w:rFonts w:ascii="標楷體" w:eastAsia="標楷體" w:hAnsi="標楷體"/>
              </w:rPr>
            </w:pPr>
          </w:p>
        </w:tc>
        <w:tc>
          <w:tcPr>
            <w:tcW w:w="1643" w:type="pct"/>
          </w:tcPr>
          <w:p w14:paraId="2990810B" w14:textId="77777777" w:rsidR="00E24265" w:rsidRPr="00615D4B" w:rsidRDefault="00E24265" w:rsidP="005F76AD">
            <w:pPr>
              <w:rPr>
                <w:rFonts w:ascii="標楷體" w:eastAsia="標楷體" w:hAnsi="標楷體"/>
              </w:rPr>
            </w:pPr>
            <w:r w:rsidRPr="007C3A4D">
              <w:rPr>
                <w:rFonts w:ascii="標楷體" w:eastAsia="標楷體" w:hAnsi="標楷體" w:hint="eastAsia"/>
              </w:rPr>
              <w:t>輸入Y或N</w:t>
            </w:r>
          </w:p>
        </w:tc>
      </w:tr>
      <w:tr w:rsidR="00E24265" w:rsidRPr="00615D4B" w14:paraId="54527942" w14:textId="77777777" w:rsidTr="005F76AD">
        <w:trPr>
          <w:trHeight w:val="291"/>
          <w:jc w:val="center"/>
        </w:trPr>
        <w:tc>
          <w:tcPr>
            <w:tcW w:w="219" w:type="pct"/>
          </w:tcPr>
          <w:p w14:paraId="24626D6B"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6F0C7843" w14:textId="77777777" w:rsidR="00E24265" w:rsidRPr="00615D4B" w:rsidRDefault="00E24265" w:rsidP="005F76AD">
            <w:pPr>
              <w:rPr>
                <w:rFonts w:ascii="標楷體" w:eastAsia="標楷體" w:hAnsi="標楷體"/>
              </w:rPr>
            </w:pPr>
            <w:r w:rsidRPr="00D7238B">
              <w:rPr>
                <w:rFonts w:ascii="標楷體" w:eastAsia="標楷體" w:hAnsi="標楷體" w:hint="eastAsia"/>
              </w:rPr>
              <w:t>第二階梯期數</w:t>
            </w:r>
          </w:p>
        </w:tc>
        <w:tc>
          <w:tcPr>
            <w:tcW w:w="624" w:type="pct"/>
          </w:tcPr>
          <w:p w14:paraId="4C6E8CBD" w14:textId="77777777" w:rsidR="00E24265" w:rsidRPr="00615D4B" w:rsidRDefault="00E24265" w:rsidP="005F76AD">
            <w:pPr>
              <w:rPr>
                <w:rFonts w:ascii="標楷體" w:eastAsia="標楷體" w:hAnsi="標楷體"/>
              </w:rPr>
            </w:pPr>
          </w:p>
        </w:tc>
        <w:tc>
          <w:tcPr>
            <w:tcW w:w="624" w:type="pct"/>
          </w:tcPr>
          <w:p w14:paraId="481A05CD" w14:textId="77777777" w:rsidR="00E24265" w:rsidRPr="00615D4B" w:rsidRDefault="00E24265" w:rsidP="005F76AD">
            <w:pPr>
              <w:rPr>
                <w:rFonts w:ascii="標楷體" w:eastAsia="標楷體" w:hAnsi="標楷體"/>
              </w:rPr>
            </w:pPr>
          </w:p>
        </w:tc>
        <w:tc>
          <w:tcPr>
            <w:tcW w:w="537" w:type="pct"/>
          </w:tcPr>
          <w:p w14:paraId="295D6CD4" w14:textId="77777777" w:rsidR="00E24265" w:rsidRPr="00615D4B" w:rsidRDefault="00E24265" w:rsidP="005F76AD">
            <w:pPr>
              <w:rPr>
                <w:rFonts w:ascii="標楷體" w:eastAsia="標楷體" w:hAnsi="標楷體"/>
              </w:rPr>
            </w:pPr>
          </w:p>
        </w:tc>
        <w:tc>
          <w:tcPr>
            <w:tcW w:w="299" w:type="pct"/>
          </w:tcPr>
          <w:p w14:paraId="0024D550" w14:textId="77777777" w:rsidR="00E24265" w:rsidRPr="00615D4B" w:rsidRDefault="00E24265" w:rsidP="005F76AD">
            <w:pPr>
              <w:rPr>
                <w:rFonts w:ascii="標楷體" w:eastAsia="標楷體" w:hAnsi="標楷體"/>
              </w:rPr>
            </w:pPr>
          </w:p>
        </w:tc>
        <w:tc>
          <w:tcPr>
            <w:tcW w:w="299" w:type="pct"/>
          </w:tcPr>
          <w:p w14:paraId="20181ECE" w14:textId="77777777" w:rsidR="00E24265" w:rsidRPr="00615D4B" w:rsidRDefault="00E24265" w:rsidP="005F76AD">
            <w:pPr>
              <w:rPr>
                <w:rFonts w:ascii="標楷體" w:eastAsia="標楷體" w:hAnsi="標楷體"/>
              </w:rPr>
            </w:pPr>
          </w:p>
        </w:tc>
        <w:tc>
          <w:tcPr>
            <w:tcW w:w="1643" w:type="pct"/>
          </w:tcPr>
          <w:p w14:paraId="586275EA" w14:textId="77777777" w:rsidR="00E24265" w:rsidRPr="00615D4B" w:rsidRDefault="00E24265" w:rsidP="005F76AD">
            <w:pPr>
              <w:rPr>
                <w:rFonts w:ascii="標楷體" w:eastAsia="標楷體" w:hAnsi="標楷體"/>
              </w:rPr>
            </w:pPr>
          </w:p>
        </w:tc>
      </w:tr>
      <w:tr w:rsidR="00E24265" w:rsidRPr="00615D4B" w14:paraId="5FE0350E" w14:textId="77777777" w:rsidTr="005F76AD">
        <w:trPr>
          <w:trHeight w:val="291"/>
          <w:jc w:val="center"/>
        </w:trPr>
        <w:tc>
          <w:tcPr>
            <w:tcW w:w="219" w:type="pct"/>
          </w:tcPr>
          <w:p w14:paraId="7B02BE5A"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334D79AF" w14:textId="77777777" w:rsidR="00E24265" w:rsidRPr="00615D4B" w:rsidRDefault="00E24265" w:rsidP="005F76AD">
            <w:pPr>
              <w:rPr>
                <w:rFonts w:ascii="標楷體" w:eastAsia="標楷體" w:hAnsi="標楷體"/>
              </w:rPr>
            </w:pPr>
            <w:r w:rsidRPr="00D7238B">
              <w:rPr>
                <w:rFonts w:ascii="標楷體" w:eastAsia="標楷體" w:hAnsi="標楷體" w:hint="eastAsia"/>
              </w:rPr>
              <w:t>第二階梯利率</w:t>
            </w:r>
          </w:p>
        </w:tc>
        <w:tc>
          <w:tcPr>
            <w:tcW w:w="624" w:type="pct"/>
          </w:tcPr>
          <w:p w14:paraId="3E41F322" w14:textId="77777777" w:rsidR="00E24265" w:rsidRPr="00615D4B" w:rsidRDefault="00E24265" w:rsidP="005F76AD">
            <w:pPr>
              <w:rPr>
                <w:rFonts w:ascii="標楷體" w:eastAsia="標楷體" w:hAnsi="標楷體"/>
              </w:rPr>
            </w:pPr>
          </w:p>
        </w:tc>
        <w:tc>
          <w:tcPr>
            <w:tcW w:w="624" w:type="pct"/>
          </w:tcPr>
          <w:p w14:paraId="031940EA" w14:textId="77777777" w:rsidR="00E24265" w:rsidRPr="00615D4B" w:rsidRDefault="00E24265" w:rsidP="005F76AD">
            <w:pPr>
              <w:rPr>
                <w:rFonts w:ascii="標楷體" w:eastAsia="標楷體" w:hAnsi="標楷體"/>
              </w:rPr>
            </w:pPr>
          </w:p>
        </w:tc>
        <w:tc>
          <w:tcPr>
            <w:tcW w:w="537" w:type="pct"/>
          </w:tcPr>
          <w:p w14:paraId="7ADBF126" w14:textId="77777777" w:rsidR="00E24265" w:rsidRPr="00615D4B" w:rsidRDefault="00E24265" w:rsidP="005F76AD">
            <w:pPr>
              <w:rPr>
                <w:rFonts w:ascii="標楷體" w:eastAsia="標楷體" w:hAnsi="標楷體"/>
              </w:rPr>
            </w:pPr>
          </w:p>
        </w:tc>
        <w:tc>
          <w:tcPr>
            <w:tcW w:w="299" w:type="pct"/>
          </w:tcPr>
          <w:p w14:paraId="62BF3C16" w14:textId="77777777" w:rsidR="00E24265" w:rsidRPr="00615D4B" w:rsidRDefault="00E24265" w:rsidP="005F76AD">
            <w:pPr>
              <w:rPr>
                <w:rFonts w:ascii="標楷體" w:eastAsia="標楷體" w:hAnsi="標楷體"/>
              </w:rPr>
            </w:pPr>
          </w:p>
        </w:tc>
        <w:tc>
          <w:tcPr>
            <w:tcW w:w="299" w:type="pct"/>
          </w:tcPr>
          <w:p w14:paraId="5D70FD85" w14:textId="77777777" w:rsidR="00E24265" w:rsidRPr="00615D4B" w:rsidRDefault="00E24265" w:rsidP="005F76AD">
            <w:pPr>
              <w:rPr>
                <w:rFonts w:ascii="標楷體" w:eastAsia="標楷體" w:hAnsi="標楷體"/>
              </w:rPr>
            </w:pPr>
          </w:p>
        </w:tc>
        <w:tc>
          <w:tcPr>
            <w:tcW w:w="1643" w:type="pct"/>
          </w:tcPr>
          <w:p w14:paraId="52BAB5E0" w14:textId="77777777" w:rsidR="00E24265" w:rsidRPr="00615D4B" w:rsidRDefault="00E24265" w:rsidP="005F76AD">
            <w:pPr>
              <w:rPr>
                <w:rFonts w:ascii="標楷體" w:eastAsia="標楷體" w:hAnsi="標楷體"/>
              </w:rPr>
            </w:pPr>
          </w:p>
        </w:tc>
      </w:tr>
      <w:tr w:rsidR="00E24265" w:rsidRPr="00615D4B" w14:paraId="64F06A1D" w14:textId="77777777" w:rsidTr="005F76AD">
        <w:trPr>
          <w:trHeight w:val="291"/>
          <w:jc w:val="center"/>
        </w:trPr>
        <w:tc>
          <w:tcPr>
            <w:tcW w:w="219" w:type="pct"/>
          </w:tcPr>
          <w:p w14:paraId="37603C65"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01F9AE29" w14:textId="77777777" w:rsidR="00E24265" w:rsidRPr="00615D4B" w:rsidRDefault="00E24265" w:rsidP="005F76AD">
            <w:pPr>
              <w:rPr>
                <w:rFonts w:ascii="標楷體" w:eastAsia="標楷體" w:hAnsi="標楷體"/>
              </w:rPr>
            </w:pPr>
            <w:r w:rsidRPr="00D7238B">
              <w:rPr>
                <w:rFonts w:ascii="標楷體" w:eastAsia="標楷體" w:hAnsi="標楷體" w:hint="eastAsia"/>
              </w:rPr>
              <w:t>第二階梯月付金</w:t>
            </w:r>
          </w:p>
        </w:tc>
        <w:tc>
          <w:tcPr>
            <w:tcW w:w="624" w:type="pct"/>
          </w:tcPr>
          <w:p w14:paraId="629B0899" w14:textId="77777777" w:rsidR="00E24265" w:rsidRPr="00615D4B" w:rsidRDefault="00E24265" w:rsidP="005F76AD">
            <w:pPr>
              <w:rPr>
                <w:rFonts w:ascii="標楷體" w:eastAsia="標楷體" w:hAnsi="標楷體"/>
              </w:rPr>
            </w:pPr>
          </w:p>
        </w:tc>
        <w:tc>
          <w:tcPr>
            <w:tcW w:w="624" w:type="pct"/>
          </w:tcPr>
          <w:p w14:paraId="70A5CE24" w14:textId="77777777" w:rsidR="00E24265" w:rsidRPr="00615D4B" w:rsidRDefault="00E24265" w:rsidP="005F76AD">
            <w:pPr>
              <w:rPr>
                <w:rFonts w:ascii="標楷體" w:eastAsia="標楷體" w:hAnsi="標楷體"/>
              </w:rPr>
            </w:pPr>
          </w:p>
        </w:tc>
        <w:tc>
          <w:tcPr>
            <w:tcW w:w="537" w:type="pct"/>
          </w:tcPr>
          <w:p w14:paraId="23E235E3" w14:textId="77777777" w:rsidR="00E24265" w:rsidRPr="00615D4B" w:rsidRDefault="00E24265" w:rsidP="005F76AD">
            <w:pPr>
              <w:rPr>
                <w:rFonts w:ascii="標楷體" w:eastAsia="標楷體" w:hAnsi="標楷體"/>
              </w:rPr>
            </w:pPr>
          </w:p>
        </w:tc>
        <w:tc>
          <w:tcPr>
            <w:tcW w:w="299" w:type="pct"/>
          </w:tcPr>
          <w:p w14:paraId="383A1437" w14:textId="77777777" w:rsidR="00E24265" w:rsidRPr="00615D4B" w:rsidRDefault="00E24265" w:rsidP="005F76AD">
            <w:pPr>
              <w:rPr>
                <w:rFonts w:ascii="標楷體" w:eastAsia="標楷體" w:hAnsi="標楷體"/>
              </w:rPr>
            </w:pPr>
          </w:p>
        </w:tc>
        <w:tc>
          <w:tcPr>
            <w:tcW w:w="299" w:type="pct"/>
          </w:tcPr>
          <w:p w14:paraId="27265826" w14:textId="77777777" w:rsidR="00E24265" w:rsidRPr="00615D4B" w:rsidRDefault="00E24265" w:rsidP="005F76AD">
            <w:pPr>
              <w:rPr>
                <w:rFonts w:ascii="標楷體" w:eastAsia="標楷體" w:hAnsi="標楷體"/>
              </w:rPr>
            </w:pPr>
          </w:p>
        </w:tc>
        <w:tc>
          <w:tcPr>
            <w:tcW w:w="1643" w:type="pct"/>
          </w:tcPr>
          <w:p w14:paraId="05107F4D" w14:textId="77777777" w:rsidR="00E24265" w:rsidRPr="00615D4B" w:rsidRDefault="00E24265" w:rsidP="005F76AD">
            <w:pPr>
              <w:rPr>
                <w:rFonts w:ascii="標楷體" w:eastAsia="標楷體" w:hAnsi="標楷體"/>
              </w:rPr>
            </w:pPr>
          </w:p>
        </w:tc>
      </w:tr>
      <w:tr w:rsidR="00E24265" w:rsidRPr="00615D4B" w14:paraId="4EDE3E77" w14:textId="77777777" w:rsidTr="005F76AD">
        <w:trPr>
          <w:trHeight w:val="291"/>
          <w:jc w:val="center"/>
        </w:trPr>
        <w:tc>
          <w:tcPr>
            <w:tcW w:w="219" w:type="pct"/>
          </w:tcPr>
          <w:p w14:paraId="7623BCC3" w14:textId="77777777" w:rsidR="00E24265" w:rsidRPr="005E579A" w:rsidRDefault="00E24265" w:rsidP="005F76AD">
            <w:pPr>
              <w:pStyle w:val="af9"/>
              <w:numPr>
                <w:ilvl w:val="0"/>
                <w:numId w:val="49"/>
              </w:numPr>
              <w:ind w:leftChars="0"/>
              <w:rPr>
                <w:rFonts w:ascii="標楷體" w:eastAsia="標楷體" w:hAnsi="標楷體"/>
              </w:rPr>
            </w:pPr>
          </w:p>
        </w:tc>
        <w:tc>
          <w:tcPr>
            <w:tcW w:w="756" w:type="pct"/>
          </w:tcPr>
          <w:p w14:paraId="540D8A10" w14:textId="77777777" w:rsidR="00E24265" w:rsidRPr="00D7238B" w:rsidRDefault="00E24265" w:rsidP="005F76AD">
            <w:pPr>
              <w:rPr>
                <w:rFonts w:ascii="標楷體" w:eastAsia="標楷體" w:hAnsi="標楷體"/>
              </w:rPr>
            </w:pPr>
            <w:r w:rsidRPr="00D7238B">
              <w:rPr>
                <w:rFonts w:ascii="標楷體" w:eastAsia="標楷體" w:hAnsi="標楷體" w:hint="eastAsia"/>
              </w:rPr>
              <w:t>轉JCIC文字檔日期</w:t>
            </w:r>
          </w:p>
        </w:tc>
        <w:tc>
          <w:tcPr>
            <w:tcW w:w="624" w:type="pct"/>
          </w:tcPr>
          <w:p w14:paraId="26766028" w14:textId="77777777" w:rsidR="00E24265" w:rsidRPr="00615D4B" w:rsidRDefault="00E24265" w:rsidP="005F76AD">
            <w:pPr>
              <w:rPr>
                <w:rFonts w:ascii="標楷體" w:eastAsia="標楷體" w:hAnsi="標楷體"/>
              </w:rPr>
            </w:pPr>
          </w:p>
        </w:tc>
        <w:tc>
          <w:tcPr>
            <w:tcW w:w="624" w:type="pct"/>
          </w:tcPr>
          <w:p w14:paraId="265397EE" w14:textId="77777777" w:rsidR="00E24265" w:rsidRPr="00615D4B" w:rsidRDefault="00E24265" w:rsidP="005F76AD">
            <w:pPr>
              <w:rPr>
                <w:rFonts w:ascii="標楷體" w:eastAsia="標楷體" w:hAnsi="標楷體"/>
              </w:rPr>
            </w:pPr>
          </w:p>
        </w:tc>
        <w:tc>
          <w:tcPr>
            <w:tcW w:w="537" w:type="pct"/>
          </w:tcPr>
          <w:p w14:paraId="6FF83E2E" w14:textId="77777777" w:rsidR="00E24265" w:rsidRPr="00615D4B" w:rsidRDefault="00E24265" w:rsidP="005F76AD">
            <w:pPr>
              <w:rPr>
                <w:rFonts w:ascii="標楷體" w:eastAsia="標楷體" w:hAnsi="標楷體"/>
              </w:rPr>
            </w:pPr>
          </w:p>
        </w:tc>
        <w:tc>
          <w:tcPr>
            <w:tcW w:w="299" w:type="pct"/>
          </w:tcPr>
          <w:p w14:paraId="217657CF" w14:textId="77777777" w:rsidR="00E24265" w:rsidRPr="00615D4B" w:rsidRDefault="00E24265" w:rsidP="005F76AD">
            <w:pPr>
              <w:rPr>
                <w:rFonts w:ascii="標楷體" w:eastAsia="標楷體" w:hAnsi="標楷體"/>
              </w:rPr>
            </w:pPr>
          </w:p>
        </w:tc>
        <w:tc>
          <w:tcPr>
            <w:tcW w:w="299" w:type="pct"/>
          </w:tcPr>
          <w:p w14:paraId="541365A8" w14:textId="77777777" w:rsidR="00E24265" w:rsidRPr="00615D4B" w:rsidRDefault="00E24265" w:rsidP="005F76AD">
            <w:pPr>
              <w:rPr>
                <w:rFonts w:ascii="標楷體" w:eastAsia="標楷體" w:hAnsi="標楷體"/>
              </w:rPr>
            </w:pPr>
          </w:p>
        </w:tc>
        <w:tc>
          <w:tcPr>
            <w:tcW w:w="1643" w:type="pct"/>
          </w:tcPr>
          <w:p w14:paraId="072FC67C" w14:textId="77777777" w:rsidR="00E24265" w:rsidRPr="00615D4B" w:rsidRDefault="00E24265" w:rsidP="005F76AD">
            <w:pPr>
              <w:rPr>
                <w:rFonts w:ascii="標楷體" w:eastAsia="標楷體" w:hAnsi="標楷體"/>
              </w:rPr>
            </w:pPr>
          </w:p>
        </w:tc>
      </w:tr>
    </w:tbl>
    <w:p w14:paraId="3F0F36A5" w14:textId="77777777" w:rsidR="00E24265" w:rsidRDefault="00E24265" w:rsidP="00F62379">
      <w:pPr>
        <w:pStyle w:val="42"/>
        <w:spacing w:after="72"/>
        <w:ind w:leftChars="0" w:left="0"/>
        <w:rPr>
          <w:rFonts w:hAnsi="標楷體"/>
        </w:rPr>
      </w:pPr>
    </w:p>
    <w:p w14:paraId="45B0227F" w14:textId="77777777" w:rsidR="00E24265" w:rsidRDefault="00E24265">
      <w:pPr>
        <w:widowControl/>
        <w:rPr>
          <w:rFonts w:ascii="Arial" w:eastAsia="標楷體" w:hAnsi="標楷體" w:cs="標楷體"/>
          <w:kern w:val="0"/>
          <w:szCs w:val="28"/>
        </w:rPr>
      </w:pPr>
      <w:r>
        <w:rPr>
          <w:rFonts w:hAnsi="標楷體"/>
        </w:rPr>
        <w:br w:type="page"/>
      </w:r>
    </w:p>
    <w:p w14:paraId="112831B7"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8321</w:t>
      </w:r>
      <w:r w:rsidRPr="00C74B9E">
        <w:rPr>
          <w:rFonts w:ascii="標楷體" w:hAnsi="標楷體" w:hint="eastAsia"/>
        </w:rPr>
        <w:t>變更還款方案結案通知資料</w:t>
      </w:r>
    </w:p>
    <w:p w14:paraId="4E07E936"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27B9A40"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08A8B25"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E08CBB3" w14:textId="77777777" w:rsidR="00E24265" w:rsidRPr="00615D4B" w:rsidRDefault="00E24265" w:rsidP="005F76AD">
            <w:pPr>
              <w:rPr>
                <w:rFonts w:ascii="標楷體" w:eastAsia="標楷體" w:hAnsi="標楷體"/>
              </w:rPr>
            </w:pPr>
            <w:r w:rsidRPr="00C74B9E">
              <w:rPr>
                <w:rFonts w:ascii="標楷體" w:eastAsia="標楷體" w:hAnsi="標楷體" w:hint="eastAsia"/>
              </w:rPr>
              <w:t>變更還款方案結案通知資料</w:t>
            </w:r>
          </w:p>
        </w:tc>
      </w:tr>
      <w:tr w:rsidR="00E24265" w:rsidRPr="00615D4B" w14:paraId="64E8883A"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AD9456B"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C48EE3E" w14:textId="77777777" w:rsidR="00E24265" w:rsidRPr="00615D4B" w:rsidRDefault="00E24265" w:rsidP="005F76AD">
            <w:pPr>
              <w:rPr>
                <w:rFonts w:ascii="標楷體" w:eastAsia="標楷體" w:hAnsi="標楷體"/>
              </w:rPr>
            </w:pPr>
          </w:p>
        </w:tc>
      </w:tr>
      <w:tr w:rsidR="00E24265" w:rsidRPr="00615D4B" w14:paraId="7FD41658"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7BF12C1"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83F4F5B" w14:textId="77777777" w:rsidR="00E24265" w:rsidRPr="00615D4B" w:rsidRDefault="00E24265" w:rsidP="005F76AD">
            <w:pPr>
              <w:rPr>
                <w:rFonts w:ascii="標楷體" w:eastAsia="標楷體" w:hAnsi="標楷體"/>
              </w:rPr>
            </w:pPr>
          </w:p>
        </w:tc>
      </w:tr>
      <w:tr w:rsidR="00E24265" w:rsidRPr="00615D4B" w14:paraId="78ABE5D1"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66A285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199E9D2" w14:textId="77777777" w:rsidR="00E24265" w:rsidRPr="00615D4B" w:rsidRDefault="00E24265" w:rsidP="005F76AD">
            <w:pPr>
              <w:rPr>
                <w:rFonts w:ascii="標楷體" w:eastAsia="標楷體" w:hAnsi="標楷體"/>
              </w:rPr>
            </w:pPr>
          </w:p>
        </w:tc>
      </w:tr>
      <w:tr w:rsidR="00E24265" w:rsidRPr="00615D4B" w14:paraId="4CF4585A"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59C7C88"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F62661E" w14:textId="77777777" w:rsidR="00E24265" w:rsidRPr="00615D4B" w:rsidRDefault="00E24265" w:rsidP="005F76AD">
            <w:pPr>
              <w:rPr>
                <w:rFonts w:ascii="標楷體" w:eastAsia="標楷體" w:hAnsi="標楷體"/>
              </w:rPr>
            </w:pPr>
          </w:p>
        </w:tc>
      </w:tr>
      <w:tr w:rsidR="00E24265" w:rsidRPr="00615D4B" w14:paraId="57C1BE5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4EE4B29"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4C65543" w14:textId="77777777" w:rsidR="00E24265" w:rsidRPr="00615D4B" w:rsidRDefault="00E24265" w:rsidP="005F76AD">
            <w:pPr>
              <w:rPr>
                <w:rFonts w:ascii="標楷體" w:eastAsia="標楷體" w:hAnsi="標楷體"/>
              </w:rPr>
            </w:pPr>
          </w:p>
        </w:tc>
      </w:tr>
      <w:tr w:rsidR="00E24265" w:rsidRPr="00615D4B" w14:paraId="6FCB830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3EB0B327"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D5AFF1" w14:textId="77777777" w:rsidR="00E24265" w:rsidRPr="00615D4B" w:rsidRDefault="00E24265" w:rsidP="005F76AD">
            <w:pPr>
              <w:rPr>
                <w:rFonts w:ascii="標楷體" w:eastAsia="標楷體" w:hAnsi="標楷體"/>
              </w:rPr>
            </w:pPr>
          </w:p>
        </w:tc>
      </w:tr>
      <w:tr w:rsidR="00E24265" w:rsidRPr="00615D4B" w14:paraId="067A5BC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D6F3CAC"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7801A" w14:textId="77777777" w:rsidR="00E24265" w:rsidRPr="00615D4B" w:rsidRDefault="00E24265" w:rsidP="005F76AD">
            <w:pPr>
              <w:rPr>
                <w:rFonts w:ascii="標楷體" w:eastAsia="標楷體" w:hAnsi="標楷體"/>
              </w:rPr>
            </w:pPr>
          </w:p>
        </w:tc>
      </w:tr>
    </w:tbl>
    <w:p w14:paraId="1F1EF40D" w14:textId="77777777" w:rsidR="00E24265" w:rsidRDefault="00E24265" w:rsidP="00E24265"/>
    <w:p w14:paraId="018550A5" w14:textId="77777777" w:rsidR="00E24265" w:rsidRPr="00615D4B" w:rsidRDefault="00E24265">
      <w:pPr>
        <w:pStyle w:val="a"/>
      </w:pPr>
      <w:r w:rsidRPr="00615D4B">
        <w:t>UI</w:t>
      </w:r>
      <w:r w:rsidRPr="00615D4B">
        <w:t>畫面</w:t>
      </w:r>
    </w:p>
    <w:p w14:paraId="72738D13" w14:textId="77777777" w:rsidR="00E24265" w:rsidRDefault="00E24265" w:rsidP="00E24265">
      <w:pPr>
        <w:pStyle w:val="42"/>
        <w:spacing w:after="72"/>
        <w:ind w:left="1133"/>
        <w:rPr>
          <w:rFonts w:hAnsi="標楷體"/>
        </w:rPr>
      </w:pPr>
      <w:r w:rsidRPr="00743962">
        <w:rPr>
          <w:rFonts w:hAnsi="標楷體" w:hint="eastAsia"/>
        </w:rPr>
        <w:t>輸入畫面：</w:t>
      </w:r>
    </w:p>
    <w:p w14:paraId="55F80884" w14:textId="77777777" w:rsidR="00E24265" w:rsidRPr="005A61AB" w:rsidRDefault="00E24265" w:rsidP="00E24265">
      <w:pPr>
        <w:pStyle w:val="42"/>
        <w:spacing w:after="72"/>
        <w:ind w:leftChars="0" w:left="0"/>
        <w:rPr>
          <w:rFonts w:hAnsi="標楷體"/>
        </w:rPr>
      </w:pPr>
      <w:r w:rsidRPr="005A61AB">
        <w:rPr>
          <w:rFonts w:hAnsi="標楷體"/>
          <w:noProof/>
        </w:rPr>
        <w:drawing>
          <wp:inline distT="0" distB="0" distL="0" distR="0" wp14:anchorId="746EE8A1" wp14:editId="5DDF4F11">
            <wp:extent cx="6622910" cy="218694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622910" cy="2186940"/>
                    </a:xfrm>
                    <a:prstGeom prst="rect">
                      <a:avLst/>
                    </a:prstGeom>
                  </pic:spPr>
                </pic:pic>
              </a:graphicData>
            </a:graphic>
          </wp:inline>
        </w:drawing>
      </w:r>
    </w:p>
    <w:p w14:paraId="276B83A6" w14:textId="77777777" w:rsidR="00E24265" w:rsidRDefault="00E24265" w:rsidP="00E24265">
      <w:pPr>
        <w:pStyle w:val="1text"/>
        <w:rPr>
          <w:rFonts w:ascii="Times New Roman" w:hAnsi="Times New Roman"/>
        </w:rPr>
      </w:pPr>
    </w:p>
    <w:p w14:paraId="62A64D05"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319E067" w14:textId="77777777" w:rsidTr="005F76AD">
        <w:trPr>
          <w:trHeight w:val="388"/>
          <w:jc w:val="center"/>
        </w:trPr>
        <w:tc>
          <w:tcPr>
            <w:tcW w:w="219" w:type="pct"/>
            <w:vMerge w:val="restart"/>
          </w:tcPr>
          <w:p w14:paraId="20E5B13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6CCD3F1"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AEB7E2C"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57542B9C"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2A5A6DC9" w14:textId="77777777" w:rsidTr="005F76AD">
        <w:trPr>
          <w:trHeight w:val="244"/>
          <w:jc w:val="center"/>
        </w:trPr>
        <w:tc>
          <w:tcPr>
            <w:tcW w:w="219" w:type="pct"/>
            <w:vMerge/>
          </w:tcPr>
          <w:p w14:paraId="22C2BC5E" w14:textId="77777777" w:rsidR="00E24265" w:rsidRPr="00615D4B" w:rsidRDefault="00E24265" w:rsidP="005F76AD">
            <w:pPr>
              <w:rPr>
                <w:rFonts w:ascii="標楷體" w:eastAsia="標楷體" w:hAnsi="標楷體"/>
              </w:rPr>
            </w:pPr>
          </w:p>
        </w:tc>
        <w:tc>
          <w:tcPr>
            <w:tcW w:w="756" w:type="pct"/>
            <w:vMerge/>
          </w:tcPr>
          <w:p w14:paraId="23C119AC" w14:textId="77777777" w:rsidR="00E24265" w:rsidRPr="00615D4B" w:rsidRDefault="00E24265" w:rsidP="005F76AD">
            <w:pPr>
              <w:rPr>
                <w:rFonts w:ascii="標楷體" w:eastAsia="標楷體" w:hAnsi="標楷體"/>
              </w:rPr>
            </w:pPr>
          </w:p>
        </w:tc>
        <w:tc>
          <w:tcPr>
            <w:tcW w:w="624" w:type="pct"/>
          </w:tcPr>
          <w:p w14:paraId="4202A5D0"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7A9FFD97"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66D092AC"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6A97C465"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5B5656D1"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1A4D80FF" w14:textId="77777777" w:rsidR="00E24265" w:rsidRPr="00615D4B" w:rsidRDefault="00E24265" w:rsidP="005F76AD">
            <w:pPr>
              <w:rPr>
                <w:rFonts w:ascii="標楷體" w:eastAsia="標楷體" w:hAnsi="標楷體"/>
              </w:rPr>
            </w:pPr>
          </w:p>
        </w:tc>
      </w:tr>
      <w:tr w:rsidR="00E24265" w:rsidRPr="00615D4B" w14:paraId="4B7E611B" w14:textId="77777777" w:rsidTr="005F76AD">
        <w:trPr>
          <w:trHeight w:val="291"/>
          <w:jc w:val="center"/>
        </w:trPr>
        <w:tc>
          <w:tcPr>
            <w:tcW w:w="219" w:type="pct"/>
          </w:tcPr>
          <w:p w14:paraId="6A3285DE"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2F468B4A"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405A501A" w14:textId="77777777" w:rsidR="00E24265" w:rsidRPr="00615D4B" w:rsidRDefault="00E24265" w:rsidP="005F76AD">
            <w:pPr>
              <w:rPr>
                <w:rFonts w:ascii="標楷體" w:eastAsia="標楷體" w:hAnsi="標楷體"/>
              </w:rPr>
            </w:pPr>
          </w:p>
        </w:tc>
        <w:tc>
          <w:tcPr>
            <w:tcW w:w="624" w:type="pct"/>
          </w:tcPr>
          <w:p w14:paraId="63BFD474" w14:textId="77777777" w:rsidR="00E24265" w:rsidRPr="00615D4B" w:rsidRDefault="00E24265" w:rsidP="005F76AD">
            <w:pPr>
              <w:rPr>
                <w:rFonts w:ascii="標楷體" w:eastAsia="標楷體" w:hAnsi="標楷體"/>
              </w:rPr>
            </w:pPr>
          </w:p>
        </w:tc>
        <w:tc>
          <w:tcPr>
            <w:tcW w:w="537" w:type="pct"/>
          </w:tcPr>
          <w:p w14:paraId="51464C44"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0E8BCA6" w14:textId="77777777" w:rsidR="00E24265" w:rsidRPr="00615D4B" w:rsidRDefault="00E24265" w:rsidP="005F76AD">
            <w:pPr>
              <w:rPr>
                <w:rFonts w:ascii="標楷體" w:eastAsia="標楷體" w:hAnsi="標楷體"/>
              </w:rPr>
            </w:pPr>
          </w:p>
        </w:tc>
        <w:tc>
          <w:tcPr>
            <w:tcW w:w="299" w:type="pct"/>
          </w:tcPr>
          <w:p w14:paraId="4B99EE04" w14:textId="77777777" w:rsidR="00E24265" w:rsidRPr="00615D4B" w:rsidRDefault="00E24265" w:rsidP="005F76AD">
            <w:pPr>
              <w:rPr>
                <w:rFonts w:ascii="標楷體" w:eastAsia="標楷體" w:hAnsi="標楷體"/>
              </w:rPr>
            </w:pPr>
          </w:p>
        </w:tc>
        <w:tc>
          <w:tcPr>
            <w:tcW w:w="1643" w:type="pct"/>
          </w:tcPr>
          <w:p w14:paraId="6B4CF4C1" w14:textId="77777777" w:rsidR="00E24265" w:rsidRDefault="00E24265" w:rsidP="005F76AD">
            <w:pPr>
              <w:rPr>
                <w:rFonts w:ascii="標楷體" w:eastAsia="標楷體" w:hAnsi="標楷體"/>
              </w:rPr>
            </w:pPr>
            <w:r w:rsidRPr="002240D5">
              <w:rPr>
                <w:rFonts w:ascii="標楷體" w:eastAsia="標楷體" w:hAnsi="標楷體" w:hint="eastAsia"/>
              </w:rPr>
              <w:t>1:新增</w:t>
            </w:r>
          </w:p>
          <w:p w14:paraId="02568023" w14:textId="77777777" w:rsidR="00E24265" w:rsidRPr="00615D4B" w:rsidRDefault="00E24265" w:rsidP="005F76AD">
            <w:pPr>
              <w:rPr>
                <w:rFonts w:ascii="標楷體" w:eastAsia="標楷體" w:hAnsi="標楷體"/>
              </w:rPr>
            </w:pPr>
            <w:r w:rsidRPr="002240D5">
              <w:rPr>
                <w:rFonts w:ascii="標楷體" w:eastAsia="標楷體" w:hAnsi="標楷體" w:hint="eastAsia"/>
              </w:rPr>
              <w:t>2:異動</w:t>
            </w:r>
          </w:p>
        </w:tc>
      </w:tr>
      <w:tr w:rsidR="00E24265" w:rsidRPr="00615D4B" w14:paraId="2BDAC1E1" w14:textId="77777777" w:rsidTr="005F76AD">
        <w:trPr>
          <w:trHeight w:val="291"/>
          <w:jc w:val="center"/>
        </w:trPr>
        <w:tc>
          <w:tcPr>
            <w:tcW w:w="219" w:type="pct"/>
          </w:tcPr>
          <w:p w14:paraId="4A6030F6"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67432A47"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16B9C8A0" w14:textId="77777777" w:rsidR="00E24265" w:rsidRPr="00615D4B" w:rsidRDefault="00E24265" w:rsidP="005F76AD">
            <w:pPr>
              <w:rPr>
                <w:rFonts w:ascii="標楷體" w:eastAsia="標楷體" w:hAnsi="標楷體"/>
              </w:rPr>
            </w:pPr>
          </w:p>
        </w:tc>
        <w:tc>
          <w:tcPr>
            <w:tcW w:w="624" w:type="pct"/>
          </w:tcPr>
          <w:p w14:paraId="70526C00" w14:textId="77777777" w:rsidR="00E24265" w:rsidRPr="00615D4B" w:rsidRDefault="00E24265" w:rsidP="005F76AD">
            <w:pPr>
              <w:rPr>
                <w:rFonts w:ascii="標楷體" w:eastAsia="標楷體" w:hAnsi="標楷體"/>
              </w:rPr>
            </w:pPr>
          </w:p>
        </w:tc>
        <w:tc>
          <w:tcPr>
            <w:tcW w:w="537" w:type="pct"/>
          </w:tcPr>
          <w:p w14:paraId="25063FF3" w14:textId="77777777" w:rsidR="00E24265" w:rsidRPr="00615D4B" w:rsidRDefault="00E24265" w:rsidP="005F76AD">
            <w:pPr>
              <w:rPr>
                <w:rFonts w:ascii="標楷體" w:eastAsia="標楷體" w:hAnsi="標楷體"/>
              </w:rPr>
            </w:pPr>
          </w:p>
        </w:tc>
        <w:tc>
          <w:tcPr>
            <w:tcW w:w="299" w:type="pct"/>
          </w:tcPr>
          <w:p w14:paraId="7BD0222B" w14:textId="77777777" w:rsidR="00E24265" w:rsidRPr="00615D4B" w:rsidRDefault="00E24265" w:rsidP="005F76AD">
            <w:pPr>
              <w:rPr>
                <w:rFonts w:ascii="標楷體" w:eastAsia="標楷體" w:hAnsi="標楷體"/>
              </w:rPr>
            </w:pPr>
          </w:p>
        </w:tc>
        <w:tc>
          <w:tcPr>
            <w:tcW w:w="299" w:type="pct"/>
          </w:tcPr>
          <w:p w14:paraId="7ABBC41A" w14:textId="77777777" w:rsidR="00E24265" w:rsidRPr="00615D4B" w:rsidRDefault="00E24265" w:rsidP="005F76AD">
            <w:pPr>
              <w:rPr>
                <w:rFonts w:ascii="標楷體" w:eastAsia="標楷體" w:hAnsi="標楷體"/>
              </w:rPr>
            </w:pPr>
          </w:p>
        </w:tc>
        <w:tc>
          <w:tcPr>
            <w:tcW w:w="1643" w:type="pct"/>
          </w:tcPr>
          <w:p w14:paraId="105F1CA6" w14:textId="77777777" w:rsidR="00E24265" w:rsidRPr="00615D4B" w:rsidRDefault="00E24265" w:rsidP="005F76AD">
            <w:pPr>
              <w:rPr>
                <w:rFonts w:ascii="標楷體" w:eastAsia="標楷體" w:hAnsi="標楷體"/>
              </w:rPr>
            </w:pPr>
          </w:p>
        </w:tc>
      </w:tr>
      <w:tr w:rsidR="00E24265" w:rsidRPr="00615D4B" w14:paraId="541152EC" w14:textId="77777777" w:rsidTr="005F76AD">
        <w:trPr>
          <w:trHeight w:val="291"/>
          <w:jc w:val="center"/>
        </w:trPr>
        <w:tc>
          <w:tcPr>
            <w:tcW w:w="219" w:type="pct"/>
          </w:tcPr>
          <w:p w14:paraId="024CA9B6"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52175DD8"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6578002F" w14:textId="77777777" w:rsidR="00E24265" w:rsidRPr="00615D4B" w:rsidRDefault="00E24265" w:rsidP="005F76AD">
            <w:pPr>
              <w:rPr>
                <w:rFonts w:ascii="標楷體" w:eastAsia="標楷體" w:hAnsi="標楷體"/>
              </w:rPr>
            </w:pPr>
          </w:p>
        </w:tc>
        <w:tc>
          <w:tcPr>
            <w:tcW w:w="624" w:type="pct"/>
          </w:tcPr>
          <w:p w14:paraId="47ABFE50" w14:textId="77777777" w:rsidR="00E24265" w:rsidRPr="00615D4B" w:rsidRDefault="00E24265" w:rsidP="005F76AD">
            <w:pPr>
              <w:rPr>
                <w:rFonts w:ascii="標楷體" w:eastAsia="標楷體" w:hAnsi="標楷體"/>
              </w:rPr>
            </w:pPr>
          </w:p>
        </w:tc>
        <w:tc>
          <w:tcPr>
            <w:tcW w:w="537" w:type="pct"/>
          </w:tcPr>
          <w:p w14:paraId="2C482AD7" w14:textId="77777777" w:rsidR="00E24265" w:rsidRPr="00615D4B" w:rsidRDefault="00E24265" w:rsidP="005F76AD">
            <w:pPr>
              <w:rPr>
                <w:rFonts w:ascii="標楷體" w:eastAsia="標楷體" w:hAnsi="標楷體"/>
              </w:rPr>
            </w:pPr>
          </w:p>
        </w:tc>
        <w:tc>
          <w:tcPr>
            <w:tcW w:w="299" w:type="pct"/>
          </w:tcPr>
          <w:p w14:paraId="67A04388" w14:textId="77777777" w:rsidR="00E24265" w:rsidRPr="00615D4B" w:rsidRDefault="00E24265" w:rsidP="005F76AD">
            <w:pPr>
              <w:rPr>
                <w:rFonts w:ascii="標楷體" w:eastAsia="標楷體" w:hAnsi="標楷體"/>
              </w:rPr>
            </w:pPr>
          </w:p>
        </w:tc>
        <w:tc>
          <w:tcPr>
            <w:tcW w:w="299" w:type="pct"/>
          </w:tcPr>
          <w:p w14:paraId="0A4BB8E9" w14:textId="77777777" w:rsidR="00E24265" w:rsidRPr="00615D4B" w:rsidRDefault="00E24265" w:rsidP="005F76AD">
            <w:pPr>
              <w:rPr>
                <w:rFonts w:ascii="標楷體" w:eastAsia="標楷體" w:hAnsi="標楷體"/>
              </w:rPr>
            </w:pPr>
          </w:p>
        </w:tc>
        <w:tc>
          <w:tcPr>
            <w:tcW w:w="1643" w:type="pct"/>
          </w:tcPr>
          <w:p w14:paraId="160189D4" w14:textId="77777777" w:rsidR="00E24265" w:rsidRPr="00615D4B" w:rsidRDefault="00E24265" w:rsidP="005F76AD">
            <w:pPr>
              <w:rPr>
                <w:rFonts w:ascii="標楷體" w:eastAsia="標楷體" w:hAnsi="標楷體"/>
              </w:rPr>
            </w:pPr>
          </w:p>
        </w:tc>
      </w:tr>
      <w:tr w:rsidR="00E24265" w:rsidRPr="00615D4B" w14:paraId="57849B2A" w14:textId="77777777" w:rsidTr="005F76AD">
        <w:trPr>
          <w:trHeight w:val="291"/>
          <w:jc w:val="center"/>
        </w:trPr>
        <w:tc>
          <w:tcPr>
            <w:tcW w:w="219" w:type="pct"/>
          </w:tcPr>
          <w:p w14:paraId="37A6F775"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1B702789" w14:textId="77777777" w:rsidR="00E24265" w:rsidRPr="00615D4B" w:rsidRDefault="00E24265" w:rsidP="005F76AD">
            <w:pPr>
              <w:rPr>
                <w:rFonts w:ascii="標楷體" w:eastAsia="標楷體" w:hAnsi="標楷體"/>
              </w:rPr>
            </w:pPr>
            <w:r w:rsidRPr="00B93CCA">
              <w:rPr>
                <w:rFonts w:ascii="標楷體" w:eastAsia="標楷體" w:hAnsi="標楷體" w:hint="eastAsia"/>
              </w:rPr>
              <w:t>原前置協商申請日</w:t>
            </w:r>
          </w:p>
        </w:tc>
        <w:tc>
          <w:tcPr>
            <w:tcW w:w="624" w:type="pct"/>
          </w:tcPr>
          <w:p w14:paraId="38A9790E" w14:textId="77777777" w:rsidR="00E24265" w:rsidRPr="00615D4B" w:rsidRDefault="00E24265" w:rsidP="005F76AD">
            <w:pPr>
              <w:rPr>
                <w:rFonts w:ascii="標楷體" w:eastAsia="標楷體" w:hAnsi="標楷體"/>
              </w:rPr>
            </w:pPr>
          </w:p>
        </w:tc>
        <w:tc>
          <w:tcPr>
            <w:tcW w:w="624" w:type="pct"/>
          </w:tcPr>
          <w:p w14:paraId="5895D019" w14:textId="77777777" w:rsidR="00E24265" w:rsidRPr="00615D4B" w:rsidRDefault="00E24265" w:rsidP="005F76AD">
            <w:pPr>
              <w:rPr>
                <w:rFonts w:ascii="標楷體" w:eastAsia="標楷體" w:hAnsi="標楷體"/>
              </w:rPr>
            </w:pPr>
          </w:p>
        </w:tc>
        <w:tc>
          <w:tcPr>
            <w:tcW w:w="537" w:type="pct"/>
          </w:tcPr>
          <w:p w14:paraId="065D29E6" w14:textId="77777777" w:rsidR="00E24265" w:rsidRPr="00615D4B" w:rsidRDefault="00E24265" w:rsidP="005F76AD">
            <w:pPr>
              <w:rPr>
                <w:rFonts w:ascii="標楷體" w:eastAsia="標楷體" w:hAnsi="標楷體"/>
              </w:rPr>
            </w:pPr>
          </w:p>
        </w:tc>
        <w:tc>
          <w:tcPr>
            <w:tcW w:w="299" w:type="pct"/>
          </w:tcPr>
          <w:p w14:paraId="3F1D15BA" w14:textId="77777777" w:rsidR="00E24265" w:rsidRPr="00615D4B" w:rsidRDefault="00E24265" w:rsidP="005F76AD">
            <w:pPr>
              <w:rPr>
                <w:rFonts w:ascii="標楷體" w:eastAsia="標楷體" w:hAnsi="標楷體"/>
              </w:rPr>
            </w:pPr>
          </w:p>
        </w:tc>
        <w:tc>
          <w:tcPr>
            <w:tcW w:w="299" w:type="pct"/>
          </w:tcPr>
          <w:p w14:paraId="59D74AC0" w14:textId="77777777" w:rsidR="00E24265" w:rsidRPr="00615D4B" w:rsidRDefault="00E24265" w:rsidP="005F76AD">
            <w:pPr>
              <w:rPr>
                <w:rFonts w:ascii="標楷體" w:eastAsia="標楷體" w:hAnsi="標楷體"/>
              </w:rPr>
            </w:pPr>
          </w:p>
        </w:tc>
        <w:tc>
          <w:tcPr>
            <w:tcW w:w="1643" w:type="pct"/>
          </w:tcPr>
          <w:p w14:paraId="335B7AD9" w14:textId="77777777" w:rsidR="00E24265" w:rsidRPr="00615D4B" w:rsidRDefault="00E24265" w:rsidP="005F76AD">
            <w:pPr>
              <w:rPr>
                <w:rFonts w:ascii="標楷體" w:eastAsia="標楷體" w:hAnsi="標楷體"/>
              </w:rPr>
            </w:pPr>
          </w:p>
        </w:tc>
      </w:tr>
      <w:tr w:rsidR="00E24265" w:rsidRPr="00615D4B" w14:paraId="40555000" w14:textId="77777777" w:rsidTr="005F76AD">
        <w:trPr>
          <w:trHeight w:val="291"/>
          <w:jc w:val="center"/>
        </w:trPr>
        <w:tc>
          <w:tcPr>
            <w:tcW w:w="219" w:type="pct"/>
          </w:tcPr>
          <w:p w14:paraId="15418D47"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0ED5894E" w14:textId="77777777" w:rsidR="00E24265" w:rsidRPr="00615D4B" w:rsidRDefault="00E24265" w:rsidP="005F76AD">
            <w:pPr>
              <w:rPr>
                <w:rFonts w:ascii="標楷體" w:eastAsia="標楷體" w:hAnsi="標楷體"/>
              </w:rPr>
            </w:pPr>
            <w:r w:rsidRPr="00B93CCA">
              <w:rPr>
                <w:rFonts w:ascii="標楷體" w:eastAsia="標楷體" w:hAnsi="標楷體" w:hint="eastAsia"/>
              </w:rPr>
              <w:t>申請變更還款條件日</w:t>
            </w:r>
          </w:p>
        </w:tc>
        <w:tc>
          <w:tcPr>
            <w:tcW w:w="624" w:type="pct"/>
          </w:tcPr>
          <w:p w14:paraId="310124C4" w14:textId="77777777" w:rsidR="00E24265" w:rsidRPr="00615D4B" w:rsidRDefault="00E24265" w:rsidP="005F76AD">
            <w:pPr>
              <w:rPr>
                <w:rFonts w:ascii="標楷體" w:eastAsia="標楷體" w:hAnsi="標楷體"/>
              </w:rPr>
            </w:pPr>
          </w:p>
        </w:tc>
        <w:tc>
          <w:tcPr>
            <w:tcW w:w="624" w:type="pct"/>
          </w:tcPr>
          <w:p w14:paraId="13EC4C39" w14:textId="77777777" w:rsidR="00E24265" w:rsidRPr="00615D4B" w:rsidRDefault="00E24265" w:rsidP="005F76AD">
            <w:pPr>
              <w:rPr>
                <w:rFonts w:ascii="標楷體" w:eastAsia="標楷體" w:hAnsi="標楷體"/>
              </w:rPr>
            </w:pPr>
          </w:p>
        </w:tc>
        <w:tc>
          <w:tcPr>
            <w:tcW w:w="537" w:type="pct"/>
          </w:tcPr>
          <w:p w14:paraId="6B34D217" w14:textId="77777777" w:rsidR="00E24265" w:rsidRPr="00615D4B" w:rsidRDefault="00E24265" w:rsidP="005F76AD">
            <w:pPr>
              <w:rPr>
                <w:rFonts w:ascii="標楷體" w:eastAsia="標楷體" w:hAnsi="標楷體"/>
              </w:rPr>
            </w:pPr>
          </w:p>
        </w:tc>
        <w:tc>
          <w:tcPr>
            <w:tcW w:w="299" w:type="pct"/>
          </w:tcPr>
          <w:p w14:paraId="646C9CB6" w14:textId="77777777" w:rsidR="00E24265" w:rsidRPr="00615D4B" w:rsidRDefault="00E24265" w:rsidP="005F76AD">
            <w:pPr>
              <w:rPr>
                <w:rFonts w:ascii="標楷體" w:eastAsia="標楷體" w:hAnsi="標楷體"/>
              </w:rPr>
            </w:pPr>
          </w:p>
        </w:tc>
        <w:tc>
          <w:tcPr>
            <w:tcW w:w="299" w:type="pct"/>
          </w:tcPr>
          <w:p w14:paraId="35C4E2BC" w14:textId="77777777" w:rsidR="00E24265" w:rsidRPr="00615D4B" w:rsidRDefault="00E24265" w:rsidP="005F76AD">
            <w:pPr>
              <w:rPr>
                <w:rFonts w:ascii="標楷體" w:eastAsia="標楷體" w:hAnsi="標楷體"/>
              </w:rPr>
            </w:pPr>
          </w:p>
        </w:tc>
        <w:tc>
          <w:tcPr>
            <w:tcW w:w="1643" w:type="pct"/>
          </w:tcPr>
          <w:p w14:paraId="5D3B205C" w14:textId="77777777" w:rsidR="00E24265" w:rsidRPr="00615D4B" w:rsidRDefault="00E24265" w:rsidP="005F76AD">
            <w:pPr>
              <w:rPr>
                <w:rFonts w:ascii="標楷體" w:eastAsia="標楷體" w:hAnsi="標楷體"/>
              </w:rPr>
            </w:pPr>
          </w:p>
        </w:tc>
      </w:tr>
      <w:tr w:rsidR="00E24265" w:rsidRPr="00615D4B" w14:paraId="4F679494" w14:textId="77777777" w:rsidTr="005F76AD">
        <w:trPr>
          <w:trHeight w:val="291"/>
          <w:jc w:val="center"/>
        </w:trPr>
        <w:tc>
          <w:tcPr>
            <w:tcW w:w="219" w:type="pct"/>
          </w:tcPr>
          <w:p w14:paraId="23EADD07"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042E24E5" w14:textId="77777777" w:rsidR="00E24265" w:rsidRPr="00615D4B" w:rsidRDefault="00E24265" w:rsidP="005F76AD">
            <w:pPr>
              <w:rPr>
                <w:rFonts w:ascii="標楷體" w:eastAsia="標楷體" w:hAnsi="標楷體"/>
              </w:rPr>
            </w:pPr>
            <w:r w:rsidRPr="00B93CCA">
              <w:rPr>
                <w:rFonts w:ascii="標楷體" w:eastAsia="標楷體" w:hAnsi="標楷體" w:hint="eastAsia"/>
              </w:rPr>
              <w:t>變更還款條件結案日期</w:t>
            </w:r>
          </w:p>
        </w:tc>
        <w:tc>
          <w:tcPr>
            <w:tcW w:w="624" w:type="pct"/>
          </w:tcPr>
          <w:p w14:paraId="794A2660" w14:textId="77777777" w:rsidR="00E24265" w:rsidRPr="00615D4B" w:rsidRDefault="00E24265" w:rsidP="005F76AD">
            <w:pPr>
              <w:rPr>
                <w:rFonts w:ascii="標楷體" w:eastAsia="標楷體" w:hAnsi="標楷體"/>
              </w:rPr>
            </w:pPr>
          </w:p>
        </w:tc>
        <w:tc>
          <w:tcPr>
            <w:tcW w:w="624" w:type="pct"/>
          </w:tcPr>
          <w:p w14:paraId="2CAF3221" w14:textId="77777777" w:rsidR="00E24265" w:rsidRPr="00615D4B" w:rsidRDefault="00E24265" w:rsidP="005F76AD">
            <w:pPr>
              <w:rPr>
                <w:rFonts w:ascii="標楷體" w:eastAsia="標楷體" w:hAnsi="標楷體"/>
              </w:rPr>
            </w:pPr>
          </w:p>
        </w:tc>
        <w:tc>
          <w:tcPr>
            <w:tcW w:w="537" w:type="pct"/>
          </w:tcPr>
          <w:p w14:paraId="5822DC33" w14:textId="77777777" w:rsidR="00E24265" w:rsidRPr="00615D4B" w:rsidRDefault="00E24265" w:rsidP="005F76AD">
            <w:pPr>
              <w:rPr>
                <w:rFonts w:ascii="標楷體" w:eastAsia="標楷體" w:hAnsi="標楷體"/>
              </w:rPr>
            </w:pPr>
          </w:p>
        </w:tc>
        <w:tc>
          <w:tcPr>
            <w:tcW w:w="299" w:type="pct"/>
          </w:tcPr>
          <w:p w14:paraId="4C6683EB" w14:textId="77777777" w:rsidR="00E24265" w:rsidRPr="00615D4B" w:rsidRDefault="00E24265" w:rsidP="005F76AD">
            <w:pPr>
              <w:rPr>
                <w:rFonts w:ascii="標楷體" w:eastAsia="標楷體" w:hAnsi="標楷體"/>
              </w:rPr>
            </w:pPr>
          </w:p>
        </w:tc>
        <w:tc>
          <w:tcPr>
            <w:tcW w:w="299" w:type="pct"/>
          </w:tcPr>
          <w:p w14:paraId="13DF9DB9" w14:textId="77777777" w:rsidR="00E24265" w:rsidRPr="00615D4B" w:rsidRDefault="00E24265" w:rsidP="005F76AD">
            <w:pPr>
              <w:rPr>
                <w:rFonts w:ascii="標楷體" w:eastAsia="標楷體" w:hAnsi="標楷體"/>
              </w:rPr>
            </w:pPr>
          </w:p>
        </w:tc>
        <w:tc>
          <w:tcPr>
            <w:tcW w:w="1643" w:type="pct"/>
          </w:tcPr>
          <w:p w14:paraId="04B28366" w14:textId="77777777" w:rsidR="00E24265" w:rsidRPr="00615D4B" w:rsidRDefault="00E24265" w:rsidP="005F76AD">
            <w:pPr>
              <w:rPr>
                <w:rFonts w:ascii="標楷體" w:eastAsia="標楷體" w:hAnsi="標楷體"/>
              </w:rPr>
            </w:pPr>
          </w:p>
        </w:tc>
      </w:tr>
      <w:tr w:rsidR="00E24265" w:rsidRPr="00615D4B" w14:paraId="4C56B382" w14:textId="77777777" w:rsidTr="005F76AD">
        <w:trPr>
          <w:trHeight w:val="291"/>
          <w:jc w:val="center"/>
        </w:trPr>
        <w:tc>
          <w:tcPr>
            <w:tcW w:w="219" w:type="pct"/>
          </w:tcPr>
          <w:p w14:paraId="53BBD844"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6864951F" w14:textId="77777777" w:rsidR="00E24265" w:rsidRPr="00615D4B" w:rsidRDefault="00E24265" w:rsidP="005F76AD">
            <w:pPr>
              <w:rPr>
                <w:rFonts w:ascii="標楷體" w:eastAsia="標楷體" w:hAnsi="標楷體"/>
              </w:rPr>
            </w:pPr>
            <w:r w:rsidRPr="00B93CCA">
              <w:rPr>
                <w:rFonts w:ascii="標楷體" w:eastAsia="標楷體" w:hAnsi="標楷體" w:hint="eastAsia"/>
              </w:rPr>
              <w:t>結案原因</w:t>
            </w:r>
          </w:p>
        </w:tc>
        <w:tc>
          <w:tcPr>
            <w:tcW w:w="624" w:type="pct"/>
          </w:tcPr>
          <w:p w14:paraId="75B9C018" w14:textId="77777777" w:rsidR="00E24265" w:rsidRPr="00615D4B" w:rsidRDefault="00E24265" w:rsidP="005F76AD">
            <w:pPr>
              <w:rPr>
                <w:rFonts w:ascii="標楷體" w:eastAsia="標楷體" w:hAnsi="標楷體"/>
              </w:rPr>
            </w:pPr>
          </w:p>
        </w:tc>
        <w:tc>
          <w:tcPr>
            <w:tcW w:w="624" w:type="pct"/>
          </w:tcPr>
          <w:p w14:paraId="720B3FE4" w14:textId="77777777" w:rsidR="00E24265" w:rsidRPr="00615D4B" w:rsidRDefault="00E24265" w:rsidP="005F76AD">
            <w:pPr>
              <w:rPr>
                <w:rFonts w:ascii="標楷體" w:eastAsia="標楷體" w:hAnsi="標楷體"/>
              </w:rPr>
            </w:pPr>
          </w:p>
        </w:tc>
        <w:tc>
          <w:tcPr>
            <w:tcW w:w="537" w:type="pct"/>
          </w:tcPr>
          <w:p w14:paraId="349F12AD"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559C52A2" w14:textId="77777777" w:rsidR="00E24265" w:rsidRPr="00615D4B" w:rsidRDefault="00E24265" w:rsidP="005F76AD">
            <w:pPr>
              <w:rPr>
                <w:rFonts w:ascii="標楷體" w:eastAsia="標楷體" w:hAnsi="標楷體"/>
              </w:rPr>
            </w:pPr>
          </w:p>
        </w:tc>
        <w:tc>
          <w:tcPr>
            <w:tcW w:w="299" w:type="pct"/>
          </w:tcPr>
          <w:p w14:paraId="691AFE3F" w14:textId="77777777" w:rsidR="00E24265" w:rsidRPr="00615D4B" w:rsidRDefault="00E24265" w:rsidP="005F76AD">
            <w:pPr>
              <w:rPr>
                <w:rFonts w:ascii="標楷體" w:eastAsia="標楷體" w:hAnsi="標楷體"/>
              </w:rPr>
            </w:pPr>
          </w:p>
        </w:tc>
        <w:tc>
          <w:tcPr>
            <w:tcW w:w="1643" w:type="pct"/>
          </w:tcPr>
          <w:p w14:paraId="4B989838" w14:textId="77777777" w:rsidR="00E24265" w:rsidRPr="002240D5" w:rsidRDefault="00E24265" w:rsidP="005F76AD">
            <w:pPr>
              <w:rPr>
                <w:rFonts w:ascii="標楷體" w:eastAsia="標楷體" w:hAnsi="標楷體"/>
              </w:rPr>
            </w:pPr>
            <w:r w:rsidRPr="002240D5">
              <w:rPr>
                <w:rFonts w:ascii="標楷體" w:eastAsia="標楷體" w:hAnsi="標楷體" w:hint="eastAsia"/>
              </w:rPr>
              <w:t>1:資料key值報送錯誤，本行結案</w:t>
            </w:r>
          </w:p>
          <w:p w14:paraId="3814744F" w14:textId="77777777" w:rsidR="00E24265" w:rsidRPr="002240D5" w:rsidRDefault="00E24265" w:rsidP="005F76AD">
            <w:pPr>
              <w:rPr>
                <w:rFonts w:ascii="標楷體" w:eastAsia="標楷體" w:hAnsi="標楷體"/>
              </w:rPr>
            </w:pPr>
            <w:r w:rsidRPr="002240D5">
              <w:rPr>
                <w:rFonts w:ascii="標楷體" w:eastAsia="標楷體" w:hAnsi="標楷體" w:hint="eastAsia"/>
              </w:rPr>
              <w:t>2:協商不成立</w:t>
            </w:r>
          </w:p>
          <w:p w14:paraId="03BEDDFC" w14:textId="77777777" w:rsidR="00E24265" w:rsidRPr="00615D4B" w:rsidRDefault="00E24265" w:rsidP="005F76AD">
            <w:pPr>
              <w:rPr>
                <w:rFonts w:ascii="標楷體" w:eastAsia="標楷體" w:hAnsi="標楷體"/>
              </w:rPr>
            </w:pPr>
            <w:r w:rsidRPr="002240D5">
              <w:rPr>
                <w:rFonts w:ascii="標楷體" w:eastAsia="標楷體" w:hAnsi="標楷體" w:hint="eastAsia"/>
              </w:rPr>
              <w:t>3:更新變更還款條件</w:t>
            </w:r>
          </w:p>
        </w:tc>
      </w:tr>
      <w:tr w:rsidR="00E24265" w:rsidRPr="00615D4B" w14:paraId="051E491F" w14:textId="77777777" w:rsidTr="005F76AD">
        <w:trPr>
          <w:trHeight w:val="291"/>
          <w:jc w:val="center"/>
        </w:trPr>
        <w:tc>
          <w:tcPr>
            <w:tcW w:w="219" w:type="pct"/>
          </w:tcPr>
          <w:p w14:paraId="35316D73"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4440ABD8"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000D59DC" w14:textId="77777777" w:rsidR="00E24265" w:rsidRPr="00615D4B" w:rsidRDefault="00E24265" w:rsidP="005F76AD">
            <w:pPr>
              <w:rPr>
                <w:rFonts w:ascii="標楷體" w:eastAsia="標楷體" w:hAnsi="標楷體"/>
              </w:rPr>
            </w:pPr>
          </w:p>
        </w:tc>
        <w:tc>
          <w:tcPr>
            <w:tcW w:w="624" w:type="pct"/>
          </w:tcPr>
          <w:p w14:paraId="1B3CFEFA" w14:textId="77777777" w:rsidR="00E24265" w:rsidRPr="00615D4B" w:rsidRDefault="00E24265" w:rsidP="005F76AD">
            <w:pPr>
              <w:rPr>
                <w:rFonts w:ascii="標楷體" w:eastAsia="標楷體" w:hAnsi="標楷體"/>
              </w:rPr>
            </w:pPr>
          </w:p>
        </w:tc>
        <w:tc>
          <w:tcPr>
            <w:tcW w:w="537" w:type="pct"/>
          </w:tcPr>
          <w:p w14:paraId="0E0E7D30" w14:textId="77777777" w:rsidR="00E24265" w:rsidRPr="00615D4B" w:rsidRDefault="00E24265" w:rsidP="005F76AD">
            <w:pPr>
              <w:rPr>
                <w:rFonts w:ascii="標楷體" w:eastAsia="標楷體" w:hAnsi="標楷體"/>
              </w:rPr>
            </w:pPr>
          </w:p>
        </w:tc>
        <w:tc>
          <w:tcPr>
            <w:tcW w:w="299" w:type="pct"/>
          </w:tcPr>
          <w:p w14:paraId="5CE55CAC" w14:textId="77777777" w:rsidR="00E24265" w:rsidRPr="00615D4B" w:rsidRDefault="00E24265" w:rsidP="005F76AD">
            <w:pPr>
              <w:rPr>
                <w:rFonts w:ascii="標楷體" w:eastAsia="標楷體" w:hAnsi="標楷體"/>
              </w:rPr>
            </w:pPr>
          </w:p>
        </w:tc>
        <w:tc>
          <w:tcPr>
            <w:tcW w:w="299" w:type="pct"/>
          </w:tcPr>
          <w:p w14:paraId="66212233" w14:textId="77777777" w:rsidR="00E24265" w:rsidRPr="00615D4B" w:rsidRDefault="00E24265" w:rsidP="005F76AD">
            <w:pPr>
              <w:rPr>
                <w:rFonts w:ascii="標楷體" w:eastAsia="標楷體" w:hAnsi="標楷體"/>
              </w:rPr>
            </w:pPr>
          </w:p>
        </w:tc>
        <w:tc>
          <w:tcPr>
            <w:tcW w:w="1643" w:type="pct"/>
          </w:tcPr>
          <w:p w14:paraId="2029F810" w14:textId="77777777" w:rsidR="00E24265" w:rsidRPr="00615D4B" w:rsidRDefault="00E24265" w:rsidP="005F76AD">
            <w:pPr>
              <w:rPr>
                <w:rFonts w:ascii="標楷體" w:eastAsia="標楷體" w:hAnsi="標楷體"/>
              </w:rPr>
            </w:pPr>
          </w:p>
        </w:tc>
      </w:tr>
      <w:tr w:rsidR="00E24265" w:rsidRPr="00615D4B" w14:paraId="227DCF3D" w14:textId="77777777" w:rsidTr="005F76AD">
        <w:trPr>
          <w:trHeight w:val="291"/>
          <w:jc w:val="center"/>
        </w:trPr>
        <w:tc>
          <w:tcPr>
            <w:tcW w:w="219" w:type="pct"/>
          </w:tcPr>
          <w:p w14:paraId="75E7CC6D"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589A6B35" w14:textId="77777777" w:rsidR="00E24265" w:rsidRPr="00615D4B" w:rsidRDefault="00E24265" w:rsidP="005F76AD">
            <w:pPr>
              <w:rPr>
                <w:rFonts w:ascii="標楷體" w:eastAsia="標楷體" w:hAnsi="標楷體"/>
              </w:rPr>
            </w:pPr>
            <w:r w:rsidRPr="00B93CCA">
              <w:rPr>
                <w:rFonts w:ascii="標楷體" w:eastAsia="標楷體" w:hAnsi="標楷體" w:hint="eastAsia"/>
              </w:rPr>
              <w:t>身分證字號</w:t>
            </w:r>
          </w:p>
        </w:tc>
        <w:tc>
          <w:tcPr>
            <w:tcW w:w="624" w:type="pct"/>
          </w:tcPr>
          <w:p w14:paraId="370FA29A" w14:textId="77777777" w:rsidR="00E24265" w:rsidRPr="00615D4B" w:rsidRDefault="00E24265" w:rsidP="005F76AD">
            <w:pPr>
              <w:rPr>
                <w:rFonts w:ascii="標楷體" w:eastAsia="標楷體" w:hAnsi="標楷體"/>
              </w:rPr>
            </w:pPr>
          </w:p>
        </w:tc>
        <w:tc>
          <w:tcPr>
            <w:tcW w:w="624" w:type="pct"/>
          </w:tcPr>
          <w:p w14:paraId="6DDDB952" w14:textId="77777777" w:rsidR="00E24265" w:rsidRPr="00615D4B" w:rsidRDefault="00E24265" w:rsidP="005F76AD">
            <w:pPr>
              <w:rPr>
                <w:rFonts w:ascii="標楷體" w:eastAsia="標楷體" w:hAnsi="標楷體"/>
              </w:rPr>
            </w:pPr>
          </w:p>
        </w:tc>
        <w:tc>
          <w:tcPr>
            <w:tcW w:w="537" w:type="pct"/>
          </w:tcPr>
          <w:p w14:paraId="6E1B74A6" w14:textId="77777777" w:rsidR="00E24265" w:rsidRPr="00615D4B" w:rsidRDefault="00E24265" w:rsidP="005F76AD">
            <w:pPr>
              <w:rPr>
                <w:rFonts w:ascii="標楷體" w:eastAsia="標楷體" w:hAnsi="標楷體"/>
              </w:rPr>
            </w:pPr>
          </w:p>
        </w:tc>
        <w:tc>
          <w:tcPr>
            <w:tcW w:w="299" w:type="pct"/>
          </w:tcPr>
          <w:p w14:paraId="2E56F9DE" w14:textId="77777777" w:rsidR="00E24265" w:rsidRPr="00615D4B" w:rsidRDefault="00E24265" w:rsidP="005F76AD">
            <w:pPr>
              <w:rPr>
                <w:rFonts w:ascii="標楷體" w:eastAsia="標楷體" w:hAnsi="標楷體"/>
              </w:rPr>
            </w:pPr>
          </w:p>
        </w:tc>
        <w:tc>
          <w:tcPr>
            <w:tcW w:w="299" w:type="pct"/>
          </w:tcPr>
          <w:p w14:paraId="59BC9356" w14:textId="77777777" w:rsidR="00E24265" w:rsidRPr="00615D4B" w:rsidRDefault="00E24265" w:rsidP="005F76AD">
            <w:pPr>
              <w:rPr>
                <w:rFonts w:ascii="標楷體" w:eastAsia="標楷體" w:hAnsi="標楷體"/>
              </w:rPr>
            </w:pPr>
          </w:p>
        </w:tc>
        <w:tc>
          <w:tcPr>
            <w:tcW w:w="1643" w:type="pct"/>
          </w:tcPr>
          <w:p w14:paraId="326D3458" w14:textId="77777777" w:rsidR="00E24265" w:rsidRPr="00615D4B" w:rsidRDefault="00E24265" w:rsidP="005F76AD">
            <w:pPr>
              <w:rPr>
                <w:rFonts w:ascii="標楷體" w:eastAsia="標楷體" w:hAnsi="標楷體"/>
              </w:rPr>
            </w:pPr>
          </w:p>
        </w:tc>
      </w:tr>
      <w:tr w:rsidR="00E24265" w:rsidRPr="00615D4B" w14:paraId="553E1943" w14:textId="77777777" w:rsidTr="005F76AD">
        <w:trPr>
          <w:trHeight w:val="291"/>
          <w:jc w:val="center"/>
        </w:trPr>
        <w:tc>
          <w:tcPr>
            <w:tcW w:w="219" w:type="pct"/>
          </w:tcPr>
          <w:p w14:paraId="4F8424A3" w14:textId="77777777" w:rsidR="00E24265" w:rsidRPr="005E579A" w:rsidRDefault="00E24265" w:rsidP="005F76AD">
            <w:pPr>
              <w:pStyle w:val="af9"/>
              <w:numPr>
                <w:ilvl w:val="0"/>
                <w:numId w:val="50"/>
              </w:numPr>
              <w:ind w:leftChars="0"/>
              <w:rPr>
                <w:rFonts w:ascii="標楷體" w:eastAsia="標楷體" w:hAnsi="標楷體"/>
              </w:rPr>
            </w:pPr>
          </w:p>
        </w:tc>
        <w:tc>
          <w:tcPr>
            <w:tcW w:w="756" w:type="pct"/>
          </w:tcPr>
          <w:p w14:paraId="1B7E5403"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5869C5EA" w14:textId="77777777" w:rsidR="00E24265" w:rsidRPr="00615D4B" w:rsidRDefault="00E24265" w:rsidP="005F76AD">
            <w:pPr>
              <w:rPr>
                <w:rFonts w:ascii="標楷體" w:eastAsia="標楷體" w:hAnsi="標楷體"/>
              </w:rPr>
            </w:pPr>
          </w:p>
        </w:tc>
        <w:tc>
          <w:tcPr>
            <w:tcW w:w="624" w:type="pct"/>
          </w:tcPr>
          <w:p w14:paraId="6CDA7F24" w14:textId="77777777" w:rsidR="00E24265" w:rsidRPr="00615D4B" w:rsidRDefault="00E24265" w:rsidP="005F76AD">
            <w:pPr>
              <w:rPr>
                <w:rFonts w:ascii="標楷體" w:eastAsia="標楷體" w:hAnsi="標楷體"/>
              </w:rPr>
            </w:pPr>
          </w:p>
        </w:tc>
        <w:tc>
          <w:tcPr>
            <w:tcW w:w="537" w:type="pct"/>
          </w:tcPr>
          <w:p w14:paraId="154C7FD1" w14:textId="77777777" w:rsidR="00E24265" w:rsidRPr="00615D4B" w:rsidRDefault="00E24265" w:rsidP="005F76AD">
            <w:pPr>
              <w:rPr>
                <w:rFonts w:ascii="標楷體" w:eastAsia="標楷體" w:hAnsi="標楷體"/>
              </w:rPr>
            </w:pPr>
          </w:p>
        </w:tc>
        <w:tc>
          <w:tcPr>
            <w:tcW w:w="299" w:type="pct"/>
          </w:tcPr>
          <w:p w14:paraId="32D03298" w14:textId="77777777" w:rsidR="00E24265" w:rsidRPr="00615D4B" w:rsidRDefault="00E24265" w:rsidP="005F76AD">
            <w:pPr>
              <w:rPr>
                <w:rFonts w:ascii="標楷體" w:eastAsia="標楷體" w:hAnsi="標楷體"/>
              </w:rPr>
            </w:pPr>
          </w:p>
        </w:tc>
        <w:tc>
          <w:tcPr>
            <w:tcW w:w="299" w:type="pct"/>
          </w:tcPr>
          <w:p w14:paraId="7831B780" w14:textId="77777777" w:rsidR="00E24265" w:rsidRPr="00615D4B" w:rsidRDefault="00E24265" w:rsidP="005F76AD">
            <w:pPr>
              <w:rPr>
                <w:rFonts w:ascii="標楷體" w:eastAsia="標楷體" w:hAnsi="標楷體"/>
              </w:rPr>
            </w:pPr>
          </w:p>
        </w:tc>
        <w:tc>
          <w:tcPr>
            <w:tcW w:w="1643" w:type="pct"/>
          </w:tcPr>
          <w:p w14:paraId="265991E1" w14:textId="77777777" w:rsidR="00E24265" w:rsidRPr="00615D4B" w:rsidRDefault="00E24265" w:rsidP="005F76AD">
            <w:pPr>
              <w:rPr>
                <w:rFonts w:ascii="標楷體" w:eastAsia="標楷體" w:hAnsi="標楷體"/>
              </w:rPr>
            </w:pPr>
          </w:p>
        </w:tc>
      </w:tr>
    </w:tbl>
    <w:p w14:paraId="4A5C05D7" w14:textId="77777777" w:rsidR="00E24265" w:rsidRDefault="00E24265" w:rsidP="00F62379">
      <w:pPr>
        <w:pStyle w:val="42"/>
        <w:spacing w:after="72"/>
        <w:ind w:leftChars="0" w:left="0"/>
        <w:rPr>
          <w:rFonts w:hAnsi="標楷體"/>
        </w:rPr>
      </w:pPr>
    </w:p>
    <w:p w14:paraId="4758F587" w14:textId="77777777" w:rsidR="00E24265" w:rsidRDefault="00E24265">
      <w:pPr>
        <w:widowControl/>
        <w:rPr>
          <w:rFonts w:ascii="Arial" w:eastAsia="標楷體" w:hAnsi="標楷體" w:cs="標楷體"/>
          <w:kern w:val="0"/>
          <w:szCs w:val="28"/>
        </w:rPr>
      </w:pPr>
      <w:r>
        <w:rPr>
          <w:rFonts w:hAnsi="標楷體"/>
        </w:rPr>
        <w:br w:type="page"/>
      </w:r>
    </w:p>
    <w:p w14:paraId="3AD00F84"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8322</w:t>
      </w:r>
      <w:r w:rsidRPr="00C74B9E">
        <w:rPr>
          <w:rFonts w:ascii="標楷體" w:hAnsi="標楷體" w:hint="eastAsia"/>
        </w:rPr>
        <w:t>受理更生款項統一收付通知</w:t>
      </w:r>
    </w:p>
    <w:p w14:paraId="5AEFFBC4"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6DC97D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39A6C9D"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64597C8" w14:textId="77777777" w:rsidR="00E24265" w:rsidRPr="00615D4B" w:rsidRDefault="00E24265" w:rsidP="005F76AD">
            <w:pPr>
              <w:rPr>
                <w:rFonts w:ascii="標楷體" w:eastAsia="標楷體" w:hAnsi="標楷體"/>
              </w:rPr>
            </w:pPr>
            <w:r w:rsidRPr="00C74B9E">
              <w:rPr>
                <w:rFonts w:ascii="標楷體" w:eastAsia="標楷體" w:hAnsi="標楷體" w:hint="eastAsia"/>
              </w:rPr>
              <w:t>受理更生款項統一收付通知</w:t>
            </w:r>
          </w:p>
        </w:tc>
      </w:tr>
      <w:tr w:rsidR="00E24265" w:rsidRPr="00615D4B" w14:paraId="1A8E4C7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7B9F82F"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72FE31" w14:textId="77777777" w:rsidR="00E24265" w:rsidRPr="00615D4B" w:rsidRDefault="00E24265" w:rsidP="005F76AD">
            <w:pPr>
              <w:rPr>
                <w:rFonts w:ascii="標楷體" w:eastAsia="標楷體" w:hAnsi="標楷體"/>
              </w:rPr>
            </w:pPr>
          </w:p>
        </w:tc>
      </w:tr>
      <w:tr w:rsidR="00E24265" w:rsidRPr="00615D4B" w14:paraId="08E53D03"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6018EABD"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24F9E" w14:textId="77777777" w:rsidR="00E24265" w:rsidRPr="00615D4B" w:rsidRDefault="00E24265" w:rsidP="005F76AD">
            <w:pPr>
              <w:rPr>
                <w:rFonts w:ascii="標楷體" w:eastAsia="標楷體" w:hAnsi="標楷體"/>
              </w:rPr>
            </w:pPr>
          </w:p>
        </w:tc>
      </w:tr>
      <w:tr w:rsidR="00E24265" w:rsidRPr="00615D4B" w14:paraId="6E759E4B"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D62630C"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7E9DBA" w14:textId="77777777" w:rsidR="00E24265" w:rsidRPr="00615D4B" w:rsidRDefault="00E24265" w:rsidP="005F76AD">
            <w:pPr>
              <w:rPr>
                <w:rFonts w:ascii="標楷體" w:eastAsia="標楷體" w:hAnsi="標楷體"/>
              </w:rPr>
            </w:pPr>
          </w:p>
        </w:tc>
      </w:tr>
      <w:tr w:rsidR="00E24265" w:rsidRPr="00615D4B" w14:paraId="71380DEA"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1468627"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9955703" w14:textId="77777777" w:rsidR="00E24265" w:rsidRPr="00615D4B" w:rsidRDefault="00E24265" w:rsidP="005F76AD">
            <w:pPr>
              <w:rPr>
                <w:rFonts w:ascii="標楷體" w:eastAsia="標楷體" w:hAnsi="標楷體"/>
              </w:rPr>
            </w:pPr>
          </w:p>
        </w:tc>
      </w:tr>
      <w:tr w:rsidR="00E24265" w:rsidRPr="00615D4B" w14:paraId="6F533DB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E7AC5B8"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6FFD320" w14:textId="77777777" w:rsidR="00E24265" w:rsidRPr="00615D4B" w:rsidRDefault="00E24265" w:rsidP="005F76AD">
            <w:pPr>
              <w:rPr>
                <w:rFonts w:ascii="標楷體" w:eastAsia="標楷體" w:hAnsi="標楷體"/>
              </w:rPr>
            </w:pPr>
          </w:p>
        </w:tc>
      </w:tr>
      <w:tr w:rsidR="00E24265" w:rsidRPr="00615D4B" w14:paraId="26E8D9DA"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6772FC61"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148F4EC" w14:textId="77777777" w:rsidR="00E24265" w:rsidRPr="00615D4B" w:rsidRDefault="00E24265" w:rsidP="005F76AD">
            <w:pPr>
              <w:rPr>
                <w:rFonts w:ascii="標楷體" w:eastAsia="標楷體" w:hAnsi="標楷體"/>
              </w:rPr>
            </w:pPr>
          </w:p>
        </w:tc>
      </w:tr>
      <w:tr w:rsidR="00E24265" w:rsidRPr="00615D4B" w14:paraId="169228CF"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DFA4B0C"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61DF6CF" w14:textId="77777777" w:rsidR="00E24265" w:rsidRPr="00615D4B" w:rsidRDefault="00E24265" w:rsidP="005F76AD">
            <w:pPr>
              <w:rPr>
                <w:rFonts w:ascii="標楷體" w:eastAsia="標楷體" w:hAnsi="標楷體"/>
              </w:rPr>
            </w:pPr>
          </w:p>
        </w:tc>
      </w:tr>
    </w:tbl>
    <w:p w14:paraId="00345D3A" w14:textId="77777777" w:rsidR="00E24265" w:rsidRDefault="00E24265" w:rsidP="00E24265"/>
    <w:p w14:paraId="73E92D3E" w14:textId="77777777" w:rsidR="00E24265" w:rsidRPr="00615D4B" w:rsidRDefault="00E24265">
      <w:pPr>
        <w:pStyle w:val="a"/>
      </w:pPr>
      <w:r w:rsidRPr="00615D4B">
        <w:t>UI</w:t>
      </w:r>
      <w:r w:rsidRPr="00615D4B">
        <w:t>畫面</w:t>
      </w:r>
    </w:p>
    <w:p w14:paraId="5379A60D" w14:textId="77777777" w:rsidR="00E24265" w:rsidRDefault="00E24265" w:rsidP="00E24265">
      <w:pPr>
        <w:pStyle w:val="42"/>
        <w:spacing w:after="72"/>
        <w:ind w:left="1133"/>
        <w:rPr>
          <w:rFonts w:hAnsi="標楷體"/>
        </w:rPr>
      </w:pPr>
      <w:r w:rsidRPr="00743962">
        <w:rPr>
          <w:rFonts w:hAnsi="標楷體" w:hint="eastAsia"/>
        </w:rPr>
        <w:t>輸入畫面：</w:t>
      </w:r>
    </w:p>
    <w:p w14:paraId="7CE4129E" w14:textId="77777777" w:rsidR="00E24265" w:rsidRPr="005A61AB" w:rsidRDefault="00E24265" w:rsidP="00E24265">
      <w:pPr>
        <w:pStyle w:val="42"/>
        <w:spacing w:after="72"/>
        <w:ind w:leftChars="0" w:left="0"/>
        <w:rPr>
          <w:rFonts w:hAnsi="標楷體"/>
        </w:rPr>
      </w:pPr>
      <w:r w:rsidRPr="005A61AB">
        <w:rPr>
          <w:rFonts w:hAnsi="標楷體"/>
          <w:noProof/>
        </w:rPr>
        <w:drawing>
          <wp:inline distT="0" distB="0" distL="0" distR="0" wp14:anchorId="5AE92334" wp14:editId="3CF86E8A">
            <wp:extent cx="6601902" cy="35890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601902" cy="3589020"/>
                    </a:xfrm>
                    <a:prstGeom prst="rect">
                      <a:avLst/>
                    </a:prstGeom>
                  </pic:spPr>
                </pic:pic>
              </a:graphicData>
            </a:graphic>
          </wp:inline>
        </w:drawing>
      </w:r>
      <w:r w:rsidRPr="005A61AB">
        <w:rPr>
          <w:rFonts w:hAnsi="標楷體"/>
          <w:noProof/>
        </w:rPr>
        <w:drawing>
          <wp:inline distT="0" distB="0" distL="0" distR="0" wp14:anchorId="21B56626" wp14:editId="471C7441">
            <wp:extent cx="6598920" cy="909643"/>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17905" cy="912260"/>
                    </a:xfrm>
                    <a:prstGeom prst="rect">
                      <a:avLst/>
                    </a:prstGeom>
                  </pic:spPr>
                </pic:pic>
              </a:graphicData>
            </a:graphic>
          </wp:inline>
        </w:drawing>
      </w:r>
    </w:p>
    <w:p w14:paraId="54AB25B1" w14:textId="77777777" w:rsidR="00E24265" w:rsidRDefault="00E24265" w:rsidP="00E24265">
      <w:pPr>
        <w:pStyle w:val="1text"/>
        <w:rPr>
          <w:rFonts w:ascii="Times New Roman" w:hAnsi="Times New Roman"/>
        </w:rPr>
      </w:pPr>
    </w:p>
    <w:p w14:paraId="44D1DF87"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405B315F" w14:textId="77777777" w:rsidTr="005F76AD">
        <w:trPr>
          <w:trHeight w:val="388"/>
          <w:jc w:val="center"/>
        </w:trPr>
        <w:tc>
          <w:tcPr>
            <w:tcW w:w="219" w:type="pct"/>
            <w:vMerge w:val="restart"/>
          </w:tcPr>
          <w:p w14:paraId="42790AEB"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38A4C126"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2392983D"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9E70FEF"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6AD5D1DD" w14:textId="77777777" w:rsidTr="005F76AD">
        <w:trPr>
          <w:trHeight w:val="244"/>
          <w:jc w:val="center"/>
        </w:trPr>
        <w:tc>
          <w:tcPr>
            <w:tcW w:w="219" w:type="pct"/>
            <w:vMerge/>
          </w:tcPr>
          <w:p w14:paraId="0581D26C" w14:textId="77777777" w:rsidR="00E24265" w:rsidRPr="00615D4B" w:rsidRDefault="00E24265" w:rsidP="005F76AD">
            <w:pPr>
              <w:rPr>
                <w:rFonts w:ascii="標楷體" w:eastAsia="標楷體" w:hAnsi="標楷體"/>
              </w:rPr>
            </w:pPr>
          </w:p>
        </w:tc>
        <w:tc>
          <w:tcPr>
            <w:tcW w:w="756" w:type="pct"/>
            <w:vMerge/>
          </w:tcPr>
          <w:p w14:paraId="60722298" w14:textId="77777777" w:rsidR="00E24265" w:rsidRPr="00615D4B" w:rsidRDefault="00E24265" w:rsidP="005F76AD">
            <w:pPr>
              <w:rPr>
                <w:rFonts w:ascii="標楷體" w:eastAsia="標楷體" w:hAnsi="標楷體"/>
              </w:rPr>
            </w:pPr>
          </w:p>
        </w:tc>
        <w:tc>
          <w:tcPr>
            <w:tcW w:w="624" w:type="pct"/>
          </w:tcPr>
          <w:p w14:paraId="15A60540"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1D242E89"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1019FFC9"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50767678"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6BABB92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35E9F12B" w14:textId="77777777" w:rsidR="00E24265" w:rsidRPr="00615D4B" w:rsidRDefault="00E24265" w:rsidP="005F76AD">
            <w:pPr>
              <w:rPr>
                <w:rFonts w:ascii="標楷體" w:eastAsia="標楷體" w:hAnsi="標楷體"/>
              </w:rPr>
            </w:pPr>
          </w:p>
        </w:tc>
      </w:tr>
      <w:tr w:rsidR="00E24265" w:rsidRPr="00615D4B" w14:paraId="0CC41BFC" w14:textId="77777777" w:rsidTr="005F76AD">
        <w:trPr>
          <w:trHeight w:val="291"/>
          <w:jc w:val="center"/>
        </w:trPr>
        <w:tc>
          <w:tcPr>
            <w:tcW w:w="219" w:type="pct"/>
          </w:tcPr>
          <w:p w14:paraId="27E103EC"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7E60394A"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4C82D3CD" w14:textId="77777777" w:rsidR="00E24265" w:rsidRPr="00615D4B" w:rsidRDefault="00E24265" w:rsidP="005F76AD">
            <w:pPr>
              <w:rPr>
                <w:rFonts w:ascii="標楷體" w:eastAsia="標楷體" w:hAnsi="標楷體"/>
              </w:rPr>
            </w:pPr>
          </w:p>
        </w:tc>
        <w:tc>
          <w:tcPr>
            <w:tcW w:w="624" w:type="pct"/>
          </w:tcPr>
          <w:p w14:paraId="52044C7E" w14:textId="77777777" w:rsidR="00E24265" w:rsidRPr="00615D4B" w:rsidRDefault="00E24265" w:rsidP="005F76AD">
            <w:pPr>
              <w:rPr>
                <w:rFonts w:ascii="標楷體" w:eastAsia="標楷體" w:hAnsi="標楷體"/>
              </w:rPr>
            </w:pPr>
          </w:p>
        </w:tc>
        <w:tc>
          <w:tcPr>
            <w:tcW w:w="537" w:type="pct"/>
          </w:tcPr>
          <w:p w14:paraId="09F762A1"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28F80B1" w14:textId="77777777" w:rsidR="00E24265" w:rsidRPr="00615D4B" w:rsidRDefault="00E24265" w:rsidP="005F76AD">
            <w:pPr>
              <w:rPr>
                <w:rFonts w:ascii="標楷體" w:eastAsia="標楷體" w:hAnsi="標楷體"/>
              </w:rPr>
            </w:pPr>
          </w:p>
        </w:tc>
        <w:tc>
          <w:tcPr>
            <w:tcW w:w="299" w:type="pct"/>
          </w:tcPr>
          <w:p w14:paraId="06490E13" w14:textId="77777777" w:rsidR="00E24265" w:rsidRPr="00615D4B" w:rsidRDefault="00E24265" w:rsidP="005F76AD">
            <w:pPr>
              <w:rPr>
                <w:rFonts w:ascii="標楷體" w:eastAsia="標楷體" w:hAnsi="標楷體"/>
              </w:rPr>
            </w:pPr>
          </w:p>
        </w:tc>
        <w:tc>
          <w:tcPr>
            <w:tcW w:w="1643" w:type="pct"/>
          </w:tcPr>
          <w:p w14:paraId="3BADA779" w14:textId="77777777" w:rsidR="00E24265" w:rsidRDefault="00E24265" w:rsidP="005F76AD">
            <w:pPr>
              <w:rPr>
                <w:rFonts w:ascii="標楷體" w:eastAsia="標楷體" w:hAnsi="標楷體"/>
              </w:rPr>
            </w:pPr>
            <w:r w:rsidRPr="002240D5">
              <w:rPr>
                <w:rFonts w:ascii="標楷體" w:eastAsia="標楷體" w:hAnsi="標楷體" w:hint="eastAsia"/>
              </w:rPr>
              <w:t>1:新增</w:t>
            </w:r>
          </w:p>
          <w:p w14:paraId="0FFEAC1F" w14:textId="77777777" w:rsidR="00E24265" w:rsidRDefault="00E24265" w:rsidP="005F76AD">
            <w:pPr>
              <w:rPr>
                <w:rFonts w:ascii="標楷體" w:eastAsia="標楷體" w:hAnsi="標楷體"/>
              </w:rPr>
            </w:pPr>
            <w:r w:rsidRPr="002240D5">
              <w:rPr>
                <w:rFonts w:ascii="標楷體" w:eastAsia="標楷體" w:hAnsi="標楷體" w:hint="eastAsia"/>
              </w:rPr>
              <w:t>2:異動</w:t>
            </w:r>
          </w:p>
          <w:p w14:paraId="381DC89A" w14:textId="77777777" w:rsidR="00E24265" w:rsidRDefault="00E24265" w:rsidP="005F76AD">
            <w:pPr>
              <w:rPr>
                <w:rFonts w:ascii="標楷體" w:eastAsia="標楷體" w:hAnsi="標楷體"/>
              </w:rPr>
            </w:pPr>
            <w:r w:rsidRPr="002240D5">
              <w:rPr>
                <w:rFonts w:ascii="標楷體" w:eastAsia="標楷體" w:hAnsi="標楷體" w:hint="eastAsia"/>
              </w:rPr>
              <w:t>3:補件</w:t>
            </w:r>
          </w:p>
          <w:p w14:paraId="69A57D48" w14:textId="77777777" w:rsidR="00E24265" w:rsidRPr="00615D4B" w:rsidRDefault="00E24265" w:rsidP="005F76AD">
            <w:pPr>
              <w:rPr>
                <w:rFonts w:ascii="標楷體" w:eastAsia="標楷體" w:hAnsi="標楷體"/>
              </w:rPr>
            </w:pPr>
            <w:r w:rsidRPr="002240D5">
              <w:rPr>
                <w:rFonts w:ascii="標楷體" w:eastAsia="標楷體" w:hAnsi="標楷體" w:hint="eastAsia"/>
              </w:rPr>
              <w:t>4:刪除</w:t>
            </w:r>
          </w:p>
        </w:tc>
      </w:tr>
      <w:tr w:rsidR="00E24265" w:rsidRPr="00615D4B" w14:paraId="711DABA3" w14:textId="77777777" w:rsidTr="005F76AD">
        <w:trPr>
          <w:trHeight w:val="291"/>
          <w:jc w:val="center"/>
        </w:trPr>
        <w:tc>
          <w:tcPr>
            <w:tcW w:w="219" w:type="pct"/>
          </w:tcPr>
          <w:p w14:paraId="5A724A71"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6D9EBE38"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7DF45D21" w14:textId="77777777" w:rsidR="00E24265" w:rsidRPr="00615D4B" w:rsidRDefault="00E24265" w:rsidP="005F76AD">
            <w:pPr>
              <w:rPr>
                <w:rFonts w:ascii="標楷體" w:eastAsia="標楷體" w:hAnsi="標楷體"/>
              </w:rPr>
            </w:pPr>
          </w:p>
        </w:tc>
        <w:tc>
          <w:tcPr>
            <w:tcW w:w="624" w:type="pct"/>
          </w:tcPr>
          <w:p w14:paraId="22A5C5AF" w14:textId="77777777" w:rsidR="00E24265" w:rsidRPr="00615D4B" w:rsidRDefault="00E24265" w:rsidP="005F76AD">
            <w:pPr>
              <w:rPr>
                <w:rFonts w:ascii="標楷體" w:eastAsia="標楷體" w:hAnsi="標楷體"/>
              </w:rPr>
            </w:pPr>
          </w:p>
        </w:tc>
        <w:tc>
          <w:tcPr>
            <w:tcW w:w="537" w:type="pct"/>
          </w:tcPr>
          <w:p w14:paraId="4C9D8671" w14:textId="77777777" w:rsidR="00E24265" w:rsidRPr="00615D4B" w:rsidRDefault="00E24265" w:rsidP="005F76AD">
            <w:pPr>
              <w:rPr>
                <w:rFonts w:ascii="標楷體" w:eastAsia="標楷體" w:hAnsi="標楷體"/>
              </w:rPr>
            </w:pPr>
          </w:p>
        </w:tc>
        <w:tc>
          <w:tcPr>
            <w:tcW w:w="299" w:type="pct"/>
          </w:tcPr>
          <w:p w14:paraId="523B7BE9" w14:textId="77777777" w:rsidR="00E24265" w:rsidRPr="00615D4B" w:rsidRDefault="00E24265" w:rsidP="005F76AD">
            <w:pPr>
              <w:rPr>
                <w:rFonts w:ascii="標楷體" w:eastAsia="標楷體" w:hAnsi="標楷體"/>
              </w:rPr>
            </w:pPr>
          </w:p>
        </w:tc>
        <w:tc>
          <w:tcPr>
            <w:tcW w:w="299" w:type="pct"/>
          </w:tcPr>
          <w:p w14:paraId="4F0D71D6" w14:textId="77777777" w:rsidR="00E24265" w:rsidRPr="00615D4B" w:rsidRDefault="00E24265" w:rsidP="005F76AD">
            <w:pPr>
              <w:rPr>
                <w:rFonts w:ascii="標楷體" w:eastAsia="標楷體" w:hAnsi="標楷體"/>
              </w:rPr>
            </w:pPr>
          </w:p>
        </w:tc>
        <w:tc>
          <w:tcPr>
            <w:tcW w:w="1643" w:type="pct"/>
          </w:tcPr>
          <w:p w14:paraId="51D4F090" w14:textId="77777777" w:rsidR="00E24265" w:rsidRPr="00615D4B" w:rsidRDefault="00E24265" w:rsidP="005F76AD">
            <w:pPr>
              <w:rPr>
                <w:rFonts w:ascii="標楷體" w:eastAsia="標楷體" w:hAnsi="標楷體"/>
              </w:rPr>
            </w:pPr>
          </w:p>
        </w:tc>
      </w:tr>
      <w:tr w:rsidR="00E24265" w:rsidRPr="00615D4B" w14:paraId="6413D536" w14:textId="77777777" w:rsidTr="005F76AD">
        <w:trPr>
          <w:trHeight w:val="291"/>
          <w:jc w:val="center"/>
        </w:trPr>
        <w:tc>
          <w:tcPr>
            <w:tcW w:w="219" w:type="pct"/>
          </w:tcPr>
          <w:p w14:paraId="1A4E7890"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F73F8F7"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2F22EE9A" w14:textId="77777777" w:rsidR="00E24265" w:rsidRPr="00615D4B" w:rsidRDefault="00E24265" w:rsidP="005F76AD">
            <w:pPr>
              <w:rPr>
                <w:rFonts w:ascii="標楷體" w:eastAsia="標楷體" w:hAnsi="標楷體"/>
              </w:rPr>
            </w:pPr>
          </w:p>
        </w:tc>
        <w:tc>
          <w:tcPr>
            <w:tcW w:w="624" w:type="pct"/>
          </w:tcPr>
          <w:p w14:paraId="6A285FBC" w14:textId="77777777" w:rsidR="00E24265" w:rsidRPr="00615D4B" w:rsidRDefault="00E24265" w:rsidP="005F76AD">
            <w:pPr>
              <w:rPr>
                <w:rFonts w:ascii="標楷體" w:eastAsia="標楷體" w:hAnsi="標楷體"/>
              </w:rPr>
            </w:pPr>
          </w:p>
        </w:tc>
        <w:tc>
          <w:tcPr>
            <w:tcW w:w="537" w:type="pct"/>
          </w:tcPr>
          <w:p w14:paraId="29EDAEAD" w14:textId="77777777" w:rsidR="00E24265" w:rsidRPr="00615D4B" w:rsidRDefault="00E24265" w:rsidP="005F76AD">
            <w:pPr>
              <w:rPr>
                <w:rFonts w:ascii="標楷體" w:eastAsia="標楷體" w:hAnsi="標楷體"/>
              </w:rPr>
            </w:pPr>
          </w:p>
        </w:tc>
        <w:tc>
          <w:tcPr>
            <w:tcW w:w="299" w:type="pct"/>
          </w:tcPr>
          <w:p w14:paraId="1E52F499" w14:textId="77777777" w:rsidR="00E24265" w:rsidRPr="00615D4B" w:rsidRDefault="00E24265" w:rsidP="005F76AD">
            <w:pPr>
              <w:rPr>
                <w:rFonts w:ascii="標楷體" w:eastAsia="標楷體" w:hAnsi="標楷體"/>
              </w:rPr>
            </w:pPr>
          </w:p>
        </w:tc>
        <w:tc>
          <w:tcPr>
            <w:tcW w:w="299" w:type="pct"/>
          </w:tcPr>
          <w:p w14:paraId="6F7E4B93" w14:textId="77777777" w:rsidR="00E24265" w:rsidRPr="00615D4B" w:rsidRDefault="00E24265" w:rsidP="005F76AD">
            <w:pPr>
              <w:rPr>
                <w:rFonts w:ascii="標楷體" w:eastAsia="標楷體" w:hAnsi="標楷體"/>
              </w:rPr>
            </w:pPr>
          </w:p>
        </w:tc>
        <w:tc>
          <w:tcPr>
            <w:tcW w:w="1643" w:type="pct"/>
          </w:tcPr>
          <w:p w14:paraId="5B2636DE" w14:textId="77777777" w:rsidR="00E24265" w:rsidRPr="00615D4B" w:rsidRDefault="00E24265" w:rsidP="005F76AD">
            <w:pPr>
              <w:rPr>
                <w:rFonts w:ascii="標楷體" w:eastAsia="標楷體" w:hAnsi="標楷體"/>
              </w:rPr>
            </w:pPr>
          </w:p>
        </w:tc>
      </w:tr>
      <w:tr w:rsidR="00E24265" w:rsidRPr="00615D4B" w14:paraId="49202A99" w14:textId="77777777" w:rsidTr="005F76AD">
        <w:trPr>
          <w:trHeight w:val="291"/>
          <w:jc w:val="center"/>
        </w:trPr>
        <w:tc>
          <w:tcPr>
            <w:tcW w:w="219" w:type="pct"/>
          </w:tcPr>
          <w:p w14:paraId="67E76E67"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48353F0"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2D37F4F5" w14:textId="77777777" w:rsidR="00E24265" w:rsidRPr="00615D4B" w:rsidRDefault="00E24265" w:rsidP="005F76AD">
            <w:pPr>
              <w:rPr>
                <w:rFonts w:ascii="標楷體" w:eastAsia="標楷體" w:hAnsi="標楷體"/>
              </w:rPr>
            </w:pPr>
          </w:p>
        </w:tc>
        <w:tc>
          <w:tcPr>
            <w:tcW w:w="624" w:type="pct"/>
          </w:tcPr>
          <w:p w14:paraId="56BD1B84" w14:textId="77777777" w:rsidR="00E24265" w:rsidRPr="00615D4B" w:rsidRDefault="00E24265" w:rsidP="005F76AD">
            <w:pPr>
              <w:rPr>
                <w:rFonts w:ascii="標楷體" w:eastAsia="標楷體" w:hAnsi="標楷體"/>
              </w:rPr>
            </w:pPr>
          </w:p>
        </w:tc>
        <w:tc>
          <w:tcPr>
            <w:tcW w:w="537" w:type="pct"/>
          </w:tcPr>
          <w:p w14:paraId="2FD57FDB" w14:textId="77777777" w:rsidR="00E24265" w:rsidRPr="00615D4B" w:rsidRDefault="00E24265" w:rsidP="005F76AD">
            <w:pPr>
              <w:rPr>
                <w:rFonts w:ascii="標楷體" w:eastAsia="標楷體" w:hAnsi="標楷體"/>
              </w:rPr>
            </w:pPr>
          </w:p>
        </w:tc>
        <w:tc>
          <w:tcPr>
            <w:tcW w:w="299" w:type="pct"/>
          </w:tcPr>
          <w:p w14:paraId="2C96B36D" w14:textId="77777777" w:rsidR="00E24265" w:rsidRPr="00615D4B" w:rsidRDefault="00E24265" w:rsidP="005F76AD">
            <w:pPr>
              <w:rPr>
                <w:rFonts w:ascii="標楷體" w:eastAsia="標楷體" w:hAnsi="標楷體"/>
              </w:rPr>
            </w:pPr>
          </w:p>
        </w:tc>
        <w:tc>
          <w:tcPr>
            <w:tcW w:w="299" w:type="pct"/>
          </w:tcPr>
          <w:p w14:paraId="2C6E1F49" w14:textId="77777777" w:rsidR="00E24265" w:rsidRPr="00615D4B" w:rsidRDefault="00E24265" w:rsidP="005F76AD">
            <w:pPr>
              <w:rPr>
                <w:rFonts w:ascii="標楷體" w:eastAsia="標楷體" w:hAnsi="標楷體"/>
              </w:rPr>
            </w:pPr>
          </w:p>
        </w:tc>
        <w:tc>
          <w:tcPr>
            <w:tcW w:w="1643" w:type="pct"/>
          </w:tcPr>
          <w:p w14:paraId="17B30053" w14:textId="77777777" w:rsidR="00E24265" w:rsidRPr="00615D4B" w:rsidRDefault="00E24265" w:rsidP="005F76AD">
            <w:pPr>
              <w:rPr>
                <w:rFonts w:ascii="標楷體" w:eastAsia="標楷體" w:hAnsi="標楷體"/>
              </w:rPr>
            </w:pPr>
          </w:p>
        </w:tc>
      </w:tr>
      <w:tr w:rsidR="00E24265" w:rsidRPr="00615D4B" w14:paraId="78767D33" w14:textId="77777777" w:rsidTr="005F76AD">
        <w:trPr>
          <w:trHeight w:val="291"/>
          <w:jc w:val="center"/>
        </w:trPr>
        <w:tc>
          <w:tcPr>
            <w:tcW w:w="219" w:type="pct"/>
          </w:tcPr>
          <w:p w14:paraId="720EFD21"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411DB1E" w14:textId="77777777" w:rsidR="00E24265" w:rsidRPr="00615D4B" w:rsidRDefault="00E24265" w:rsidP="005F76AD">
            <w:pPr>
              <w:rPr>
                <w:rFonts w:ascii="標楷體" w:eastAsia="標楷體" w:hAnsi="標楷體"/>
              </w:rPr>
            </w:pPr>
            <w:r w:rsidRPr="00B93CCA">
              <w:rPr>
                <w:rFonts w:ascii="標楷體" w:eastAsia="標楷體" w:hAnsi="標楷體" w:hint="eastAsia"/>
              </w:rPr>
              <w:t>更生方案認可裁定日</w:t>
            </w:r>
          </w:p>
        </w:tc>
        <w:tc>
          <w:tcPr>
            <w:tcW w:w="624" w:type="pct"/>
          </w:tcPr>
          <w:p w14:paraId="7C0FD8C0" w14:textId="77777777" w:rsidR="00E24265" w:rsidRPr="00615D4B" w:rsidRDefault="00E24265" w:rsidP="005F76AD">
            <w:pPr>
              <w:rPr>
                <w:rFonts w:ascii="標楷體" w:eastAsia="標楷體" w:hAnsi="標楷體"/>
              </w:rPr>
            </w:pPr>
          </w:p>
        </w:tc>
        <w:tc>
          <w:tcPr>
            <w:tcW w:w="624" w:type="pct"/>
          </w:tcPr>
          <w:p w14:paraId="06FB2933" w14:textId="77777777" w:rsidR="00E24265" w:rsidRPr="00615D4B" w:rsidRDefault="00E24265" w:rsidP="005F76AD">
            <w:pPr>
              <w:rPr>
                <w:rFonts w:ascii="標楷體" w:eastAsia="標楷體" w:hAnsi="標楷體"/>
              </w:rPr>
            </w:pPr>
          </w:p>
        </w:tc>
        <w:tc>
          <w:tcPr>
            <w:tcW w:w="537" w:type="pct"/>
          </w:tcPr>
          <w:p w14:paraId="6C684F48" w14:textId="77777777" w:rsidR="00E24265" w:rsidRPr="00615D4B" w:rsidRDefault="00E24265" w:rsidP="005F76AD">
            <w:pPr>
              <w:rPr>
                <w:rFonts w:ascii="標楷體" w:eastAsia="標楷體" w:hAnsi="標楷體"/>
              </w:rPr>
            </w:pPr>
          </w:p>
        </w:tc>
        <w:tc>
          <w:tcPr>
            <w:tcW w:w="299" w:type="pct"/>
          </w:tcPr>
          <w:p w14:paraId="78B6817A" w14:textId="77777777" w:rsidR="00E24265" w:rsidRPr="00615D4B" w:rsidRDefault="00E24265" w:rsidP="005F76AD">
            <w:pPr>
              <w:rPr>
                <w:rFonts w:ascii="標楷體" w:eastAsia="標楷體" w:hAnsi="標楷體"/>
              </w:rPr>
            </w:pPr>
          </w:p>
        </w:tc>
        <w:tc>
          <w:tcPr>
            <w:tcW w:w="299" w:type="pct"/>
          </w:tcPr>
          <w:p w14:paraId="0C921D22" w14:textId="77777777" w:rsidR="00E24265" w:rsidRPr="00615D4B" w:rsidRDefault="00E24265" w:rsidP="005F76AD">
            <w:pPr>
              <w:rPr>
                <w:rFonts w:ascii="標楷體" w:eastAsia="標楷體" w:hAnsi="標楷體"/>
              </w:rPr>
            </w:pPr>
          </w:p>
        </w:tc>
        <w:tc>
          <w:tcPr>
            <w:tcW w:w="1643" w:type="pct"/>
          </w:tcPr>
          <w:p w14:paraId="5C7465E9" w14:textId="77777777" w:rsidR="00E24265" w:rsidRPr="00615D4B" w:rsidRDefault="00E24265" w:rsidP="005F76AD">
            <w:pPr>
              <w:rPr>
                <w:rFonts w:ascii="標楷體" w:eastAsia="標楷體" w:hAnsi="標楷體"/>
              </w:rPr>
            </w:pPr>
          </w:p>
        </w:tc>
      </w:tr>
      <w:tr w:rsidR="00E24265" w:rsidRPr="00615D4B" w14:paraId="4E9F0444" w14:textId="77777777" w:rsidTr="005F76AD">
        <w:trPr>
          <w:trHeight w:val="291"/>
          <w:jc w:val="center"/>
        </w:trPr>
        <w:tc>
          <w:tcPr>
            <w:tcW w:w="219" w:type="pct"/>
          </w:tcPr>
          <w:p w14:paraId="74ADFA65"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516BF20C" w14:textId="77777777" w:rsidR="00E24265" w:rsidRPr="00615D4B" w:rsidRDefault="00E24265" w:rsidP="005F76AD">
            <w:pPr>
              <w:rPr>
                <w:rFonts w:ascii="標楷體" w:eastAsia="標楷體" w:hAnsi="標楷體"/>
              </w:rPr>
            </w:pPr>
            <w:r w:rsidRPr="00B93CCA">
              <w:rPr>
                <w:rFonts w:ascii="標楷體" w:eastAsia="標楷體" w:hAnsi="標楷體" w:hint="eastAsia"/>
              </w:rPr>
              <w:t>更生債權金融機構家數</w:t>
            </w:r>
          </w:p>
        </w:tc>
        <w:tc>
          <w:tcPr>
            <w:tcW w:w="624" w:type="pct"/>
          </w:tcPr>
          <w:p w14:paraId="35318BDB" w14:textId="77777777" w:rsidR="00E24265" w:rsidRPr="00615D4B" w:rsidRDefault="00E24265" w:rsidP="005F76AD">
            <w:pPr>
              <w:rPr>
                <w:rFonts w:ascii="標楷體" w:eastAsia="標楷體" w:hAnsi="標楷體"/>
              </w:rPr>
            </w:pPr>
          </w:p>
        </w:tc>
        <w:tc>
          <w:tcPr>
            <w:tcW w:w="624" w:type="pct"/>
          </w:tcPr>
          <w:p w14:paraId="48CF0DB3" w14:textId="77777777" w:rsidR="00E24265" w:rsidRPr="00615D4B" w:rsidRDefault="00E24265" w:rsidP="005F76AD">
            <w:pPr>
              <w:rPr>
                <w:rFonts w:ascii="標楷體" w:eastAsia="標楷體" w:hAnsi="標楷體"/>
              </w:rPr>
            </w:pPr>
          </w:p>
        </w:tc>
        <w:tc>
          <w:tcPr>
            <w:tcW w:w="537" w:type="pct"/>
          </w:tcPr>
          <w:p w14:paraId="4A4D6E42" w14:textId="77777777" w:rsidR="00E24265" w:rsidRPr="00615D4B" w:rsidRDefault="00E24265" w:rsidP="005F76AD">
            <w:pPr>
              <w:rPr>
                <w:rFonts w:ascii="標楷體" w:eastAsia="標楷體" w:hAnsi="標楷體"/>
              </w:rPr>
            </w:pPr>
          </w:p>
        </w:tc>
        <w:tc>
          <w:tcPr>
            <w:tcW w:w="299" w:type="pct"/>
          </w:tcPr>
          <w:p w14:paraId="178BB8D7" w14:textId="77777777" w:rsidR="00E24265" w:rsidRPr="00615D4B" w:rsidRDefault="00E24265" w:rsidP="005F76AD">
            <w:pPr>
              <w:rPr>
                <w:rFonts w:ascii="標楷體" w:eastAsia="標楷體" w:hAnsi="標楷體"/>
              </w:rPr>
            </w:pPr>
          </w:p>
        </w:tc>
        <w:tc>
          <w:tcPr>
            <w:tcW w:w="299" w:type="pct"/>
          </w:tcPr>
          <w:p w14:paraId="663EC1EE" w14:textId="77777777" w:rsidR="00E24265" w:rsidRPr="00615D4B" w:rsidRDefault="00E24265" w:rsidP="005F76AD">
            <w:pPr>
              <w:rPr>
                <w:rFonts w:ascii="標楷體" w:eastAsia="標楷體" w:hAnsi="標楷體"/>
              </w:rPr>
            </w:pPr>
          </w:p>
        </w:tc>
        <w:tc>
          <w:tcPr>
            <w:tcW w:w="1643" w:type="pct"/>
          </w:tcPr>
          <w:p w14:paraId="10A2BFA6" w14:textId="77777777" w:rsidR="00E24265" w:rsidRPr="00615D4B" w:rsidRDefault="00E24265" w:rsidP="005F76AD">
            <w:pPr>
              <w:rPr>
                <w:rFonts w:ascii="標楷體" w:eastAsia="標楷體" w:hAnsi="標楷體"/>
              </w:rPr>
            </w:pPr>
          </w:p>
        </w:tc>
      </w:tr>
      <w:tr w:rsidR="00E24265" w:rsidRPr="00615D4B" w14:paraId="69FFFA4F" w14:textId="77777777" w:rsidTr="005F76AD">
        <w:trPr>
          <w:trHeight w:val="291"/>
          <w:jc w:val="center"/>
        </w:trPr>
        <w:tc>
          <w:tcPr>
            <w:tcW w:w="219" w:type="pct"/>
          </w:tcPr>
          <w:p w14:paraId="4573910D"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7D906C39"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p>
        </w:tc>
        <w:tc>
          <w:tcPr>
            <w:tcW w:w="624" w:type="pct"/>
          </w:tcPr>
          <w:p w14:paraId="2894B202" w14:textId="77777777" w:rsidR="00E24265" w:rsidRPr="00615D4B" w:rsidRDefault="00E24265" w:rsidP="005F76AD">
            <w:pPr>
              <w:rPr>
                <w:rFonts w:ascii="標楷體" w:eastAsia="標楷體" w:hAnsi="標楷體"/>
              </w:rPr>
            </w:pPr>
          </w:p>
        </w:tc>
        <w:tc>
          <w:tcPr>
            <w:tcW w:w="624" w:type="pct"/>
          </w:tcPr>
          <w:p w14:paraId="6B7DAE65" w14:textId="77777777" w:rsidR="00E24265" w:rsidRPr="00615D4B" w:rsidRDefault="00E24265" w:rsidP="005F76AD">
            <w:pPr>
              <w:rPr>
                <w:rFonts w:ascii="標楷體" w:eastAsia="標楷體" w:hAnsi="標楷體"/>
              </w:rPr>
            </w:pPr>
          </w:p>
        </w:tc>
        <w:tc>
          <w:tcPr>
            <w:tcW w:w="537" w:type="pct"/>
          </w:tcPr>
          <w:p w14:paraId="4F985752" w14:textId="77777777" w:rsidR="00E24265" w:rsidRPr="00615D4B" w:rsidRDefault="00E24265" w:rsidP="005F76AD">
            <w:pPr>
              <w:rPr>
                <w:rFonts w:ascii="標楷體" w:eastAsia="標楷體" w:hAnsi="標楷體"/>
              </w:rPr>
            </w:pPr>
          </w:p>
        </w:tc>
        <w:tc>
          <w:tcPr>
            <w:tcW w:w="299" w:type="pct"/>
          </w:tcPr>
          <w:p w14:paraId="225ABDBB" w14:textId="77777777" w:rsidR="00E24265" w:rsidRPr="00615D4B" w:rsidRDefault="00E24265" w:rsidP="005F76AD">
            <w:pPr>
              <w:rPr>
                <w:rFonts w:ascii="標楷體" w:eastAsia="標楷體" w:hAnsi="標楷體"/>
              </w:rPr>
            </w:pPr>
          </w:p>
        </w:tc>
        <w:tc>
          <w:tcPr>
            <w:tcW w:w="299" w:type="pct"/>
          </w:tcPr>
          <w:p w14:paraId="0E2D79B7" w14:textId="77777777" w:rsidR="00E24265" w:rsidRPr="00615D4B" w:rsidRDefault="00E24265" w:rsidP="005F76AD">
            <w:pPr>
              <w:rPr>
                <w:rFonts w:ascii="標楷體" w:eastAsia="標楷體" w:hAnsi="標楷體"/>
              </w:rPr>
            </w:pPr>
          </w:p>
        </w:tc>
        <w:tc>
          <w:tcPr>
            <w:tcW w:w="1643" w:type="pct"/>
          </w:tcPr>
          <w:p w14:paraId="01A31F9A" w14:textId="77777777" w:rsidR="00E24265" w:rsidRPr="00615D4B" w:rsidRDefault="00E24265" w:rsidP="005F76AD">
            <w:pPr>
              <w:rPr>
                <w:rFonts w:ascii="標楷體" w:eastAsia="標楷體" w:hAnsi="標楷體"/>
              </w:rPr>
            </w:pPr>
          </w:p>
        </w:tc>
      </w:tr>
      <w:tr w:rsidR="00E24265" w:rsidRPr="00615D4B" w14:paraId="04BD2A70" w14:textId="77777777" w:rsidTr="005F76AD">
        <w:trPr>
          <w:trHeight w:val="291"/>
          <w:jc w:val="center"/>
        </w:trPr>
        <w:tc>
          <w:tcPr>
            <w:tcW w:w="219" w:type="pct"/>
          </w:tcPr>
          <w:p w14:paraId="1C329EB7"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5CFF94A4"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w:t>
            </w:r>
          </w:p>
        </w:tc>
        <w:tc>
          <w:tcPr>
            <w:tcW w:w="624" w:type="pct"/>
          </w:tcPr>
          <w:p w14:paraId="53F64054" w14:textId="77777777" w:rsidR="00E24265" w:rsidRPr="00615D4B" w:rsidRDefault="00E24265" w:rsidP="005F76AD">
            <w:pPr>
              <w:rPr>
                <w:rFonts w:ascii="標楷體" w:eastAsia="標楷體" w:hAnsi="標楷體"/>
              </w:rPr>
            </w:pPr>
          </w:p>
        </w:tc>
        <w:tc>
          <w:tcPr>
            <w:tcW w:w="624" w:type="pct"/>
          </w:tcPr>
          <w:p w14:paraId="290EADCF" w14:textId="77777777" w:rsidR="00E24265" w:rsidRPr="00615D4B" w:rsidRDefault="00E24265" w:rsidP="005F76AD">
            <w:pPr>
              <w:rPr>
                <w:rFonts w:ascii="標楷體" w:eastAsia="標楷體" w:hAnsi="標楷體"/>
              </w:rPr>
            </w:pPr>
          </w:p>
        </w:tc>
        <w:tc>
          <w:tcPr>
            <w:tcW w:w="537" w:type="pct"/>
          </w:tcPr>
          <w:p w14:paraId="332EA921" w14:textId="77777777" w:rsidR="00E24265" w:rsidRPr="00615D4B" w:rsidRDefault="00E24265" w:rsidP="005F76AD">
            <w:pPr>
              <w:rPr>
                <w:rFonts w:ascii="標楷體" w:eastAsia="標楷體" w:hAnsi="標楷體"/>
              </w:rPr>
            </w:pPr>
          </w:p>
        </w:tc>
        <w:tc>
          <w:tcPr>
            <w:tcW w:w="299" w:type="pct"/>
          </w:tcPr>
          <w:p w14:paraId="201B230B" w14:textId="77777777" w:rsidR="00E24265" w:rsidRPr="00615D4B" w:rsidRDefault="00E24265" w:rsidP="005F76AD">
            <w:pPr>
              <w:rPr>
                <w:rFonts w:ascii="標楷體" w:eastAsia="標楷體" w:hAnsi="標楷體"/>
              </w:rPr>
            </w:pPr>
          </w:p>
        </w:tc>
        <w:tc>
          <w:tcPr>
            <w:tcW w:w="299" w:type="pct"/>
          </w:tcPr>
          <w:p w14:paraId="4C1C1E7C" w14:textId="77777777" w:rsidR="00E24265" w:rsidRPr="00615D4B" w:rsidRDefault="00E24265" w:rsidP="005F76AD">
            <w:pPr>
              <w:rPr>
                <w:rFonts w:ascii="標楷體" w:eastAsia="標楷體" w:hAnsi="標楷體"/>
              </w:rPr>
            </w:pPr>
          </w:p>
        </w:tc>
        <w:tc>
          <w:tcPr>
            <w:tcW w:w="1643" w:type="pct"/>
          </w:tcPr>
          <w:p w14:paraId="6DCA4B71" w14:textId="77777777" w:rsidR="00E24265" w:rsidRPr="00615D4B" w:rsidRDefault="00E24265" w:rsidP="005F76AD">
            <w:pPr>
              <w:rPr>
                <w:rFonts w:ascii="標楷體" w:eastAsia="標楷體" w:hAnsi="標楷體"/>
              </w:rPr>
            </w:pPr>
          </w:p>
        </w:tc>
      </w:tr>
      <w:tr w:rsidR="00E24265" w:rsidRPr="00615D4B" w14:paraId="53B5C62B" w14:textId="77777777" w:rsidTr="005F76AD">
        <w:trPr>
          <w:trHeight w:val="291"/>
          <w:jc w:val="center"/>
        </w:trPr>
        <w:tc>
          <w:tcPr>
            <w:tcW w:w="219" w:type="pct"/>
          </w:tcPr>
          <w:p w14:paraId="6811ABE1"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08FBC27D"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3</w:t>
            </w:r>
          </w:p>
        </w:tc>
        <w:tc>
          <w:tcPr>
            <w:tcW w:w="624" w:type="pct"/>
          </w:tcPr>
          <w:p w14:paraId="3D60F087" w14:textId="77777777" w:rsidR="00E24265" w:rsidRPr="00615D4B" w:rsidRDefault="00E24265" w:rsidP="005F76AD">
            <w:pPr>
              <w:rPr>
                <w:rFonts w:ascii="標楷體" w:eastAsia="標楷體" w:hAnsi="標楷體"/>
              </w:rPr>
            </w:pPr>
          </w:p>
        </w:tc>
        <w:tc>
          <w:tcPr>
            <w:tcW w:w="624" w:type="pct"/>
          </w:tcPr>
          <w:p w14:paraId="4AF850F2" w14:textId="77777777" w:rsidR="00E24265" w:rsidRPr="00615D4B" w:rsidRDefault="00E24265" w:rsidP="005F76AD">
            <w:pPr>
              <w:rPr>
                <w:rFonts w:ascii="標楷體" w:eastAsia="標楷體" w:hAnsi="標楷體"/>
              </w:rPr>
            </w:pPr>
          </w:p>
        </w:tc>
        <w:tc>
          <w:tcPr>
            <w:tcW w:w="537" w:type="pct"/>
          </w:tcPr>
          <w:p w14:paraId="33462EF4" w14:textId="77777777" w:rsidR="00E24265" w:rsidRPr="00615D4B" w:rsidRDefault="00E24265" w:rsidP="005F76AD">
            <w:pPr>
              <w:rPr>
                <w:rFonts w:ascii="標楷體" w:eastAsia="標楷體" w:hAnsi="標楷體"/>
              </w:rPr>
            </w:pPr>
          </w:p>
        </w:tc>
        <w:tc>
          <w:tcPr>
            <w:tcW w:w="299" w:type="pct"/>
          </w:tcPr>
          <w:p w14:paraId="268414B8" w14:textId="77777777" w:rsidR="00E24265" w:rsidRPr="00615D4B" w:rsidRDefault="00E24265" w:rsidP="005F76AD">
            <w:pPr>
              <w:rPr>
                <w:rFonts w:ascii="標楷體" w:eastAsia="標楷體" w:hAnsi="標楷體"/>
              </w:rPr>
            </w:pPr>
          </w:p>
        </w:tc>
        <w:tc>
          <w:tcPr>
            <w:tcW w:w="299" w:type="pct"/>
          </w:tcPr>
          <w:p w14:paraId="341B94A9" w14:textId="77777777" w:rsidR="00E24265" w:rsidRPr="00615D4B" w:rsidRDefault="00E24265" w:rsidP="005F76AD">
            <w:pPr>
              <w:rPr>
                <w:rFonts w:ascii="標楷體" w:eastAsia="標楷體" w:hAnsi="標楷體"/>
              </w:rPr>
            </w:pPr>
          </w:p>
        </w:tc>
        <w:tc>
          <w:tcPr>
            <w:tcW w:w="1643" w:type="pct"/>
          </w:tcPr>
          <w:p w14:paraId="2122EB9E" w14:textId="77777777" w:rsidR="00E24265" w:rsidRPr="00615D4B" w:rsidRDefault="00E24265" w:rsidP="005F76AD">
            <w:pPr>
              <w:rPr>
                <w:rFonts w:ascii="標楷體" w:eastAsia="標楷體" w:hAnsi="標楷體"/>
              </w:rPr>
            </w:pPr>
          </w:p>
        </w:tc>
      </w:tr>
      <w:tr w:rsidR="00E24265" w:rsidRPr="00615D4B" w14:paraId="0604200D" w14:textId="77777777" w:rsidTr="005F76AD">
        <w:trPr>
          <w:trHeight w:val="291"/>
          <w:jc w:val="center"/>
        </w:trPr>
        <w:tc>
          <w:tcPr>
            <w:tcW w:w="219" w:type="pct"/>
          </w:tcPr>
          <w:p w14:paraId="7F803B2E"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756B5290"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4</w:t>
            </w:r>
          </w:p>
        </w:tc>
        <w:tc>
          <w:tcPr>
            <w:tcW w:w="624" w:type="pct"/>
          </w:tcPr>
          <w:p w14:paraId="314B4C15" w14:textId="77777777" w:rsidR="00E24265" w:rsidRPr="00615D4B" w:rsidRDefault="00E24265" w:rsidP="005F76AD">
            <w:pPr>
              <w:rPr>
                <w:rFonts w:ascii="標楷體" w:eastAsia="標楷體" w:hAnsi="標楷體"/>
              </w:rPr>
            </w:pPr>
          </w:p>
        </w:tc>
        <w:tc>
          <w:tcPr>
            <w:tcW w:w="624" w:type="pct"/>
          </w:tcPr>
          <w:p w14:paraId="30B29F84" w14:textId="77777777" w:rsidR="00E24265" w:rsidRPr="00615D4B" w:rsidRDefault="00E24265" w:rsidP="005F76AD">
            <w:pPr>
              <w:rPr>
                <w:rFonts w:ascii="標楷體" w:eastAsia="標楷體" w:hAnsi="標楷體"/>
              </w:rPr>
            </w:pPr>
          </w:p>
        </w:tc>
        <w:tc>
          <w:tcPr>
            <w:tcW w:w="537" w:type="pct"/>
          </w:tcPr>
          <w:p w14:paraId="4F9E5548" w14:textId="77777777" w:rsidR="00E24265" w:rsidRPr="00615D4B" w:rsidRDefault="00E24265" w:rsidP="005F76AD">
            <w:pPr>
              <w:rPr>
                <w:rFonts w:ascii="標楷體" w:eastAsia="標楷體" w:hAnsi="標楷體"/>
              </w:rPr>
            </w:pPr>
          </w:p>
        </w:tc>
        <w:tc>
          <w:tcPr>
            <w:tcW w:w="299" w:type="pct"/>
          </w:tcPr>
          <w:p w14:paraId="083A8C31" w14:textId="77777777" w:rsidR="00E24265" w:rsidRPr="00615D4B" w:rsidRDefault="00E24265" w:rsidP="005F76AD">
            <w:pPr>
              <w:rPr>
                <w:rFonts w:ascii="標楷體" w:eastAsia="標楷體" w:hAnsi="標楷體"/>
              </w:rPr>
            </w:pPr>
          </w:p>
        </w:tc>
        <w:tc>
          <w:tcPr>
            <w:tcW w:w="299" w:type="pct"/>
          </w:tcPr>
          <w:p w14:paraId="4920EFE5" w14:textId="77777777" w:rsidR="00E24265" w:rsidRPr="00615D4B" w:rsidRDefault="00E24265" w:rsidP="005F76AD">
            <w:pPr>
              <w:rPr>
                <w:rFonts w:ascii="標楷體" w:eastAsia="標楷體" w:hAnsi="標楷體"/>
              </w:rPr>
            </w:pPr>
          </w:p>
        </w:tc>
        <w:tc>
          <w:tcPr>
            <w:tcW w:w="1643" w:type="pct"/>
          </w:tcPr>
          <w:p w14:paraId="0F9FF198" w14:textId="77777777" w:rsidR="00E24265" w:rsidRPr="00615D4B" w:rsidRDefault="00E24265" w:rsidP="005F76AD">
            <w:pPr>
              <w:rPr>
                <w:rFonts w:ascii="標楷體" w:eastAsia="標楷體" w:hAnsi="標楷體"/>
              </w:rPr>
            </w:pPr>
          </w:p>
        </w:tc>
      </w:tr>
      <w:tr w:rsidR="00E24265" w:rsidRPr="00615D4B" w14:paraId="44D85D19" w14:textId="77777777" w:rsidTr="005F76AD">
        <w:trPr>
          <w:trHeight w:val="291"/>
          <w:jc w:val="center"/>
        </w:trPr>
        <w:tc>
          <w:tcPr>
            <w:tcW w:w="219" w:type="pct"/>
          </w:tcPr>
          <w:p w14:paraId="674E3F4E"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FDF7019"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5</w:t>
            </w:r>
          </w:p>
        </w:tc>
        <w:tc>
          <w:tcPr>
            <w:tcW w:w="624" w:type="pct"/>
          </w:tcPr>
          <w:p w14:paraId="79DC43F9" w14:textId="77777777" w:rsidR="00E24265" w:rsidRPr="00615D4B" w:rsidRDefault="00E24265" w:rsidP="005F76AD">
            <w:pPr>
              <w:rPr>
                <w:rFonts w:ascii="標楷體" w:eastAsia="標楷體" w:hAnsi="標楷體"/>
              </w:rPr>
            </w:pPr>
          </w:p>
        </w:tc>
        <w:tc>
          <w:tcPr>
            <w:tcW w:w="624" w:type="pct"/>
          </w:tcPr>
          <w:p w14:paraId="12289FF2" w14:textId="77777777" w:rsidR="00E24265" w:rsidRPr="00615D4B" w:rsidRDefault="00E24265" w:rsidP="005F76AD">
            <w:pPr>
              <w:rPr>
                <w:rFonts w:ascii="標楷體" w:eastAsia="標楷體" w:hAnsi="標楷體"/>
              </w:rPr>
            </w:pPr>
          </w:p>
        </w:tc>
        <w:tc>
          <w:tcPr>
            <w:tcW w:w="537" w:type="pct"/>
          </w:tcPr>
          <w:p w14:paraId="3B8CBD63" w14:textId="77777777" w:rsidR="00E24265" w:rsidRPr="00615D4B" w:rsidRDefault="00E24265" w:rsidP="005F76AD">
            <w:pPr>
              <w:rPr>
                <w:rFonts w:ascii="標楷體" w:eastAsia="標楷體" w:hAnsi="標楷體"/>
              </w:rPr>
            </w:pPr>
          </w:p>
        </w:tc>
        <w:tc>
          <w:tcPr>
            <w:tcW w:w="299" w:type="pct"/>
          </w:tcPr>
          <w:p w14:paraId="214A5AD4" w14:textId="77777777" w:rsidR="00E24265" w:rsidRPr="00615D4B" w:rsidRDefault="00E24265" w:rsidP="005F76AD">
            <w:pPr>
              <w:rPr>
                <w:rFonts w:ascii="標楷體" w:eastAsia="標楷體" w:hAnsi="標楷體"/>
              </w:rPr>
            </w:pPr>
          </w:p>
        </w:tc>
        <w:tc>
          <w:tcPr>
            <w:tcW w:w="299" w:type="pct"/>
          </w:tcPr>
          <w:p w14:paraId="3C8B4504" w14:textId="77777777" w:rsidR="00E24265" w:rsidRPr="00615D4B" w:rsidRDefault="00E24265" w:rsidP="005F76AD">
            <w:pPr>
              <w:rPr>
                <w:rFonts w:ascii="標楷體" w:eastAsia="標楷體" w:hAnsi="標楷體"/>
              </w:rPr>
            </w:pPr>
          </w:p>
        </w:tc>
        <w:tc>
          <w:tcPr>
            <w:tcW w:w="1643" w:type="pct"/>
          </w:tcPr>
          <w:p w14:paraId="45E387AA" w14:textId="77777777" w:rsidR="00E24265" w:rsidRPr="00615D4B" w:rsidRDefault="00E24265" w:rsidP="005F76AD">
            <w:pPr>
              <w:rPr>
                <w:rFonts w:ascii="標楷體" w:eastAsia="標楷體" w:hAnsi="標楷體"/>
              </w:rPr>
            </w:pPr>
          </w:p>
        </w:tc>
      </w:tr>
      <w:tr w:rsidR="00E24265" w:rsidRPr="00615D4B" w14:paraId="795CCDC3" w14:textId="77777777" w:rsidTr="005F76AD">
        <w:trPr>
          <w:trHeight w:val="291"/>
          <w:jc w:val="center"/>
        </w:trPr>
        <w:tc>
          <w:tcPr>
            <w:tcW w:w="219" w:type="pct"/>
          </w:tcPr>
          <w:p w14:paraId="3B7867D7"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15348231"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6</w:t>
            </w:r>
          </w:p>
        </w:tc>
        <w:tc>
          <w:tcPr>
            <w:tcW w:w="624" w:type="pct"/>
          </w:tcPr>
          <w:p w14:paraId="1A735889" w14:textId="77777777" w:rsidR="00E24265" w:rsidRPr="00615D4B" w:rsidRDefault="00E24265" w:rsidP="005F76AD">
            <w:pPr>
              <w:rPr>
                <w:rFonts w:ascii="標楷體" w:eastAsia="標楷體" w:hAnsi="標楷體"/>
              </w:rPr>
            </w:pPr>
          </w:p>
        </w:tc>
        <w:tc>
          <w:tcPr>
            <w:tcW w:w="624" w:type="pct"/>
          </w:tcPr>
          <w:p w14:paraId="5618453A" w14:textId="77777777" w:rsidR="00E24265" w:rsidRPr="00615D4B" w:rsidRDefault="00E24265" w:rsidP="005F76AD">
            <w:pPr>
              <w:rPr>
                <w:rFonts w:ascii="標楷體" w:eastAsia="標楷體" w:hAnsi="標楷體"/>
              </w:rPr>
            </w:pPr>
          </w:p>
        </w:tc>
        <w:tc>
          <w:tcPr>
            <w:tcW w:w="537" w:type="pct"/>
          </w:tcPr>
          <w:p w14:paraId="7C24AA84" w14:textId="77777777" w:rsidR="00E24265" w:rsidRPr="00615D4B" w:rsidRDefault="00E24265" w:rsidP="005F76AD">
            <w:pPr>
              <w:rPr>
                <w:rFonts w:ascii="標楷體" w:eastAsia="標楷體" w:hAnsi="標楷體"/>
              </w:rPr>
            </w:pPr>
          </w:p>
        </w:tc>
        <w:tc>
          <w:tcPr>
            <w:tcW w:w="299" w:type="pct"/>
          </w:tcPr>
          <w:p w14:paraId="25AE921A" w14:textId="77777777" w:rsidR="00E24265" w:rsidRPr="00615D4B" w:rsidRDefault="00E24265" w:rsidP="005F76AD">
            <w:pPr>
              <w:rPr>
                <w:rFonts w:ascii="標楷體" w:eastAsia="標楷體" w:hAnsi="標楷體"/>
              </w:rPr>
            </w:pPr>
          </w:p>
        </w:tc>
        <w:tc>
          <w:tcPr>
            <w:tcW w:w="299" w:type="pct"/>
          </w:tcPr>
          <w:p w14:paraId="3527A492" w14:textId="77777777" w:rsidR="00E24265" w:rsidRPr="00615D4B" w:rsidRDefault="00E24265" w:rsidP="005F76AD">
            <w:pPr>
              <w:rPr>
                <w:rFonts w:ascii="標楷體" w:eastAsia="標楷體" w:hAnsi="標楷體"/>
              </w:rPr>
            </w:pPr>
          </w:p>
        </w:tc>
        <w:tc>
          <w:tcPr>
            <w:tcW w:w="1643" w:type="pct"/>
          </w:tcPr>
          <w:p w14:paraId="4CE14690" w14:textId="77777777" w:rsidR="00E24265" w:rsidRPr="00615D4B" w:rsidRDefault="00E24265" w:rsidP="005F76AD">
            <w:pPr>
              <w:rPr>
                <w:rFonts w:ascii="標楷體" w:eastAsia="標楷體" w:hAnsi="標楷體"/>
              </w:rPr>
            </w:pPr>
          </w:p>
        </w:tc>
      </w:tr>
      <w:tr w:rsidR="00E24265" w:rsidRPr="00615D4B" w14:paraId="49DAFD59" w14:textId="77777777" w:rsidTr="005F76AD">
        <w:trPr>
          <w:trHeight w:val="291"/>
          <w:jc w:val="center"/>
        </w:trPr>
        <w:tc>
          <w:tcPr>
            <w:tcW w:w="219" w:type="pct"/>
          </w:tcPr>
          <w:p w14:paraId="784EAEAB"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7D8FC7A2"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7</w:t>
            </w:r>
          </w:p>
        </w:tc>
        <w:tc>
          <w:tcPr>
            <w:tcW w:w="624" w:type="pct"/>
          </w:tcPr>
          <w:p w14:paraId="0FEA9940" w14:textId="77777777" w:rsidR="00E24265" w:rsidRPr="00615D4B" w:rsidRDefault="00E24265" w:rsidP="005F76AD">
            <w:pPr>
              <w:rPr>
                <w:rFonts w:ascii="標楷體" w:eastAsia="標楷體" w:hAnsi="標楷體"/>
              </w:rPr>
            </w:pPr>
          </w:p>
        </w:tc>
        <w:tc>
          <w:tcPr>
            <w:tcW w:w="624" w:type="pct"/>
          </w:tcPr>
          <w:p w14:paraId="3605E86B" w14:textId="77777777" w:rsidR="00E24265" w:rsidRPr="00615D4B" w:rsidRDefault="00E24265" w:rsidP="005F76AD">
            <w:pPr>
              <w:rPr>
                <w:rFonts w:ascii="標楷體" w:eastAsia="標楷體" w:hAnsi="標楷體"/>
              </w:rPr>
            </w:pPr>
          </w:p>
        </w:tc>
        <w:tc>
          <w:tcPr>
            <w:tcW w:w="537" w:type="pct"/>
          </w:tcPr>
          <w:p w14:paraId="1BB2253E" w14:textId="77777777" w:rsidR="00E24265" w:rsidRPr="00615D4B" w:rsidRDefault="00E24265" w:rsidP="005F76AD">
            <w:pPr>
              <w:rPr>
                <w:rFonts w:ascii="標楷體" w:eastAsia="標楷體" w:hAnsi="標楷體"/>
              </w:rPr>
            </w:pPr>
          </w:p>
        </w:tc>
        <w:tc>
          <w:tcPr>
            <w:tcW w:w="299" w:type="pct"/>
          </w:tcPr>
          <w:p w14:paraId="1C4B833B" w14:textId="77777777" w:rsidR="00E24265" w:rsidRPr="00615D4B" w:rsidRDefault="00E24265" w:rsidP="005F76AD">
            <w:pPr>
              <w:rPr>
                <w:rFonts w:ascii="標楷體" w:eastAsia="標楷體" w:hAnsi="標楷體"/>
              </w:rPr>
            </w:pPr>
          </w:p>
        </w:tc>
        <w:tc>
          <w:tcPr>
            <w:tcW w:w="299" w:type="pct"/>
          </w:tcPr>
          <w:p w14:paraId="17F641C2" w14:textId="77777777" w:rsidR="00E24265" w:rsidRPr="00615D4B" w:rsidRDefault="00E24265" w:rsidP="005F76AD">
            <w:pPr>
              <w:rPr>
                <w:rFonts w:ascii="標楷體" w:eastAsia="標楷體" w:hAnsi="標楷體"/>
              </w:rPr>
            </w:pPr>
          </w:p>
        </w:tc>
        <w:tc>
          <w:tcPr>
            <w:tcW w:w="1643" w:type="pct"/>
          </w:tcPr>
          <w:p w14:paraId="5D45625A" w14:textId="77777777" w:rsidR="00E24265" w:rsidRPr="00615D4B" w:rsidRDefault="00E24265" w:rsidP="005F76AD">
            <w:pPr>
              <w:rPr>
                <w:rFonts w:ascii="標楷體" w:eastAsia="標楷體" w:hAnsi="標楷體"/>
              </w:rPr>
            </w:pPr>
          </w:p>
        </w:tc>
      </w:tr>
      <w:tr w:rsidR="00E24265" w:rsidRPr="00615D4B" w14:paraId="6E4BB4DD" w14:textId="77777777" w:rsidTr="005F76AD">
        <w:trPr>
          <w:trHeight w:val="291"/>
          <w:jc w:val="center"/>
        </w:trPr>
        <w:tc>
          <w:tcPr>
            <w:tcW w:w="219" w:type="pct"/>
          </w:tcPr>
          <w:p w14:paraId="7136135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29048BE"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8</w:t>
            </w:r>
          </w:p>
        </w:tc>
        <w:tc>
          <w:tcPr>
            <w:tcW w:w="624" w:type="pct"/>
          </w:tcPr>
          <w:p w14:paraId="344388F3" w14:textId="77777777" w:rsidR="00E24265" w:rsidRPr="00615D4B" w:rsidRDefault="00E24265" w:rsidP="005F76AD">
            <w:pPr>
              <w:rPr>
                <w:rFonts w:ascii="標楷體" w:eastAsia="標楷體" w:hAnsi="標楷體"/>
              </w:rPr>
            </w:pPr>
          </w:p>
        </w:tc>
        <w:tc>
          <w:tcPr>
            <w:tcW w:w="624" w:type="pct"/>
          </w:tcPr>
          <w:p w14:paraId="1DE9A9A5" w14:textId="77777777" w:rsidR="00E24265" w:rsidRPr="00615D4B" w:rsidRDefault="00E24265" w:rsidP="005F76AD">
            <w:pPr>
              <w:rPr>
                <w:rFonts w:ascii="標楷體" w:eastAsia="標楷體" w:hAnsi="標楷體"/>
              </w:rPr>
            </w:pPr>
          </w:p>
        </w:tc>
        <w:tc>
          <w:tcPr>
            <w:tcW w:w="537" w:type="pct"/>
          </w:tcPr>
          <w:p w14:paraId="281DF0D7" w14:textId="77777777" w:rsidR="00E24265" w:rsidRPr="00615D4B" w:rsidRDefault="00E24265" w:rsidP="005F76AD">
            <w:pPr>
              <w:rPr>
                <w:rFonts w:ascii="標楷體" w:eastAsia="標楷體" w:hAnsi="標楷體"/>
              </w:rPr>
            </w:pPr>
          </w:p>
        </w:tc>
        <w:tc>
          <w:tcPr>
            <w:tcW w:w="299" w:type="pct"/>
          </w:tcPr>
          <w:p w14:paraId="1FAD300A" w14:textId="77777777" w:rsidR="00E24265" w:rsidRPr="00615D4B" w:rsidRDefault="00E24265" w:rsidP="005F76AD">
            <w:pPr>
              <w:rPr>
                <w:rFonts w:ascii="標楷體" w:eastAsia="標楷體" w:hAnsi="標楷體"/>
              </w:rPr>
            </w:pPr>
          </w:p>
        </w:tc>
        <w:tc>
          <w:tcPr>
            <w:tcW w:w="299" w:type="pct"/>
          </w:tcPr>
          <w:p w14:paraId="5218B17E" w14:textId="77777777" w:rsidR="00E24265" w:rsidRPr="00615D4B" w:rsidRDefault="00E24265" w:rsidP="005F76AD">
            <w:pPr>
              <w:rPr>
                <w:rFonts w:ascii="標楷體" w:eastAsia="標楷體" w:hAnsi="標楷體"/>
              </w:rPr>
            </w:pPr>
          </w:p>
        </w:tc>
        <w:tc>
          <w:tcPr>
            <w:tcW w:w="1643" w:type="pct"/>
          </w:tcPr>
          <w:p w14:paraId="185E2204" w14:textId="77777777" w:rsidR="00E24265" w:rsidRPr="00615D4B" w:rsidRDefault="00E24265" w:rsidP="005F76AD">
            <w:pPr>
              <w:rPr>
                <w:rFonts w:ascii="標楷體" w:eastAsia="標楷體" w:hAnsi="標楷體"/>
              </w:rPr>
            </w:pPr>
          </w:p>
        </w:tc>
      </w:tr>
      <w:tr w:rsidR="00E24265" w:rsidRPr="00615D4B" w14:paraId="5E98B750" w14:textId="77777777" w:rsidTr="005F76AD">
        <w:trPr>
          <w:trHeight w:val="291"/>
          <w:jc w:val="center"/>
        </w:trPr>
        <w:tc>
          <w:tcPr>
            <w:tcW w:w="219" w:type="pct"/>
          </w:tcPr>
          <w:p w14:paraId="6966721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1A334368"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9</w:t>
            </w:r>
          </w:p>
        </w:tc>
        <w:tc>
          <w:tcPr>
            <w:tcW w:w="624" w:type="pct"/>
          </w:tcPr>
          <w:p w14:paraId="3BADB3F7" w14:textId="77777777" w:rsidR="00E24265" w:rsidRPr="00615D4B" w:rsidRDefault="00E24265" w:rsidP="005F76AD">
            <w:pPr>
              <w:rPr>
                <w:rFonts w:ascii="標楷體" w:eastAsia="標楷體" w:hAnsi="標楷體"/>
              </w:rPr>
            </w:pPr>
          </w:p>
        </w:tc>
        <w:tc>
          <w:tcPr>
            <w:tcW w:w="624" w:type="pct"/>
          </w:tcPr>
          <w:p w14:paraId="11DDD3A4" w14:textId="77777777" w:rsidR="00E24265" w:rsidRPr="00615D4B" w:rsidRDefault="00E24265" w:rsidP="005F76AD">
            <w:pPr>
              <w:rPr>
                <w:rFonts w:ascii="標楷體" w:eastAsia="標楷體" w:hAnsi="標楷體"/>
              </w:rPr>
            </w:pPr>
          </w:p>
        </w:tc>
        <w:tc>
          <w:tcPr>
            <w:tcW w:w="537" w:type="pct"/>
          </w:tcPr>
          <w:p w14:paraId="060CE3F1" w14:textId="77777777" w:rsidR="00E24265" w:rsidRPr="00615D4B" w:rsidRDefault="00E24265" w:rsidP="005F76AD">
            <w:pPr>
              <w:rPr>
                <w:rFonts w:ascii="標楷體" w:eastAsia="標楷體" w:hAnsi="標楷體"/>
              </w:rPr>
            </w:pPr>
          </w:p>
        </w:tc>
        <w:tc>
          <w:tcPr>
            <w:tcW w:w="299" w:type="pct"/>
          </w:tcPr>
          <w:p w14:paraId="37915238" w14:textId="77777777" w:rsidR="00E24265" w:rsidRPr="00615D4B" w:rsidRDefault="00E24265" w:rsidP="005F76AD">
            <w:pPr>
              <w:rPr>
                <w:rFonts w:ascii="標楷體" w:eastAsia="標楷體" w:hAnsi="標楷體"/>
              </w:rPr>
            </w:pPr>
          </w:p>
        </w:tc>
        <w:tc>
          <w:tcPr>
            <w:tcW w:w="299" w:type="pct"/>
          </w:tcPr>
          <w:p w14:paraId="5D0BF4A0" w14:textId="77777777" w:rsidR="00E24265" w:rsidRPr="00615D4B" w:rsidRDefault="00E24265" w:rsidP="005F76AD">
            <w:pPr>
              <w:rPr>
                <w:rFonts w:ascii="標楷體" w:eastAsia="標楷體" w:hAnsi="標楷體"/>
              </w:rPr>
            </w:pPr>
          </w:p>
        </w:tc>
        <w:tc>
          <w:tcPr>
            <w:tcW w:w="1643" w:type="pct"/>
          </w:tcPr>
          <w:p w14:paraId="2EB48680" w14:textId="77777777" w:rsidR="00E24265" w:rsidRPr="00615D4B" w:rsidRDefault="00E24265" w:rsidP="005F76AD">
            <w:pPr>
              <w:rPr>
                <w:rFonts w:ascii="標楷體" w:eastAsia="標楷體" w:hAnsi="標楷體"/>
              </w:rPr>
            </w:pPr>
          </w:p>
        </w:tc>
      </w:tr>
      <w:tr w:rsidR="00E24265" w:rsidRPr="00615D4B" w14:paraId="53196756" w14:textId="77777777" w:rsidTr="005F76AD">
        <w:trPr>
          <w:trHeight w:val="291"/>
          <w:jc w:val="center"/>
        </w:trPr>
        <w:tc>
          <w:tcPr>
            <w:tcW w:w="219" w:type="pct"/>
          </w:tcPr>
          <w:p w14:paraId="23BD5799"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1D652C3"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0</w:t>
            </w:r>
          </w:p>
        </w:tc>
        <w:tc>
          <w:tcPr>
            <w:tcW w:w="624" w:type="pct"/>
          </w:tcPr>
          <w:p w14:paraId="0631D5F0" w14:textId="77777777" w:rsidR="00E24265" w:rsidRPr="00615D4B" w:rsidRDefault="00E24265" w:rsidP="005F76AD">
            <w:pPr>
              <w:rPr>
                <w:rFonts w:ascii="標楷體" w:eastAsia="標楷體" w:hAnsi="標楷體"/>
              </w:rPr>
            </w:pPr>
          </w:p>
        </w:tc>
        <w:tc>
          <w:tcPr>
            <w:tcW w:w="624" w:type="pct"/>
          </w:tcPr>
          <w:p w14:paraId="40E91C86" w14:textId="77777777" w:rsidR="00E24265" w:rsidRPr="00615D4B" w:rsidRDefault="00E24265" w:rsidP="005F76AD">
            <w:pPr>
              <w:rPr>
                <w:rFonts w:ascii="標楷體" w:eastAsia="標楷體" w:hAnsi="標楷體"/>
              </w:rPr>
            </w:pPr>
          </w:p>
        </w:tc>
        <w:tc>
          <w:tcPr>
            <w:tcW w:w="537" w:type="pct"/>
          </w:tcPr>
          <w:p w14:paraId="49F80D55" w14:textId="77777777" w:rsidR="00E24265" w:rsidRPr="00615D4B" w:rsidRDefault="00E24265" w:rsidP="005F76AD">
            <w:pPr>
              <w:rPr>
                <w:rFonts w:ascii="標楷體" w:eastAsia="標楷體" w:hAnsi="標楷體"/>
              </w:rPr>
            </w:pPr>
          </w:p>
        </w:tc>
        <w:tc>
          <w:tcPr>
            <w:tcW w:w="299" w:type="pct"/>
          </w:tcPr>
          <w:p w14:paraId="4C2448C0" w14:textId="77777777" w:rsidR="00E24265" w:rsidRPr="00615D4B" w:rsidRDefault="00E24265" w:rsidP="005F76AD">
            <w:pPr>
              <w:rPr>
                <w:rFonts w:ascii="標楷體" w:eastAsia="標楷體" w:hAnsi="標楷體"/>
              </w:rPr>
            </w:pPr>
          </w:p>
        </w:tc>
        <w:tc>
          <w:tcPr>
            <w:tcW w:w="299" w:type="pct"/>
          </w:tcPr>
          <w:p w14:paraId="2707C38B" w14:textId="77777777" w:rsidR="00E24265" w:rsidRPr="00615D4B" w:rsidRDefault="00E24265" w:rsidP="005F76AD">
            <w:pPr>
              <w:rPr>
                <w:rFonts w:ascii="標楷體" w:eastAsia="標楷體" w:hAnsi="標楷體"/>
              </w:rPr>
            </w:pPr>
          </w:p>
        </w:tc>
        <w:tc>
          <w:tcPr>
            <w:tcW w:w="1643" w:type="pct"/>
          </w:tcPr>
          <w:p w14:paraId="6FE58482" w14:textId="77777777" w:rsidR="00E24265" w:rsidRPr="00615D4B" w:rsidRDefault="00E24265" w:rsidP="005F76AD">
            <w:pPr>
              <w:rPr>
                <w:rFonts w:ascii="標楷體" w:eastAsia="標楷體" w:hAnsi="標楷體"/>
              </w:rPr>
            </w:pPr>
          </w:p>
        </w:tc>
      </w:tr>
      <w:tr w:rsidR="00E24265" w:rsidRPr="00615D4B" w14:paraId="2D8FAFD7" w14:textId="77777777" w:rsidTr="005F76AD">
        <w:trPr>
          <w:trHeight w:val="291"/>
          <w:jc w:val="center"/>
        </w:trPr>
        <w:tc>
          <w:tcPr>
            <w:tcW w:w="219" w:type="pct"/>
          </w:tcPr>
          <w:p w14:paraId="109E2EAE"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1F7173EC"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1</w:t>
            </w:r>
          </w:p>
        </w:tc>
        <w:tc>
          <w:tcPr>
            <w:tcW w:w="624" w:type="pct"/>
          </w:tcPr>
          <w:p w14:paraId="5E78ECBD" w14:textId="77777777" w:rsidR="00E24265" w:rsidRPr="00615D4B" w:rsidRDefault="00E24265" w:rsidP="005F76AD">
            <w:pPr>
              <w:rPr>
                <w:rFonts w:ascii="標楷體" w:eastAsia="標楷體" w:hAnsi="標楷體"/>
              </w:rPr>
            </w:pPr>
          </w:p>
        </w:tc>
        <w:tc>
          <w:tcPr>
            <w:tcW w:w="624" w:type="pct"/>
          </w:tcPr>
          <w:p w14:paraId="601EFDDA" w14:textId="77777777" w:rsidR="00E24265" w:rsidRPr="00615D4B" w:rsidRDefault="00E24265" w:rsidP="005F76AD">
            <w:pPr>
              <w:rPr>
                <w:rFonts w:ascii="標楷體" w:eastAsia="標楷體" w:hAnsi="標楷體"/>
              </w:rPr>
            </w:pPr>
          </w:p>
        </w:tc>
        <w:tc>
          <w:tcPr>
            <w:tcW w:w="537" w:type="pct"/>
          </w:tcPr>
          <w:p w14:paraId="1FFD8351" w14:textId="77777777" w:rsidR="00E24265" w:rsidRPr="00615D4B" w:rsidRDefault="00E24265" w:rsidP="005F76AD">
            <w:pPr>
              <w:rPr>
                <w:rFonts w:ascii="標楷體" w:eastAsia="標楷體" w:hAnsi="標楷體"/>
              </w:rPr>
            </w:pPr>
          </w:p>
        </w:tc>
        <w:tc>
          <w:tcPr>
            <w:tcW w:w="299" w:type="pct"/>
          </w:tcPr>
          <w:p w14:paraId="5BA37C36" w14:textId="77777777" w:rsidR="00E24265" w:rsidRPr="00615D4B" w:rsidRDefault="00E24265" w:rsidP="005F76AD">
            <w:pPr>
              <w:rPr>
                <w:rFonts w:ascii="標楷體" w:eastAsia="標楷體" w:hAnsi="標楷體"/>
              </w:rPr>
            </w:pPr>
          </w:p>
        </w:tc>
        <w:tc>
          <w:tcPr>
            <w:tcW w:w="299" w:type="pct"/>
          </w:tcPr>
          <w:p w14:paraId="29E10FE4" w14:textId="77777777" w:rsidR="00E24265" w:rsidRPr="00615D4B" w:rsidRDefault="00E24265" w:rsidP="005F76AD">
            <w:pPr>
              <w:rPr>
                <w:rFonts w:ascii="標楷體" w:eastAsia="標楷體" w:hAnsi="標楷體"/>
              </w:rPr>
            </w:pPr>
          </w:p>
        </w:tc>
        <w:tc>
          <w:tcPr>
            <w:tcW w:w="1643" w:type="pct"/>
          </w:tcPr>
          <w:p w14:paraId="3A2B635D" w14:textId="77777777" w:rsidR="00E24265" w:rsidRPr="00615D4B" w:rsidRDefault="00E24265" w:rsidP="005F76AD">
            <w:pPr>
              <w:rPr>
                <w:rFonts w:ascii="標楷體" w:eastAsia="標楷體" w:hAnsi="標楷體"/>
              </w:rPr>
            </w:pPr>
          </w:p>
        </w:tc>
      </w:tr>
      <w:tr w:rsidR="00E24265" w:rsidRPr="00615D4B" w14:paraId="41503877" w14:textId="77777777" w:rsidTr="005F76AD">
        <w:trPr>
          <w:trHeight w:val="291"/>
          <w:jc w:val="center"/>
        </w:trPr>
        <w:tc>
          <w:tcPr>
            <w:tcW w:w="219" w:type="pct"/>
          </w:tcPr>
          <w:p w14:paraId="7C59A8C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16AC42FE"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2</w:t>
            </w:r>
          </w:p>
        </w:tc>
        <w:tc>
          <w:tcPr>
            <w:tcW w:w="624" w:type="pct"/>
          </w:tcPr>
          <w:p w14:paraId="6992D161" w14:textId="77777777" w:rsidR="00E24265" w:rsidRPr="00615D4B" w:rsidRDefault="00E24265" w:rsidP="005F76AD">
            <w:pPr>
              <w:rPr>
                <w:rFonts w:ascii="標楷體" w:eastAsia="標楷體" w:hAnsi="標楷體"/>
              </w:rPr>
            </w:pPr>
          </w:p>
        </w:tc>
        <w:tc>
          <w:tcPr>
            <w:tcW w:w="624" w:type="pct"/>
          </w:tcPr>
          <w:p w14:paraId="40775E8A" w14:textId="77777777" w:rsidR="00E24265" w:rsidRPr="00615D4B" w:rsidRDefault="00E24265" w:rsidP="005F76AD">
            <w:pPr>
              <w:rPr>
                <w:rFonts w:ascii="標楷體" w:eastAsia="標楷體" w:hAnsi="標楷體"/>
              </w:rPr>
            </w:pPr>
          </w:p>
        </w:tc>
        <w:tc>
          <w:tcPr>
            <w:tcW w:w="537" w:type="pct"/>
          </w:tcPr>
          <w:p w14:paraId="3E72A7FA" w14:textId="77777777" w:rsidR="00E24265" w:rsidRPr="00615D4B" w:rsidRDefault="00E24265" w:rsidP="005F76AD">
            <w:pPr>
              <w:rPr>
                <w:rFonts w:ascii="標楷體" w:eastAsia="標楷體" w:hAnsi="標楷體"/>
              </w:rPr>
            </w:pPr>
          </w:p>
        </w:tc>
        <w:tc>
          <w:tcPr>
            <w:tcW w:w="299" w:type="pct"/>
          </w:tcPr>
          <w:p w14:paraId="4FA30579" w14:textId="77777777" w:rsidR="00E24265" w:rsidRPr="00615D4B" w:rsidRDefault="00E24265" w:rsidP="005F76AD">
            <w:pPr>
              <w:rPr>
                <w:rFonts w:ascii="標楷體" w:eastAsia="標楷體" w:hAnsi="標楷體"/>
              </w:rPr>
            </w:pPr>
          </w:p>
        </w:tc>
        <w:tc>
          <w:tcPr>
            <w:tcW w:w="299" w:type="pct"/>
          </w:tcPr>
          <w:p w14:paraId="3C15E320" w14:textId="77777777" w:rsidR="00E24265" w:rsidRPr="00615D4B" w:rsidRDefault="00E24265" w:rsidP="005F76AD">
            <w:pPr>
              <w:rPr>
                <w:rFonts w:ascii="標楷體" w:eastAsia="標楷體" w:hAnsi="標楷體"/>
              </w:rPr>
            </w:pPr>
          </w:p>
        </w:tc>
        <w:tc>
          <w:tcPr>
            <w:tcW w:w="1643" w:type="pct"/>
          </w:tcPr>
          <w:p w14:paraId="2EB7193E" w14:textId="77777777" w:rsidR="00E24265" w:rsidRPr="00615D4B" w:rsidRDefault="00E24265" w:rsidP="005F76AD">
            <w:pPr>
              <w:rPr>
                <w:rFonts w:ascii="標楷體" w:eastAsia="標楷體" w:hAnsi="標楷體"/>
              </w:rPr>
            </w:pPr>
          </w:p>
        </w:tc>
      </w:tr>
      <w:tr w:rsidR="00E24265" w:rsidRPr="00615D4B" w14:paraId="2CAA03AE" w14:textId="77777777" w:rsidTr="005F76AD">
        <w:trPr>
          <w:trHeight w:val="291"/>
          <w:jc w:val="center"/>
        </w:trPr>
        <w:tc>
          <w:tcPr>
            <w:tcW w:w="219" w:type="pct"/>
          </w:tcPr>
          <w:p w14:paraId="3D92F802"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A414935"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3</w:t>
            </w:r>
          </w:p>
        </w:tc>
        <w:tc>
          <w:tcPr>
            <w:tcW w:w="624" w:type="pct"/>
          </w:tcPr>
          <w:p w14:paraId="45A23FFC" w14:textId="77777777" w:rsidR="00E24265" w:rsidRPr="00615D4B" w:rsidRDefault="00E24265" w:rsidP="005F76AD">
            <w:pPr>
              <w:rPr>
                <w:rFonts w:ascii="標楷體" w:eastAsia="標楷體" w:hAnsi="標楷體"/>
              </w:rPr>
            </w:pPr>
          </w:p>
        </w:tc>
        <w:tc>
          <w:tcPr>
            <w:tcW w:w="624" w:type="pct"/>
          </w:tcPr>
          <w:p w14:paraId="7C7D7631" w14:textId="77777777" w:rsidR="00E24265" w:rsidRPr="00615D4B" w:rsidRDefault="00E24265" w:rsidP="005F76AD">
            <w:pPr>
              <w:rPr>
                <w:rFonts w:ascii="標楷體" w:eastAsia="標楷體" w:hAnsi="標楷體"/>
              </w:rPr>
            </w:pPr>
          </w:p>
        </w:tc>
        <w:tc>
          <w:tcPr>
            <w:tcW w:w="537" w:type="pct"/>
          </w:tcPr>
          <w:p w14:paraId="742C3939" w14:textId="77777777" w:rsidR="00E24265" w:rsidRPr="00615D4B" w:rsidRDefault="00E24265" w:rsidP="005F76AD">
            <w:pPr>
              <w:rPr>
                <w:rFonts w:ascii="標楷體" w:eastAsia="標楷體" w:hAnsi="標楷體"/>
              </w:rPr>
            </w:pPr>
          </w:p>
        </w:tc>
        <w:tc>
          <w:tcPr>
            <w:tcW w:w="299" w:type="pct"/>
          </w:tcPr>
          <w:p w14:paraId="5F9C309F" w14:textId="77777777" w:rsidR="00E24265" w:rsidRPr="00615D4B" w:rsidRDefault="00E24265" w:rsidP="005F76AD">
            <w:pPr>
              <w:rPr>
                <w:rFonts w:ascii="標楷體" w:eastAsia="標楷體" w:hAnsi="標楷體"/>
              </w:rPr>
            </w:pPr>
          </w:p>
        </w:tc>
        <w:tc>
          <w:tcPr>
            <w:tcW w:w="299" w:type="pct"/>
          </w:tcPr>
          <w:p w14:paraId="060239C7" w14:textId="77777777" w:rsidR="00E24265" w:rsidRPr="00615D4B" w:rsidRDefault="00E24265" w:rsidP="005F76AD">
            <w:pPr>
              <w:rPr>
                <w:rFonts w:ascii="標楷體" w:eastAsia="標楷體" w:hAnsi="標楷體"/>
              </w:rPr>
            </w:pPr>
          </w:p>
        </w:tc>
        <w:tc>
          <w:tcPr>
            <w:tcW w:w="1643" w:type="pct"/>
          </w:tcPr>
          <w:p w14:paraId="1E6F3DFE" w14:textId="77777777" w:rsidR="00E24265" w:rsidRPr="00615D4B" w:rsidRDefault="00E24265" w:rsidP="005F76AD">
            <w:pPr>
              <w:rPr>
                <w:rFonts w:ascii="標楷體" w:eastAsia="標楷體" w:hAnsi="標楷體"/>
              </w:rPr>
            </w:pPr>
          </w:p>
        </w:tc>
      </w:tr>
      <w:tr w:rsidR="00E24265" w:rsidRPr="00615D4B" w14:paraId="3AA357E7" w14:textId="77777777" w:rsidTr="005F76AD">
        <w:trPr>
          <w:trHeight w:val="291"/>
          <w:jc w:val="center"/>
        </w:trPr>
        <w:tc>
          <w:tcPr>
            <w:tcW w:w="219" w:type="pct"/>
          </w:tcPr>
          <w:p w14:paraId="115BEBDA"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0E73C22C"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4</w:t>
            </w:r>
          </w:p>
        </w:tc>
        <w:tc>
          <w:tcPr>
            <w:tcW w:w="624" w:type="pct"/>
          </w:tcPr>
          <w:p w14:paraId="09ECB966" w14:textId="77777777" w:rsidR="00E24265" w:rsidRPr="00615D4B" w:rsidRDefault="00E24265" w:rsidP="005F76AD">
            <w:pPr>
              <w:rPr>
                <w:rFonts w:ascii="標楷體" w:eastAsia="標楷體" w:hAnsi="標楷體"/>
              </w:rPr>
            </w:pPr>
          </w:p>
        </w:tc>
        <w:tc>
          <w:tcPr>
            <w:tcW w:w="624" w:type="pct"/>
          </w:tcPr>
          <w:p w14:paraId="5991465C" w14:textId="77777777" w:rsidR="00E24265" w:rsidRPr="00615D4B" w:rsidRDefault="00E24265" w:rsidP="005F76AD">
            <w:pPr>
              <w:rPr>
                <w:rFonts w:ascii="標楷體" w:eastAsia="標楷體" w:hAnsi="標楷體"/>
              </w:rPr>
            </w:pPr>
          </w:p>
        </w:tc>
        <w:tc>
          <w:tcPr>
            <w:tcW w:w="537" w:type="pct"/>
          </w:tcPr>
          <w:p w14:paraId="35451C20" w14:textId="77777777" w:rsidR="00E24265" w:rsidRPr="00615D4B" w:rsidRDefault="00E24265" w:rsidP="005F76AD">
            <w:pPr>
              <w:rPr>
                <w:rFonts w:ascii="標楷體" w:eastAsia="標楷體" w:hAnsi="標楷體"/>
              </w:rPr>
            </w:pPr>
          </w:p>
        </w:tc>
        <w:tc>
          <w:tcPr>
            <w:tcW w:w="299" w:type="pct"/>
          </w:tcPr>
          <w:p w14:paraId="3754D643" w14:textId="77777777" w:rsidR="00E24265" w:rsidRPr="00615D4B" w:rsidRDefault="00E24265" w:rsidP="005F76AD">
            <w:pPr>
              <w:rPr>
                <w:rFonts w:ascii="標楷體" w:eastAsia="標楷體" w:hAnsi="標楷體"/>
              </w:rPr>
            </w:pPr>
          </w:p>
        </w:tc>
        <w:tc>
          <w:tcPr>
            <w:tcW w:w="299" w:type="pct"/>
          </w:tcPr>
          <w:p w14:paraId="4CAC8BA0" w14:textId="77777777" w:rsidR="00E24265" w:rsidRPr="00615D4B" w:rsidRDefault="00E24265" w:rsidP="005F76AD">
            <w:pPr>
              <w:rPr>
                <w:rFonts w:ascii="標楷體" w:eastAsia="標楷體" w:hAnsi="標楷體"/>
              </w:rPr>
            </w:pPr>
          </w:p>
        </w:tc>
        <w:tc>
          <w:tcPr>
            <w:tcW w:w="1643" w:type="pct"/>
          </w:tcPr>
          <w:p w14:paraId="12755750" w14:textId="77777777" w:rsidR="00E24265" w:rsidRPr="00615D4B" w:rsidRDefault="00E24265" w:rsidP="005F76AD">
            <w:pPr>
              <w:rPr>
                <w:rFonts w:ascii="標楷體" w:eastAsia="標楷體" w:hAnsi="標楷體"/>
              </w:rPr>
            </w:pPr>
          </w:p>
        </w:tc>
      </w:tr>
      <w:tr w:rsidR="00E24265" w:rsidRPr="00615D4B" w14:paraId="01CCF181" w14:textId="77777777" w:rsidTr="005F76AD">
        <w:trPr>
          <w:trHeight w:val="291"/>
          <w:jc w:val="center"/>
        </w:trPr>
        <w:tc>
          <w:tcPr>
            <w:tcW w:w="219" w:type="pct"/>
          </w:tcPr>
          <w:p w14:paraId="27700978"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1027FE30"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5</w:t>
            </w:r>
          </w:p>
        </w:tc>
        <w:tc>
          <w:tcPr>
            <w:tcW w:w="624" w:type="pct"/>
          </w:tcPr>
          <w:p w14:paraId="694F36C0" w14:textId="77777777" w:rsidR="00E24265" w:rsidRPr="00615D4B" w:rsidRDefault="00E24265" w:rsidP="005F76AD">
            <w:pPr>
              <w:rPr>
                <w:rFonts w:ascii="標楷體" w:eastAsia="標楷體" w:hAnsi="標楷體"/>
              </w:rPr>
            </w:pPr>
          </w:p>
        </w:tc>
        <w:tc>
          <w:tcPr>
            <w:tcW w:w="624" w:type="pct"/>
          </w:tcPr>
          <w:p w14:paraId="1EF45040" w14:textId="77777777" w:rsidR="00E24265" w:rsidRPr="00615D4B" w:rsidRDefault="00E24265" w:rsidP="005F76AD">
            <w:pPr>
              <w:rPr>
                <w:rFonts w:ascii="標楷體" w:eastAsia="標楷體" w:hAnsi="標楷體"/>
              </w:rPr>
            </w:pPr>
          </w:p>
        </w:tc>
        <w:tc>
          <w:tcPr>
            <w:tcW w:w="537" w:type="pct"/>
          </w:tcPr>
          <w:p w14:paraId="1DB75B54" w14:textId="77777777" w:rsidR="00E24265" w:rsidRPr="00615D4B" w:rsidRDefault="00E24265" w:rsidP="005F76AD">
            <w:pPr>
              <w:rPr>
                <w:rFonts w:ascii="標楷體" w:eastAsia="標楷體" w:hAnsi="標楷體"/>
              </w:rPr>
            </w:pPr>
          </w:p>
        </w:tc>
        <w:tc>
          <w:tcPr>
            <w:tcW w:w="299" w:type="pct"/>
          </w:tcPr>
          <w:p w14:paraId="1E376236" w14:textId="77777777" w:rsidR="00E24265" w:rsidRPr="00615D4B" w:rsidRDefault="00E24265" w:rsidP="005F76AD">
            <w:pPr>
              <w:rPr>
                <w:rFonts w:ascii="標楷體" w:eastAsia="標楷體" w:hAnsi="標楷體"/>
              </w:rPr>
            </w:pPr>
          </w:p>
        </w:tc>
        <w:tc>
          <w:tcPr>
            <w:tcW w:w="299" w:type="pct"/>
          </w:tcPr>
          <w:p w14:paraId="4DBF6A0A" w14:textId="77777777" w:rsidR="00E24265" w:rsidRPr="00615D4B" w:rsidRDefault="00E24265" w:rsidP="005F76AD">
            <w:pPr>
              <w:rPr>
                <w:rFonts w:ascii="標楷體" w:eastAsia="標楷體" w:hAnsi="標楷體"/>
              </w:rPr>
            </w:pPr>
          </w:p>
        </w:tc>
        <w:tc>
          <w:tcPr>
            <w:tcW w:w="1643" w:type="pct"/>
          </w:tcPr>
          <w:p w14:paraId="4353D2DB" w14:textId="77777777" w:rsidR="00E24265" w:rsidRPr="00615D4B" w:rsidRDefault="00E24265" w:rsidP="005F76AD">
            <w:pPr>
              <w:rPr>
                <w:rFonts w:ascii="標楷體" w:eastAsia="標楷體" w:hAnsi="標楷體"/>
              </w:rPr>
            </w:pPr>
          </w:p>
        </w:tc>
      </w:tr>
      <w:tr w:rsidR="00E24265" w:rsidRPr="00615D4B" w14:paraId="60059E53" w14:textId="77777777" w:rsidTr="005F76AD">
        <w:trPr>
          <w:trHeight w:val="291"/>
          <w:jc w:val="center"/>
        </w:trPr>
        <w:tc>
          <w:tcPr>
            <w:tcW w:w="219" w:type="pct"/>
          </w:tcPr>
          <w:p w14:paraId="2E59A274"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FBA05A6"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6</w:t>
            </w:r>
          </w:p>
        </w:tc>
        <w:tc>
          <w:tcPr>
            <w:tcW w:w="624" w:type="pct"/>
          </w:tcPr>
          <w:p w14:paraId="5E77830D" w14:textId="77777777" w:rsidR="00E24265" w:rsidRPr="00615D4B" w:rsidRDefault="00E24265" w:rsidP="005F76AD">
            <w:pPr>
              <w:rPr>
                <w:rFonts w:ascii="標楷體" w:eastAsia="標楷體" w:hAnsi="標楷體"/>
              </w:rPr>
            </w:pPr>
          </w:p>
        </w:tc>
        <w:tc>
          <w:tcPr>
            <w:tcW w:w="624" w:type="pct"/>
          </w:tcPr>
          <w:p w14:paraId="29EB6A15" w14:textId="77777777" w:rsidR="00E24265" w:rsidRPr="00615D4B" w:rsidRDefault="00E24265" w:rsidP="005F76AD">
            <w:pPr>
              <w:rPr>
                <w:rFonts w:ascii="標楷體" w:eastAsia="標楷體" w:hAnsi="標楷體"/>
              </w:rPr>
            </w:pPr>
          </w:p>
        </w:tc>
        <w:tc>
          <w:tcPr>
            <w:tcW w:w="537" w:type="pct"/>
          </w:tcPr>
          <w:p w14:paraId="475171BC" w14:textId="77777777" w:rsidR="00E24265" w:rsidRPr="00615D4B" w:rsidRDefault="00E24265" w:rsidP="005F76AD">
            <w:pPr>
              <w:rPr>
                <w:rFonts w:ascii="標楷體" w:eastAsia="標楷體" w:hAnsi="標楷體"/>
              </w:rPr>
            </w:pPr>
          </w:p>
        </w:tc>
        <w:tc>
          <w:tcPr>
            <w:tcW w:w="299" w:type="pct"/>
          </w:tcPr>
          <w:p w14:paraId="1A85056D" w14:textId="77777777" w:rsidR="00E24265" w:rsidRPr="00615D4B" w:rsidRDefault="00E24265" w:rsidP="005F76AD">
            <w:pPr>
              <w:rPr>
                <w:rFonts w:ascii="標楷體" w:eastAsia="標楷體" w:hAnsi="標楷體"/>
              </w:rPr>
            </w:pPr>
          </w:p>
        </w:tc>
        <w:tc>
          <w:tcPr>
            <w:tcW w:w="299" w:type="pct"/>
          </w:tcPr>
          <w:p w14:paraId="7C2DEF0D" w14:textId="77777777" w:rsidR="00E24265" w:rsidRPr="00615D4B" w:rsidRDefault="00E24265" w:rsidP="005F76AD">
            <w:pPr>
              <w:rPr>
                <w:rFonts w:ascii="標楷體" w:eastAsia="標楷體" w:hAnsi="標楷體"/>
              </w:rPr>
            </w:pPr>
          </w:p>
        </w:tc>
        <w:tc>
          <w:tcPr>
            <w:tcW w:w="1643" w:type="pct"/>
          </w:tcPr>
          <w:p w14:paraId="0938B85E" w14:textId="77777777" w:rsidR="00E24265" w:rsidRPr="00615D4B" w:rsidRDefault="00E24265" w:rsidP="005F76AD">
            <w:pPr>
              <w:rPr>
                <w:rFonts w:ascii="標楷體" w:eastAsia="標楷體" w:hAnsi="標楷體"/>
              </w:rPr>
            </w:pPr>
          </w:p>
        </w:tc>
      </w:tr>
      <w:tr w:rsidR="00E24265" w:rsidRPr="00615D4B" w14:paraId="773764A4" w14:textId="77777777" w:rsidTr="005F76AD">
        <w:trPr>
          <w:trHeight w:val="291"/>
          <w:jc w:val="center"/>
        </w:trPr>
        <w:tc>
          <w:tcPr>
            <w:tcW w:w="219" w:type="pct"/>
          </w:tcPr>
          <w:p w14:paraId="5297CE7D"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24D96050"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7</w:t>
            </w:r>
          </w:p>
        </w:tc>
        <w:tc>
          <w:tcPr>
            <w:tcW w:w="624" w:type="pct"/>
          </w:tcPr>
          <w:p w14:paraId="42509ACE" w14:textId="77777777" w:rsidR="00E24265" w:rsidRPr="00615D4B" w:rsidRDefault="00E24265" w:rsidP="005F76AD">
            <w:pPr>
              <w:rPr>
                <w:rFonts w:ascii="標楷體" w:eastAsia="標楷體" w:hAnsi="標楷體"/>
              </w:rPr>
            </w:pPr>
          </w:p>
        </w:tc>
        <w:tc>
          <w:tcPr>
            <w:tcW w:w="624" w:type="pct"/>
          </w:tcPr>
          <w:p w14:paraId="294F9E17" w14:textId="77777777" w:rsidR="00E24265" w:rsidRPr="00615D4B" w:rsidRDefault="00E24265" w:rsidP="005F76AD">
            <w:pPr>
              <w:rPr>
                <w:rFonts w:ascii="標楷體" w:eastAsia="標楷體" w:hAnsi="標楷體"/>
              </w:rPr>
            </w:pPr>
          </w:p>
        </w:tc>
        <w:tc>
          <w:tcPr>
            <w:tcW w:w="537" w:type="pct"/>
          </w:tcPr>
          <w:p w14:paraId="6E70963E" w14:textId="77777777" w:rsidR="00E24265" w:rsidRPr="00615D4B" w:rsidRDefault="00E24265" w:rsidP="005F76AD">
            <w:pPr>
              <w:rPr>
                <w:rFonts w:ascii="標楷體" w:eastAsia="標楷體" w:hAnsi="標楷體"/>
              </w:rPr>
            </w:pPr>
          </w:p>
        </w:tc>
        <w:tc>
          <w:tcPr>
            <w:tcW w:w="299" w:type="pct"/>
          </w:tcPr>
          <w:p w14:paraId="7040CA12" w14:textId="77777777" w:rsidR="00E24265" w:rsidRPr="00615D4B" w:rsidRDefault="00E24265" w:rsidP="005F76AD">
            <w:pPr>
              <w:rPr>
                <w:rFonts w:ascii="標楷體" w:eastAsia="標楷體" w:hAnsi="標楷體"/>
              </w:rPr>
            </w:pPr>
          </w:p>
        </w:tc>
        <w:tc>
          <w:tcPr>
            <w:tcW w:w="299" w:type="pct"/>
          </w:tcPr>
          <w:p w14:paraId="009516FE" w14:textId="77777777" w:rsidR="00E24265" w:rsidRPr="00615D4B" w:rsidRDefault="00E24265" w:rsidP="005F76AD">
            <w:pPr>
              <w:rPr>
                <w:rFonts w:ascii="標楷體" w:eastAsia="標楷體" w:hAnsi="標楷體"/>
              </w:rPr>
            </w:pPr>
          </w:p>
        </w:tc>
        <w:tc>
          <w:tcPr>
            <w:tcW w:w="1643" w:type="pct"/>
          </w:tcPr>
          <w:p w14:paraId="729FCAE3" w14:textId="77777777" w:rsidR="00E24265" w:rsidRPr="00615D4B" w:rsidRDefault="00E24265" w:rsidP="005F76AD">
            <w:pPr>
              <w:rPr>
                <w:rFonts w:ascii="標楷體" w:eastAsia="標楷體" w:hAnsi="標楷體"/>
              </w:rPr>
            </w:pPr>
          </w:p>
        </w:tc>
      </w:tr>
      <w:tr w:rsidR="00E24265" w:rsidRPr="00615D4B" w14:paraId="5EC3C103" w14:textId="77777777" w:rsidTr="005F76AD">
        <w:trPr>
          <w:trHeight w:val="291"/>
          <w:jc w:val="center"/>
        </w:trPr>
        <w:tc>
          <w:tcPr>
            <w:tcW w:w="219" w:type="pct"/>
          </w:tcPr>
          <w:p w14:paraId="231CEED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2802E940"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債權金融機構代號1</w:t>
            </w:r>
            <w:r>
              <w:rPr>
                <w:rFonts w:ascii="標楷體" w:eastAsia="標楷體" w:hAnsi="標楷體" w:hint="eastAsia"/>
              </w:rPr>
              <w:t>8</w:t>
            </w:r>
          </w:p>
        </w:tc>
        <w:tc>
          <w:tcPr>
            <w:tcW w:w="624" w:type="pct"/>
          </w:tcPr>
          <w:p w14:paraId="12BAF280" w14:textId="77777777" w:rsidR="00E24265" w:rsidRPr="00615D4B" w:rsidRDefault="00E24265" w:rsidP="005F76AD">
            <w:pPr>
              <w:rPr>
                <w:rFonts w:ascii="標楷體" w:eastAsia="標楷體" w:hAnsi="標楷體"/>
              </w:rPr>
            </w:pPr>
          </w:p>
        </w:tc>
        <w:tc>
          <w:tcPr>
            <w:tcW w:w="624" w:type="pct"/>
          </w:tcPr>
          <w:p w14:paraId="28F5DF75" w14:textId="77777777" w:rsidR="00E24265" w:rsidRPr="00615D4B" w:rsidRDefault="00E24265" w:rsidP="005F76AD">
            <w:pPr>
              <w:rPr>
                <w:rFonts w:ascii="標楷體" w:eastAsia="標楷體" w:hAnsi="標楷體"/>
              </w:rPr>
            </w:pPr>
          </w:p>
        </w:tc>
        <w:tc>
          <w:tcPr>
            <w:tcW w:w="537" w:type="pct"/>
          </w:tcPr>
          <w:p w14:paraId="7B8A65DD" w14:textId="77777777" w:rsidR="00E24265" w:rsidRPr="00615D4B" w:rsidRDefault="00E24265" w:rsidP="005F76AD">
            <w:pPr>
              <w:rPr>
                <w:rFonts w:ascii="標楷體" w:eastAsia="標楷體" w:hAnsi="標楷體"/>
              </w:rPr>
            </w:pPr>
          </w:p>
        </w:tc>
        <w:tc>
          <w:tcPr>
            <w:tcW w:w="299" w:type="pct"/>
          </w:tcPr>
          <w:p w14:paraId="0772D1BD" w14:textId="77777777" w:rsidR="00E24265" w:rsidRPr="00615D4B" w:rsidRDefault="00E24265" w:rsidP="005F76AD">
            <w:pPr>
              <w:rPr>
                <w:rFonts w:ascii="標楷體" w:eastAsia="標楷體" w:hAnsi="標楷體"/>
              </w:rPr>
            </w:pPr>
          </w:p>
        </w:tc>
        <w:tc>
          <w:tcPr>
            <w:tcW w:w="299" w:type="pct"/>
          </w:tcPr>
          <w:p w14:paraId="5AE4FC47" w14:textId="77777777" w:rsidR="00E24265" w:rsidRPr="00615D4B" w:rsidRDefault="00E24265" w:rsidP="005F76AD">
            <w:pPr>
              <w:rPr>
                <w:rFonts w:ascii="標楷體" w:eastAsia="標楷體" w:hAnsi="標楷體"/>
              </w:rPr>
            </w:pPr>
          </w:p>
        </w:tc>
        <w:tc>
          <w:tcPr>
            <w:tcW w:w="1643" w:type="pct"/>
          </w:tcPr>
          <w:p w14:paraId="1DAF079D" w14:textId="77777777" w:rsidR="00E24265" w:rsidRPr="00615D4B" w:rsidRDefault="00E24265" w:rsidP="005F76AD">
            <w:pPr>
              <w:rPr>
                <w:rFonts w:ascii="標楷體" w:eastAsia="標楷體" w:hAnsi="標楷體"/>
              </w:rPr>
            </w:pPr>
          </w:p>
        </w:tc>
      </w:tr>
      <w:tr w:rsidR="00E24265" w:rsidRPr="00615D4B" w14:paraId="19F14186" w14:textId="77777777" w:rsidTr="005F76AD">
        <w:trPr>
          <w:trHeight w:val="291"/>
          <w:jc w:val="center"/>
        </w:trPr>
        <w:tc>
          <w:tcPr>
            <w:tcW w:w="219" w:type="pct"/>
          </w:tcPr>
          <w:p w14:paraId="16D08C06"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5998864A"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19</w:t>
            </w:r>
          </w:p>
        </w:tc>
        <w:tc>
          <w:tcPr>
            <w:tcW w:w="624" w:type="pct"/>
          </w:tcPr>
          <w:p w14:paraId="4B64A2FE" w14:textId="77777777" w:rsidR="00E24265" w:rsidRPr="00615D4B" w:rsidRDefault="00E24265" w:rsidP="005F76AD">
            <w:pPr>
              <w:rPr>
                <w:rFonts w:ascii="標楷體" w:eastAsia="標楷體" w:hAnsi="標楷體"/>
              </w:rPr>
            </w:pPr>
          </w:p>
        </w:tc>
        <w:tc>
          <w:tcPr>
            <w:tcW w:w="624" w:type="pct"/>
          </w:tcPr>
          <w:p w14:paraId="6ECDC981" w14:textId="77777777" w:rsidR="00E24265" w:rsidRPr="00615D4B" w:rsidRDefault="00E24265" w:rsidP="005F76AD">
            <w:pPr>
              <w:rPr>
                <w:rFonts w:ascii="標楷體" w:eastAsia="標楷體" w:hAnsi="標楷體"/>
              </w:rPr>
            </w:pPr>
          </w:p>
        </w:tc>
        <w:tc>
          <w:tcPr>
            <w:tcW w:w="537" w:type="pct"/>
          </w:tcPr>
          <w:p w14:paraId="67B854E5" w14:textId="77777777" w:rsidR="00E24265" w:rsidRPr="00615D4B" w:rsidRDefault="00E24265" w:rsidP="005F76AD">
            <w:pPr>
              <w:rPr>
                <w:rFonts w:ascii="標楷體" w:eastAsia="標楷體" w:hAnsi="標楷體"/>
              </w:rPr>
            </w:pPr>
          </w:p>
        </w:tc>
        <w:tc>
          <w:tcPr>
            <w:tcW w:w="299" w:type="pct"/>
          </w:tcPr>
          <w:p w14:paraId="259DB8EC" w14:textId="77777777" w:rsidR="00E24265" w:rsidRPr="00615D4B" w:rsidRDefault="00E24265" w:rsidP="005F76AD">
            <w:pPr>
              <w:rPr>
                <w:rFonts w:ascii="標楷體" w:eastAsia="標楷體" w:hAnsi="標楷體"/>
              </w:rPr>
            </w:pPr>
          </w:p>
        </w:tc>
        <w:tc>
          <w:tcPr>
            <w:tcW w:w="299" w:type="pct"/>
          </w:tcPr>
          <w:p w14:paraId="2ECC0682" w14:textId="77777777" w:rsidR="00E24265" w:rsidRPr="00615D4B" w:rsidRDefault="00E24265" w:rsidP="005F76AD">
            <w:pPr>
              <w:rPr>
                <w:rFonts w:ascii="標楷體" w:eastAsia="標楷體" w:hAnsi="標楷體"/>
              </w:rPr>
            </w:pPr>
          </w:p>
        </w:tc>
        <w:tc>
          <w:tcPr>
            <w:tcW w:w="1643" w:type="pct"/>
          </w:tcPr>
          <w:p w14:paraId="64227BB9" w14:textId="77777777" w:rsidR="00E24265" w:rsidRPr="00615D4B" w:rsidRDefault="00E24265" w:rsidP="005F76AD">
            <w:pPr>
              <w:rPr>
                <w:rFonts w:ascii="標楷體" w:eastAsia="標楷體" w:hAnsi="標楷體"/>
              </w:rPr>
            </w:pPr>
          </w:p>
        </w:tc>
      </w:tr>
      <w:tr w:rsidR="00E24265" w:rsidRPr="00615D4B" w14:paraId="28A41D36" w14:textId="77777777" w:rsidTr="005F76AD">
        <w:trPr>
          <w:trHeight w:val="291"/>
          <w:jc w:val="center"/>
        </w:trPr>
        <w:tc>
          <w:tcPr>
            <w:tcW w:w="219" w:type="pct"/>
          </w:tcPr>
          <w:p w14:paraId="576B78EF"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510B5F0F"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20</w:t>
            </w:r>
          </w:p>
        </w:tc>
        <w:tc>
          <w:tcPr>
            <w:tcW w:w="624" w:type="pct"/>
          </w:tcPr>
          <w:p w14:paraId="3C4AB46A" w14:textId="77777777" w:rsidR="00E24265" w:rsidRPr="00615D4B" w:rsidRDefault="00E24265" w:rsidP="005F76AD">
            <w:pPr>
              <w:rPr>
                <w:rFonts w:ascii="標楷體" w:eastAsia="標楷體" w:hAnsi="標楷體"/>
              </w:rPr>
            </w:pPr>
          </w:p>
        </w:tc>
        <w:tc>
          <w:tcPr>
            <w:tcW w:w="624" w:type="pct"/>
          </w:tcPr>
          <w:p w14:paraId="18F82AEA" w14:textId="77777777" w:rsidR="00E24265" w:rsidRPr="00615D4B" w:rsidRDefault="00E24265" w:rsidP="005F76AD">
            <w:pPr>
              <w:rPr>
                <w:rFonts w:ascii="標楷體" w:eastAsia="標楷體" w:hAnsi="標楷體"/>
              </w:rPr>
            </w:pPr>
          </w:p>
        </w:tc>
        <w:tc>
          <w:tcPr>
            <w:tcW w:w="537" w:type="pct"/>
          </w:tcPr>
          <w:p w14:paraId="039315C6" w14:textId="77777777" w:rsidR="00E24265" w:rsidRPr="00615D4B" w:rsidRDefault="00E24265" w:rsidP="005F76AD">
            <w:pPr>
              <w:rPr>
                <w:rFonts w:ascii="標楷體" w:eastAsia="標楷體" w:hAnsi="標楷體"/>
              </w:rPr>
            </w:pPr>
          </w:p>
        </w:tc>
        <w:tc>
          <w:tcPr>
            <w:tcW w:w="299" w:type="pct"/>
          </w:tcPr>
          <w:p w14:paraId="3CB6FA56" w14:textId="77777777" w:rsidR="00E24265" w:rsidRPr="00615D4B" w:rsidRDefault="00E24265" w:rsidP="005F76AD">
            <w:pPr>
              <w:rPr>
                <w:rFonts w:ascii="標楷體" w:eastAsia="標楷體" w:hAnsi="標楷體"/>
              </w:rPr>
            </w:pPr>
          </w:p>
        </w:tc>
        <w:tc>
          <w:tcPr>
            <w:tcW w:w="299" w:type="pct"/>
          </w:tcPr>
          <w:p w14:paraId="52AE91ED" w14:textId="77777777" w:rsidR="00E24265" w:rsidRPr="00615D4B" w:rsidRDefault="00E24265" w:rsidP="005F76AD">
            <w:pPr>
              <w:rPr>
                <w:rFonts w:ascii="標楷體" w:eastAsia="標楷體" w:hAnsi="標楷體"/>
              </w:rPr>
            </w:pPr>
          </w:p>
        </w:tc>
        <w:tc>
          <w:tcPr>
            <w:tcW w:w="1643" w:type="pct"/>
          </w:tcPr>
          <w:p w14:paraId="0E212564" w14:textId="77777777" w:rsidR="00E24265" w:rsidRPr="00615D4B" w:rsidRDefault="00E24265" w:rsidP="005F76AD">
            <w:pPr>
              <w:rPr>
                <w:rFonts w:ascii="標楷體" w:eastAsia="標楷體" w:hAnsi="標楷體"/>
              </w:rPr>
            </w:pPr>
          </w:p>
        </w:tc>
      </w:tr>
      <w:tr w:rsidR="00E24265" w:rsidRPr="00615D4B" w14:paraId="288129D0" w14:textId="77777777" w:rsidTr="005F76AD">
        <w:trPr>
          <w:trHeight w:val="291"/>
          <w:jc w:val="center"/>
        </w:trPr>
        <w:tc>
          <w:tcPr>
            <w:tcW w:w="219" w:type="pct"/>
          </w:tcPr>
          <w:p w14:paraId="3B0156B7"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D6889DD"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w:t>
            </w:r>
            <w:r w:rsidRPr="00B93CCA">
              <w:rPr>
                <w:rFonts w:ascii="標楷體" w:eastAsia="標楷體" w:hAnsi="標楷體" w:hint="eastAsia"/>
              </w:rPr>
              <w:t>1</w:t>
            </w:r>
          </w:p>
        </w:tc>
        <w:tc>
          <w:tcPr>
            <w:tcW w:w="624" w:type="pct"/>
          </w:tcPr>
          <w:p w14:paraId="6E7DC5E3" w14:textId="77777777" w:rsidR="00E24265" w:rsidRPr="00615D4B" w:rsidRDefault="00E24265" w:rsidP="005F76AD">
            <w:pPr>
              <w:rPr>
                <w:rFonts w:ascii="標楷體" w:eastAsia="標楷體" w:hAnsi="標楷體"/>
              </w:rPr>
            </w:pPr>
          </w:p>
        </w:tc>
        <w:tc>
          <w:tcPr>
            <w:tcW w:w="624" w:type="pct"/>
          </w:tcPr>
          <w:p w14:paraId="6A1D972A" w14:textId="77777777" w:rsidR="00E24265" w:rsidRPr="00615D4B" w:rsidRDefault="00E24265" w:rsidP="005F76AD">
            <w:pPr>
              <w:rPr>
                <w:rFonts w:ascii="標楷體" w:eastAsia="標楷體" w:hAnsi="標楷體"/>
              </w:rPr>
            </w:pPr>
          </w:p>
        </w:tc>
        <w:tc>
          <w:tcPr>
            <w:tcW w:w="537" w:type="pct"/>
          </w:tcPr>
          <w:p w14:paraId="0C3D1049" w14:textId="77777777" w:rsidR="00E24265" w:rsidRPr="00615D4B" w:rsidRDefault="00E24265" w:rsidP="005F76AD">
            <w:pPr>
              <w:rPr>
                <w:rFonts w:ascii="標楷體" w:eastAsia="標楷體" w:hAnsi="標楷體"/>
              </w:rPr>
            </w:pPr>
          </w:p>
        </w:tc>
        <w:tc>
          <w:tcPr>
            <w:tcW w:w="299" w:type="pct"/>
          </w:tcPr>
          <w:p w14:paraId="1DA674D2" w14:textId="77777777" w:rsidR="00E24265" w:rsidRPr="00615D4B" w:rsidRDefault="00E24265" w:rsidP="005F76AD">
            <w:pPr>
              <w:rPr>
                <w:rFonts w:ascii="標楷體" w:eastAsia="標楷體" w:hAnsi="標楷體"/>
              </w:rPr>
            </w:pPr>
          </w:p>
        </w:tc>
        <w:tc>
          <w:tcPr>
            <w:tcW w:w="299" w:type="pct"/>
          </w:tcPr>
          <w:p w14:paraId="15DC6DE4" w14:textId="77777777" w:rsidR="00E24265" w:rsidRPr="00615D4B" w:rsidRDefault="00E24265" w:rsidP="005F76AD">
            <w:pPr>
              <w:rPr>
                <w:rFonts w:ascii="標楷體" w:eastAsia="標楷體" w:hAnsi="標楷體"/>
              </w:rPr>
            </w:pPr>
          </w:p>
        </w:tc>
        <w:tc>
          <w:tcPr>
            <w:tcW w:w="1643" w:type="pct"/>
          </w:tcPr>
          <w:p w14:paraId="44706FE3" w14:textId="77777777" w:rsidR="00E24265" w:rsidRPr="00615D4B" w:rsidRDefault="00E24265" w:rsidP="005F76AD">
            <w:pPr>
              <w:rPr>
                <w:rFonts w:ascii="標楷體" w:eastAsia="標楷體" w:hAnsi="標楷體"/>
              </w:rPr>
            </w:pPr>
          </w:p>
        </w:tc>
      </w:tr>
      <w:tr w:rsidR="00E24265" w:rsidRPr="00615D4B" w14:paraId="1A8C9861" w14:textId="77777777" w:rsidTr="005F76AD">
        <w:trPr>
          <w:trHeight w:val="291"/>
          <w:jc w:val="center"/>
        </w:trPr>
        <w:tc>
          <w:tcPr>
            <w:tcW w:w="219" w:type="pct"/>
          </w:tcPr>
          <w:p w14:paraId="7E2DDBF0"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05B7C0D"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22</w:t>
            </w:r>
          </w:p>
        </w:tc>
        <w:tc>
          <w:tcPr>
            <w:tcW w:w="624" w:type="pct"/>
          </w:tcPr>
          <w:p w14:paraId="10B2CDED" w14:textId="77777777" w:rsidR="00E24265" w:rsidRPr="00615D4B" w:rsidRDefault="00E24265" w:rsidP="005F76AD">
            <w:pPr>
              <w:rPr>
                <w:rFonts w:ascii="標楷體" w:eastAsia="標楷體" w:hAnsi="標楷體"/>
              </w:rPr>
            </w:pPr>
          </w:p>
        </w:tc>
        <w:tc>
          <w:tcPr>
            <w:tcW w:w="624" w:type="pct"/>
          </w:tcPr>
          <w:p w14:paraId="3692B059" w14:textId="77777777" w:rsidR="00E24265" w:rsidRPr="00615D4B" w:rsidRDefault="00E24265" w:rsidP="005F76AD">
            <w:pPr>
              <w:rPr>
                <w:rFonts w:ascii="標楷體" w:eastAsia="標楷體" w:hAnsi="標楷體"/>
              </w:rPr>
            </w:pPr>
          </w:p>
        </w:tc>
        <w:tc>
          <w:tcPr>
            <w:tcW w:w="537" w:type="pct"/>
          </w:tcPr>
          <w:p w14:paraId="34842977" w14:textId="77777777" w:rsidR="00E24265" w:rsidRPr="00615D4B" w:rsidRDefault="00E24265" w:rsidP="005F76AD">
            <w:pPr>
              <w:rPr>
                <w:rFonts w:ascii="標楷體" w:eastAsia="標楷體" w:hAnsi="標楷體"/>
              </w:rPr>
            </w:pPr>
          </w:p>
        </w:tc>
        <w:tc>
          <w:tcPr>
            <w:tcW w:w="299" w:type="pct"/>
          </w:tcPr>
          <w:p w14:paraId="4D37799F" w14:textId="77777777" w:rsidR="00E24265" w:rsidRPr="00615D4B" w:rsidRDefault="00E24265" w:rsidP="005F76AD">
            <w:pPr>
              <w:rPr>
                <w:rFonts w:ascii="標楷體" w:eastAsia="標楷體" w:hAnsi="標楷體"/>
              </w:rPr>
            </w:pPr>
          </w:p>
        </w:tc>
        <w:tc>
          <w:tcPr>
            <w:tcW w:w="299" w:type="pct"/>
          </w:tcPr>
          <w:p w14:paraId="644195DC" w14:textId="77777777" w:rsidR="00E24265" w:rsidRPr="00615D4B" w:rsidRDefault="00E24265" w:rsidP="005F76AD">
            <w:pPr>
              <w:rPr>
                <w:rFonts w:ascii="標楷體" w:eastAsia="標楷體" w:hAnsi="標楷體"/>
              </w:rPr>
            </w:pPr>
          </w:p>
        </w:tc>
        <w:tc>
          <w:tcPr>
            <w:tcW w:w="1643" w:type="pct"/>
          </w:tcPr>
          <w:p w14:paraId="431F159A" w14:textId="77777777" w:rsidR="00E24265" w:rsidRPr="00615D4B" w:rsidRDefault="00E24265" w:rsidP="005F76AD">
            <w:pPr>
              <w:rPr>
                <w:rFonts w:ascii="標楷體" w:eastAsia="標楷體" w:hAnsi="標楷體"/>
              </w:rPr>
            </w:pPr>
          </w:p>
        </w:tc>
      </w:tr>
      <w:tr w:rsidR="00E24265" w:rsidRPr="00615D4B" w14:paraId="64FE4CF9" w14:textId="77777777" w:rsidTr="005F76AD">
        <w:trPr>
          <w:trHeight w:val="291"/>
          <w:jc w:val="center"/>
        </w:trPr>
        <w:tc>
          <w:tcPr>
            <w:tcW w:w="219" w:type="pct"/>
          </w:tcPr>
          <w:p w14:paraId="1EBE7624"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0BC6FFB3"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23</w:t>
            </w:r>
          </w:p>
        </w:tc>
        <w:tc>
          <w:tcPr>
            <w:tcW w:w="624" w:type="pct"/>
          </w:tcPr>
          <w:p w14:paraId="6C4C277A" w14:textId="77777777" w:rsidR="00E24265" w:rsidRPr="00615D4B" w:rsidRDefault="00E24265" w:rsidP="005F76AD">
            <w:pPr>
              <w:rPr>
                <w:rFonts w:ascii="標楷體" w:eastAsia="標楷體" w:hAnsi="標楷體"/>
              </w:rPr>
            </w:pPr>
          </w:p>
        </w:tc>
        <w:tc>
          <w:tcPr>
            <w:tcW w:w="624" w:type="pct"/>
          </w:tcPr>
          <w:p w14:paraId="40936F07" w14:textId="77777777" w:rsidR="00E24265" w:rsidRPr="00615D4B" w:rsidRDefault="00E24265" w:rsidP="005F76AD">
            <w:pPr>
              <w:rPr>
                <w:rFonts w:ascii="標楷體" w:eastAsia="標楷體" w:hAnsi="標楷體"/>
              </w:rPr>
            </w:pPr>
          </w:p>
        </w:tc>
        <w:tc>
          <w:tcPr>
            <w:tcW w:w="537" w:type="pct"/>
          </w:tcPr>
          <w:p w14:paraId="7317352F" w14:textId="77777777" w:rsidR="00E24265" w:rsidRPr="00615D4B" w:rsidRDefault="00E24265" w:rsidP="005F76AD">
            <w:pPr>
              <w:rPr>
                <w:rFonts w:ascii="標楷體" w:eastAsia="標楷體" w:hAnsi="標楷體"/>
              </w:rPr>
            </w:pPr>
          </w:p>
        </w:tc>
        <w:tc>
          <w:tcPr>
            <w:tcW w:w="299" w:type="pct"/>
          </w:tcPr>
          <w:p w14:paraId="5C603D84" w14:textId="77777777" w:rsidR="00E24265" w:rsidRPr="00615D4B" w:rsidRDefault="00E24265" w:rsidP="005F76AD">
            <w:pPr>
              <w:rPr>
                <w:rFonts w:ascii="標楷體" w:eastAsia="標楷體" w:hAnsi="標楷體"/>
              </w:rPr>
            </w:pPr>
          </w:p>
        </w:tc>
        <w:tc>
          <w:tcPr>
            <w:tcW w:w="299" w:type="pct"/>
          </w:tcPr>
          <w:p w14:paraId="7324CB17" w14:textId="77777777" w:rsidR="00E24265" w:rsidRPr="00615D4B" w:rsidRDefault="00E24265" w:rsidP="005F76AD">
            <w:pPr>
              <w:rPr>
                <w:rFonts w:ascii="標楷體" w:eastAsia="標楷體" w:hAnsi="標楷體"/>
              </w:rPr>
            </w:pPr>
          </w:p>
        </w:tc>
        <w:tc>
          <w:tcPr>
            <w:tcW w:w="1643" w:type="pct"/>
          </w:tcPr>
          <w:p w14:paraId="65901EE6" w14:textId="77777777" w:rsidR="00E24265" w:rsidRPr="00615D4B" w:rsidRDefault="00E24265" w:rsidP="005F76AD">
            <w:pPr>
              <w:rPr>
                <w:rFonts w:ascii="標楷體" w:eastAsia="標楷體" w:hAnsi="標楷體"/>
              </w:rPr>
            </w:pPr>
          </w:p>
        </w:tc>
      </w:tr>
      <w:tr w:rsidR="00E24265" w:rsidRPr="00615D4B" w14:paraId="308061E9" w14:textId="77777777" w:rsidTr="005F76AD">
        <w:trPr>
          <w:trHeight w:val="291"/>
          <w:jc w:val="center"/>
        </w:trPr>
        <w:tc>
          <w:tcPr>
            <w:tcW w:w="219" w:type="pct"/>
          </w:tcPr>
          <w:p w14:paraId="0ADBCA1F"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2CE5BCB0"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24</w:t>
            </w:r>
          </w:p>
        </w:tc>
        <w:tc>
          <w:tcPr>
            <w:tcW w:w="624" w:type="pct"/>
          </w:tcPr>
          <w:p w14:paraId="048472F9" w14:textId="77777777" w:rsidR="00E24265" w:rsidRPr="00615D4B" w:rsidRDefault="00E24265" w:rsidP="005F76AD">
            <w:pPr>
              <w:rPr>
                <w:rFonts w:ascii="標楷體" w:eastAsia="標楷體" w:hAnsi="標楷體"/>
              </w:rPr>
            </w:pPr>
          </w:p>
        </w:tc>
        <w:tc>
          <w:tcPr>
            <w:tcW w:w="624" w:type="pct"/>
          </w:tcPr>
          <w:p w14:paraId="683B756C" w14:textId="77777777" w:rsidR="00E24265" w:rsidRPr="00615D4B" w:rsidRDefault="00E24265" w:rsidP="005F76AD">
            <w:pPr>
              <w:rPr>
                <w:rFonts w:ascii="標楷體" w:eastAsia="標楷體" w:hAnsi="標楷體"/>
              </w:rPr>
            </w:pPr>
          </w:p>
        </w:tc>
        <w:tc>
          <w:tcPr>
            <w:tcW w:w="537" w:type="pct"/>
          </w:tcPr>
          <w:p w14:paraId="4C14AE90" w14:textId="77777777" w:rsidR="00E24265" w:rsidRPr="00615D4B" w:rsidRDefault="00E24265" w:rsidP="005F76AD">
            <w:pPr>
              <w:rPr>
                <w:rFonts w:ascii="標楷體" w:eastAsia="標楷體" w:hAnsi="標楷體"/>
              </w:rPr>
            </w:pPr>
          </w:p>
        </w:tc>
        <w:tc>
          <w:tcPr>
            <w:tcW w:w="299" w:type="pct"/>
          </w:tcPr>
          <w:p w14:paraId="5079AD98" w14:textId="77777777" w:rsidR="00E24265" w:rsidRPr="00615D4B" w:rsidRDefault="00E24265" w:rsidP="005F76AD">
            <w:pPr>
              <w:rPr>
                <w:rFonts w:ascii="標楷體" w:eastAsia="標楷體" w:hAnsi="標楷體"/>
              </w:rPr>
            </w:pPr>
          </w:p>
        </w:tc>
        <w:tc>
          <w:tcPr>
            <w:tcW w:w="299" w:type="pct"/>
          </w:tcPr>
          <w:p w14:paraId="67056D8B" w14:textId="77777777" w:rsidR="00E24265" w:rsidRPr="00615D4B" w:rsidRDefault="00E24265" w:rsidP="005F76AD">
            <w:pPr>
              <w:rPr>
                <w:rFonts w:ascii="標楷體" w:eastAsia="標楷體" w:hAnsi="標楷體"/>
              </w:rPr>
            </w:pPr>
          </w:p>
        </w:tc>
        <w:tc>
          <w:tcPr>
            <w:tcW w:w="1643" w:type="pct"/>
          </w:tcPr>
          <w:p w14:paraId="564858B8" w14:textId="77777777" w:rsidR="00E24265" w:rsidRPr="00615D4B" w:rsidRDefault="00E24265" w:rsidP="005F76AD">
            <w:pPr>
              <w:rPr>
                <w:rFonts w:ascii="標楷體" w:eastAsia="標楷體" w:hAnsi="標楷體"/>
              </w:rPr>
            </w:pPr>
          </w:p>
        </w:tc>
      </w:tr>
      <w:tr w:rsidR="00E24265" w:rsidRPr="00615D4B" w14:paraId="3797D8AF" w14:textId="77777777" w:rsidTr="005F76AD">
        <w:trPr>
          <w:trHeight w:val="291"/>
          <w:jc w:val="center"/>
        </w:trPr>
        <w:tc>
          <w:tcPr>
            <w:tcW w:w="219" w:type="pct"/>
          </w:tcPr>
          <w:p w14:paraId="48390408"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4E5C7F52"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25</w:t>
            </w:r>
          </w:p>
        </w:tc>
        <w:tc>
          <w:tcPr>
            <w:tcW w:w="624" w:type="pct"/>
          </w:tcPr>
          <w:p w14:paraId="4D8D5384" w14:textId="77777777" w:rsidR="00E24265" w:rsidRPr="00615D4B" w:rsidRDefault="00E24265" w:rsidP="005F76AD">
            <w:pPr>
              <w:rPr>
                <w:rFonts w:ascii="標楷體" w:eastAsia="標楷體" w:hAnsi="標楷體"/>
              </w:rPr>
            </w:pPr>
          </w:p>
        </w:tc>
        <w:tc>
          <w:tcPr>
            <w:tcW w:w="624" w:type="pct"/>
          </w:tcPr>
          <w:p w14:paraId="41C9C9EB" w14:textId="77777777" w:rsidR="00E24265" w:rsidRPr="00615D4B" w:rsidRDefault="00E24265" w:rsidP="005F76AD">
            <w:pPr>
              <w:rPr>
                <w:rFonts w:ascii="標楷體" w:eastAsia="標楷體" w:hAnsi="標楷體"/>
              </w:rPr>
            </w:pPr>
          </w:p>
        </w:tc>
        <w:tc>
          <w:tcPr>
            <w:tcW w:w="537" w:type="pct"/>
          </w:tcPr>
          <w:p w14:paraId="7554037A" w14:textId="77777777" w:rsidR="00E24265" w:rsidRPr="00615D4B" w:rsidRDefault="00E24265" w:rsidP="005F76AD">
            <w:pPr>
              <w:rPr>
                <w:rFonts w:ascii="標楷體" w:eastAsia="標楷體" w:hAnsi="標楷體"/>
              </w:rPr>
            </w:pPr>
          </w:p>
        </w:tc>
        <w:tc>
          <w:tcPr>
            <w:tcW w:w="299" w:type="pct"/>
          </w:tcPr>
          <w:p w14:paraId="3316479F" w14:textId="77777777" w:rsidR="00E24265" w:rsidRPr="00615D4B" w:rsidRDefault="00E24265" w:rsidP="005F76AD">
            <w:pPr>
              <w:rPr>
                <w:rFonts w:ascii="標楷體" w:eastAsia="標楷體" w:hAnsi="標楷體"/>
              </w:rPr>
            </w:pPr>
          </w:p>
        </w:tc>
        <w:tc>
          <w:tcPr>
            <w:tcW w:w="299" w:type="pct"/>
          </w:tcPr>
          <w:p w14:paraId="78C6729A" w14:textId="77777777" w:rsidR="00E24265" w:rsidRPr="00615D4B" w:rsidRDefault="00E24265" w:rsidP="005F76AD">
            <w:pPr>
              <w:rPr>
                <w:rFonts w:ascii="標楷體" w:eastAsia="標楷體" w:hAnsi="標楷體"/>
              </w:rPr>
            </w:pPr>
          </w:p>
        </w:tc>
        <w:tc>
          <w:tcPr>
            <w:tcW w:w="1643" w:type="pct"/>
          </w:tcPr>
          <w:p w14:paraId="702787F6" w14:textId="77777777" w:rsidR="00E24265" w:rsidRPr="00615D4B" w:rsidRDefault="00E24265" w:rsidP="005F76AD">
            <w:pPr>
              <w:rPr>
                <w:rFonts w:ascii="標楷體" w:eastAsia="標楷體" w:hAnsi="標楷體"/>
              </w:rPr>
            </w:pPr>
          </w:p>
        </w:tc>
      </w:tr>
      <w:tr w:rsidR="00E24265" w:rsidRPr="00615D4B" w14:paraId="597F24F9" w14:textId="77777777" w:rsidTr="005F76AD">
        <w:trPr>
          <w:trHeight w:val="291"/>
          <w:jc w:val="center"/>
        </w:trPr>
        <w:tc>
          <w:tcPr>
            <w:tcW w:w="219" w:type="pct"/>
          </w:tcPr>
          <w:p w14:paraId="57609634"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2F6F208F"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26</w:t>
            </w:r>
          </w:p>
        </w:tc>
        <w:tc>
          <w:tcPr>
            <w:tcW w:w="624" w:type="pct"/>
          </w:tcPr>
          <w:p w14:paraId="5540D55B" w14:textId="77777777" w:rsidR="00E24265" w:rsidRPr="00615D4B" w:rsidRDefault="00E24265" w:rsidP="005F76AD">
            <w:pPr>
              <w:rPr>
                <w:rFonts w:ascii="標楷體" w:eastAsia="標楷體" w:hAnsi="標楷體"/>
              </w:rPr>
            </w:pPr>
          </w:p>
        </w:tc>
        <w:tc>
          <w:tcPr>
            <w:tcW w:w="624" w:type="pct"/>
          </w:tcPr>
          <w:p w14:paraId="3345E1DF" w14:textId="77777777" w:rsidR="00E24265" w:rsidRPr="00615D4B" w:rsidRDefault="00E24265" w:rsidP="005F76AD">
            <w:pPr>
              <w:rPr>
                <w:rFonts w:ascii="標楷體" w:eastAsia="標楷體" w:hAnsi="標楷體"/>
              </w:rPr>
            </w:pPr>
          </w:p>
        </w:tc>
        <w:tc>
          <w:tcPr>
            <w:tcW w:w="537" w:type="pct"/>
          </w:tcPr>
          <w:p w14:paraId="1AF6EB60" w14:textId="77777777" w:rsidR="00E24265" w:rsidRPr="00615D4B" w:rsidRDefault="00E24265" w:rsidP="005F76AD">
            <w:pPr>
              <w:rPr>
                <w:rFonts w:ascii="標楷體" w:eastAsia="標楷體" w:hAnsi="標楷體"/>
              </w:rPr>
            </w:pPr>
          </w:p>
        </w:tc>
        <w:tc>
          <w:tcPr>
            <w:tcW w:w="299" w:type="pct"/>
          </w:tcPr>
          <w:p w14:paraId="0DB080AB" w14:textId="77777777" w:rsidR="00E24265" w:rsidRPr="00615D4B" w:rsidRDefault="00E24265" w:rsidP="005F76AD">
            <w:pPr>
              <w:rPr>
                <w:rFonts w:ascii="標楷體" w:eastAsia="標楷體" w:hAnsi="標楷體"/>
              </w:rPr>
            </w:pPr>
          </w:p>
        </w:tc>
        <w:tc>
          <w:tcPr>
            <w:tcW w:w="299" w:type="pct"/>
          </w:tcPr>
          <w:p w14:paraId="4744DBD7" w14:textId="77777777" w:rsidR="00E24265" w:rsidRPr="00615D4B" w:rsidRDefault="00E24265" w:rsidP="005F76AD">
            <w:pPr>
              <w:rPr>
                <w:rFonts w:ascii="標楷體" w:eastAsia="標楷體" w:hAnsi="標楷體"/>
              </w:rPr>
            </w:pPr>
          </w:p>
        </w:tc>
        <w:tc>
          <w:tcPr>
            <w:tcW w:w="1643" w:type="pct"/>
          </w:tcPr>
          <w:p w14:paraId="37B29807" w14:textId="77777777" w:rsidR="00E24265" w:rsidRPr="00615D4B" w:rsidRDefault="00E24265" w:rsidP="005F76AD">
            <w:pPr>
              <w:rPr>
                <w:rFonts w:ascii="標楷體" w:eastAsia="標楷體" w:hAnsi="標楷體"/>
              </w:rPr>
            </w:pPr>
          </w:p>
        </w:tc>
      </w:tr>
      <w:tr w:rsidR="00E24265" w:rsidRPr="00615D4B" w14:paraId="4A401151" w14:textId="77777777" w:rsidTr="005F76AD">
        <w:trPr>
          <w:trHeight w:val="291"/>
          <w:jc w:val="center"/>
        </w:trPr>
        <w:tc>
          <w:tcPr>
            <w:tcW w:w="219" w:type="pct"/>
          </w:tcPr>
          <w:p w14:paraId="7DBA5BE4"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71642832"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27</w:t>
            </w:r>
          </w:p>
        </w:tc>
        <w:tc>
          <w:tcPr>
            <w:tcW w:w="624" w:type="pct"/>
          </w:tcPr>
          <w:p w14:paraId="2A66F56F" w14:textId="77777777" w:rsidR="00E24265" w:rsidRPr="00615D4B" w:rsidRDefault="00E24265" w:rsidP="005F76AD">
            <w:pPr>
              <w:rPr>
                <w:rFonts w:ascii="標楷體" w:eastAsia="標楷體" w:hAnsi="標楷體"/>
              </w:rPr>
            </w:pPr>
          </w:p>
        </w:tc>
        <w:tc>
          <w:tcPr>
            <w:tcW w:w="624" w:type="pct"/>
          </w:tcPr>
          <w:p w14:paraId="4AE2731F" w14:textId="77777777" w:rsidR="00E24265" w:rsidRPr="00615D4B" w:rsidRDefault="00E24265" w:rsidP="005F76AD">
            <w:pPr>
              <w:rPr>
                <w:rFonts w:ascii="標楷體" w:eastAsia="標楷體" w:hAnsi="標楷體"/>
              </w:rPr>
            </w:pPr>
          </w:p>
        </w:tc>
        <w:tc>
          <w:tcPr>
            <w:tcW w:w="537" w:type="pct"/>
          </w:tcPr>
          <w:p w14:paraId="6C675742" w14:textId="77777777" w:rsidR="00E24265" w:rsidRPr="00615D4B" w:rsidRDefault="00E24265" w:rsidP="005F76AD">
            <w:pPr>
              <w:rPr>
                <w:rFonts w:ascii="標楷體" w:eastAsia="標楷體" w:hAnsi="標楷體"/>
              </w:rPr>
            </w:pPr>
          </w:p>
        </w:tc>
        <w:tc>
          <w:tcPr>
            <w:tcW w:w="299" w:type="pct"/>
          </w:tcPr>
          <w:p w14:paraId="538B6780" w14:textId="77777777" w:rsidR="00E24265" w:rsidRPr="00615D4B" w:rsidRDefault="00E24265" w:rsidP="005F76AD">
            <w:pPr>
              <w:rPr>
                <w:rFonts w:ascii="標楷體" w:eastAsia="標楷體" w:hAnsi="標楷體"/>
              </w:rPr>
            </w:pPr>
          </w:p>
        </w:tc>
        <w:tc>
          <w:tcPr>
            <w:tcW w:w="299" w:type="pct"/>
          </w:tcPr>
          <w:p w14:paraId="260E8254" w14:textId="77777777" w:rsidR="00E24265" w:rsidRPr="00615D4B" w:rsidRDefault="00E24265" w:rsidP="005F76AD">
            <w:pPr>
              <w:rPr>
                <w:rFonts w:ascii="標楷體" w:eastAsia="標楷體" w:hAnsi="標楷體"/>
              </w:rPr>
            </w:pPr>
          </w:p>
        </w:tc>
        <w:tc>
          <w:tcPr>
            <w:tcW w:w="1643" w:type="pct"/>
          </w:tcPr>
          <w:p w14:paraId="15AA886A" w14:textId="77777777" w:rsidR="00E24265" w:rsidRPr="00615D4B" w:rsidRDefault="00E24265" w:rsidP="005F76AD">
            <w:pPr>
              <w:rPr>
                <w:rFonts w:ascii="標楷體" w:eastAsia="標楷體" w:hAnsi="標楷體"/>
              </w:rPr>
            </w:pPr>
          </w:p>
        </w:tc>
      </w:tr>
      <w:tr w:rsidR="00E24265" w:rsidRPr="00615D4B" w14:paraId="254F9132" w14:textId="77777777" w:rsidTr="005F76AD">
        <w:trPr>
          <w:trHeight w:val="291"/>
          <w:jc w:val="center"/>
        </w:trPr>
        <w:tc>
          <w:tcPr>
            <w:tcW w:w="219" w:type="pct"/>
          </w:tcPr>
          <w:p w14:paraId="16E51CDB"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6E90BB86"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28</w:t>
            </w:r>
          </w:p>
        </w:tc>
        <w:tc>
          <w:tcPr>
            <w:tcW w:w="624" w:type="pct"/>
          </w:tcPr>
          <w:p w14:paraId="4176E5D6" w14:textId="77777777" w:rsidR="00E24265" w:rsidRPr="00615D4B" w:rsidRDefault="00E24265" w:rsidP="005F76AD">
            <w:pPr>
              <w:rPr>
                <w:rFonts w:ascii="標楷體" w:eastAsia="標楷體" w:hAnsi="標楷體"/>
              </w:rPr>
            </w:pPr>
          </w:p>
        </w:tc>
        <w:tc>
          <w:tcPr>
            <w:tcW w:w="624" w:type="pct"/>
          </w:tcPr>
          <w:p w14:paraId="095C1AC9" w14:textId="77777777" w:rsidR="00E24265" w:rsidRPr="00615D4B" w:rsidRDefault="00E24265" w:rsidP="005F76AD">
            <w:pPr>
              <w:rPr>
                <w:rFonts w:ascii="標楷體" w:eastAsia="標楷體" w:hAnsi="標楷體"/>
              </w:rPr>
            </w:pPr>
          </w:p>
        </w:tc>
        <w:tc>
          <w:tcPr>
            <w:tcW w:w="537" w:type="pct"/>
          </w:tcPr>
          <w:p w14:paraId="2D7C54E8" w14:textId="77777777" w:rsidR="00E24265" w:rsidRPr="00615D4B" w:rsidRDefault="00E24265" w:rsidP="005F76AD">
            <w:pPr>
              <w:rPr>
                <w:rFonts w:ascii="標楷體" w:eastAsia="標楷體" w:hAnsi="標楷體"/>
              </w:rPr>
            </w:pPr>
          </w:p>
        </w:tc>
        <w:tc>
          <w:tcPr>
            <w:tcW w:w="299" w:type="pct"/>
          </w:tcPr>
          <w:p w14:paraId="15D2117D" w14:textId="77777777" w:rsidR="00E24265" w:rsidRPr="00615D4B" w:rsidRDefault="00E24265" w:rsidP="005F76AD">
            <w:pPr>
              <w:rPr>
                <w:rFonts w:ascii="標楷體" w:eastAsia="標楷體" w:hAnsi="標楷體"/>
              </w:rPr>
            </w:pPr>
          </w:p>
        </w:tc>
        <w:tc>
          <w:tcPr>
            <w:tcW w:w="299" w:type="pct"/>
          </w:tcPr>
          <w:p w14:paraId="36F5ADA5" w14:textId="77777777" w:rsidR="00E24265" w:rsidRPr="00615D4B" w:rsidRDefault="00E24265" w:rsidP="005F76AD">
            <w:pPr>
              <w:rPr>
                <w:rFonts w:ascii="標楷體" w:eastAsia="標楷體" w:hAnsi="標楷體"/>
              </w:rPr>
            </w:pPr>
          </w:p>
        </w:tc>
        <w:tc>
          <w:tcPr>
            <w:tcW w:w="1643" w:type="pct"/>
          </w:tcPr>
          <w:p w14:paraId="0A13667D" w14:textId="77777777" w:rsidR="00E24265" w:rsidRPr="00615D4B" w:rsidRDefault="00E24265" w:rsidP="005F76AD">
            <w:pPr>
              <w:rPr>
                <w:rFonts w:ascii="標楷體" w:eastAsia="標楷體" w:hAnsi="標楷體"/>
              </w:rPr>
            </w:pPr>
          </w:p>
        </w:tc>
      </w:tr>
      <w:tr w:rsidR="00E24265" w:rsidRPr="00615D4B" w14:paraId="12592652" w14:textId="77777777" w:rsidTr="005F76AD">
        <w:trPr>
          <w:trHeight w:val="291"/>
          <w:jc w:val="center"/>
        </w:trPr>
        <w:tc>
          <w:tcPr>
            <w:tcW w:w="219" w:type="pct"/>
          </w:tcPr>
          <w:p w14:paraId="7881DF16"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29584A7A"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29</w:t>
            </w:r>
          </w:p>
        </w:tc>
        <w:tc>
          <w:tcPr>
            <w:tcW w:w="624" w:type="pct"/>
          </w:tcPr>
          <w:p w14:paraId="3B2DEAFC" w14:textId="77777777" w:rsidR="00E24265" w:rsidRPr="00615D4B" w:rsidRDefault="00E24265" w:rsidP="005F76AD">
            <w:pPr>
              <w:rPr>
                <w:rFonts w:ascii="標楷體" w:eastAsia="標楷體" w:hAnsi="標楷體"/>
              </w:rPr>
            </w:pPr>
          </w:p>
        </w:tc>
        <w:tc>
          <w:tcPr>
            <w:tcW w:w="624" w:type="pct"/>
          </w:tcPr>
          <w:p w14:paraId="6B9C9604" w14:textId="77777777" w:rsidR="00E24265" w:rsidRPr="00615D4B" w:rsidRDefault="00E24265" w:rsidP="005F76AD">
            <w:pPr>
              <w:rPr>
                <w:rFonts w:ascii="標楷體" w:eastAsia="標楷體" w:hAnsi="標楷體"/>
              </w:rPr>
            </w:pPr>
          </w:p>
        </w:tc>
        <w:tc>
          <w:tcPr>
            <w:tcW w:w="537" w:type="pct"/>
          </w:tcPr>
          <w:p w14:paraId="71341ACD" w14:textId="77777777" w:rsidR="00E24265" w:rsidRPr="00615D4B" w:rsidRDefault="00E24265" w:rsidP="005F76AD">
            <w:pPr>
              <w:rPr>
                <w:rFonts w:ascii="標楷體" w:eastAsia="標楷體" w:hAnsi="標楷體"/>
              </w:rPr>
            </w:pPr>
          </w:p>
        </w:tc>
        <w:tc>
          <w:tcPr>
            <w:tcW w:w="299" w:type="pct"/>
          </w:tcPr>
          <w:p w14:paraId="76F51458" w14:textId="77777777" w:rsidR="00E24265" w:rsidRPr="00615D4B" w:rsidRDefault="00E24265" w:rsidP="005F76AD">
            <w:pPr>
              <w:rPr>
                <w:rFonts w:ascii="標楷體" w:eastAsia="標楷體" w:hAnsi="標楷體"/>
              </w:rPr>
            </w:pPr>
          </w:p>
        </w:tc>
        <w:tc>
          <w:tcPr>
            <w:tcW w:w="299" w:type="pct"/>
          </w:tcPr>
          <w:p w14:paraId="331A6722" w14:textId="77777777" w:rsidR="00E24265" w:rsidRPr="00615D4B" w:rsidRDefault="00E24265" w:rsidP="005F76AD">
            <w:pPr>
              <w:rPr>
                <w:rFonts w:ascii="標楷體" w:eastAsia="標楷體" w:hAnsi="標楷體"/>
              </w:rPr>
            </w:pPr>
          </w:p>
        </w:tc>
        <w:tc>
          <w:tcPr>
            <w:tcW w:w="1643" w:type="pct"/>
          </w:tcPr>
          <w:p w14:paraId="16F3643D" w14:textId="77777777" w:rsidR="00E24265" w:rsidRPr="00615D4B" w:rsidRDefault="00E24265" w:rsidP="005F76AD">
            <w:pPr>
              <w:rPr>
                <w:rFonts w:ascii="標楷體" w:eastAsia="標楷體" w:hAnsi="標楷體"/>
              </w:rPr>
            </w:pPr>
          </w:p>
        </w:tc>
      </w:tr>
      <w:tr w:rsidR="00E24265" w:rsidRPr="00615D4B" w14:paraId="4DFAB245" w14:textId="77777777" w:rsidTr="005F76AD">
        <w:trPr>
          <w:trHeight w:val="291"/>
          <w:jc w:val="center"/>
        </w:trPr>
        <w:tc>
          <w:tcPr>
            <w:tcW w:w="219" w:type="pct"/>
          </w:tcPr>
          <w:p w14:paraId="011FC71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3B24C89E"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r>
              <w:rPr>
                <w:rFonts w:ascii="標楷體" w:eastAsia="標楷體" w:hAnsi="標楷體" w:hint="eastAsia"/>
              </w:rPr>
              <w:t>30</w:t>
            </w:r>
          </w:p>
        </w:tc>
        <w:tc>
          <w:tcPr>
            <w:tcW w:w="624" w:type="pct"/>
          </w:tcPr>
          <w:p w14:paraId="0D312F64" w14:textId="77777777" w:rsidR="00E24265" w:rsidRPr="00615D4B" w:rsidRDefault="00E24265" w:rsidP="005F76AD">
            <w:pPr>
              <w:rPr>
                <w:rFonts w:ascii="標楷體" w:eastAsia="標楷體" w:hAnsi="標楷體"/>
              </w:rPr>
            </w:pPr>
          </w:p>
        </w:tc>
        <w:tc>
          <w:tcPr>
            <w:tcW w:w="624" w:type="pct"/>
          </w:tcPr>
          <w:p w14:paraId="32F3D40A" w14:textId="77777777" w:rsidR="00E24265" w:rsidRPr="00615D4B" w:rsidRDefault="00E24265" w:rsidP="005F76AD">
            <w:pPr>
              <w:rPr>
                <w:rFonts w:ascii="標楷體" w:eastAsia="標楷體" w:hAnsi="標楷體"/>
              </w:rPr>
            </w:pPr>
          </w:p>
        </w:tc>
        <w:tc>
          <w:tcPr>
            <w:tcW w:w="537" w:type="pct"/>
          </w:tcPr>
          <w:p w14:paraId="4F1A4CC3" w14:textId="77777777" w:rsidR="00E24265" w:rsidRPr="00615D4B" w:rsidRDefault="00E24265" w:rsidP="005F76AD">
            <w:pPr>
              <w:rPr>
                <w:rFonts w:ascii="標楷體" w:eastAsia="標楷體" w:hAnsi="標楷體"/>
              </w:rPr>
            </w:pPr>
          </w:p>
        </w:tc>
        <w:tc>
          <w:tcPr>
            <w:tcW w:w="299" w:type="pct"/>
          </w:tcPr>
          <w:p w14:paraId="3EFFB978" w14:textId="77777777" w:rsidR="00E24265" w:rsidRPr="00615D4B" w:rsidRDefault="00E24265" w:rsidP="005F76AD">
            <w:pPr>
              <w:rPr>
                <w:rFonts w:ascii="標楷體" w:eastAsia="標楷體" w:hAnsi="標楷體"/>
              </w:rPr>
            </w:pPr>
          </w:p>
        </w:tc>
        <w:tc>
          <w:tcPr>
            <w:tcW w:w="299" w:type="pct"/>
          </w:tcPr>
          <w:p w14:paraId="737B0842" w14:textId="77777777" w:rsidR="00E24265" w:rsidRPr="00615D4B" w:rsidRDefault="00E24265" w:rsidP="005F76AD">
            <w:pPr>
              <w:rPr>
                <w:rFonts w:ascii="標楷體" w:eastAsia="標楷體" w:hAnsi="標楷體"/>
              </w:rPr>
            </w:pPr>
          </w:p>
        </w:tc>
        <w:tc>
          <w:tcPr>
            <w:tcW w:w="1643" w:type="pct"/>
          </w:tcPr>
          <w:p w14:paraId="51F8B9BF" w14:textId="77777777" w:rsidR="00E24265" w:rsidRPr="00615D4B" w:rsidRDefault="00E24265" w:rsidP="005F76AD">
            <w:pPr>
              <w:rPr>
                <w:rFonts w:ascii="標楷體" w:eastAsia="標楷體" w:hAnsi="標楷體"/>
              </w:rPr>
            </w:pPr>
          </w:p>
        </w:tc>
      </w:tr>
      <w:tr w:rsidR="00E24265" w:rsidRPr="00615D4B" w14:paraId="3B52F8AB" w14:textId="77777777" w:rsidTr="005F76AD">
        <w:trPr>
          <w:trHeight w:val="291"/>
          <w:jc w:val="center"/>
        </w:trPr>
        <w:tc>
          <w:tcPr>
            <w:tcW w:w="219" w:type="pct"/>
          </w:tcPr>
          <w:p w14:paraId="2595F1C3" w14:textId="77777777" w:rsidR="00E24265" w:rsidRPr="005E579A" w:rsidRDefault="00E24265" w:rsidP="005F76AD">
            <w:pPr>
              <w:pStyle w:val="af9"/>
              <w:numPr>
                <w:ilvl w:val="0"/>
                <w:numId w:val="51"/>
              </w:numPr>
              <w:ind w:leftChars="0"/>
              <w:rPr>
                <w:rFonts w:ascii="標楷體" w:eastAsia="標楷體" w:hAnsi="標楷體"/>
              </w:rPr>
            </w:pPr>
          </w:p>
        </w:tc>
        <w:tc>
          <w:tcPr>
            <w:tcW w:w="756" w:type="pct"/>
          </w:tcPr>
          <w:p w14:paraId="04688083"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3816DDAF" w14:textId="77777777" w:rsidR="00E24265" w:rsidRPr="00615D4B" w:rsidRDefault="00E24265" w:rsidP="005F76AD">
            <w:pPr>
              <w:rPr>
                <w:rFonts w:ascii="標楷體" w:eastAsia="標楷體" w:hAnsi="標楷體"/>
              </w:rPr>
            </w:pPr>
          </w:p>
        </w:tc>
        <w:tc>
          <w:tcPr>
            <w:tcW w:w="624" w:type="pct"/>
          </w:tcPr>
          <w:p w14:paraId="60434FF9" w14:textId="77777777" w:rsidR="00E24265" w:rsidRPr="00615D4B" w:rsidRDefault="00E24265" w:rsidP="005F76AD">
            <w:pPr>
              <w:rPr>
                <w:rFonts w:ascii="標楷體" w:eastAsia="標楷體" w:hAnsi="標楷體"/>
              </w:rPr>
            </w:pPr>
          </w:p>
        </w:tc>
        <w:tc>
          <w:tcPr>
            <w:tcW w:w="537" w:type="pct"/>
          </w:tcPr>
          <w:p w14:paraId="115FF5A7" w14:textId="77777777" w:rsidR="00E24265" w:rsidRPr="00615D4B" w:rsidRDefault="00E24265" w:rsidP="005F76AD">
            <w:pPr>
              <w:rPr>
                <w:rFonts w:ascii="標楷體" w:eastAsia="標楷體" w:hAnsi="標楷體"/>
              </w:rPr>
            </w:pPr>
          </w:p>
        </w:tc>
        <w:tc>
          <w:tcPr>
            <w:tcW w:w="299" w:type="pct"/>
          </w:tcPr>
          <w:p w14:paraId="295FB441" w14:textId="77777777" w:rsidR="00E24265" w:rsidRPr="00615D4B" w:rsidRDefault="00E24265" w:rsidP="005F76AD">
            <w:pPr>
              <w:rPr>
                <w:rFonts w:ascii="標楷體" w:eastAsia="標楷體" w:hAnsi="標楷體"/>
              </w:rPr>
            </w:pPr>
          </w:p>
        </w:tc>
        <w:tc>
          <w:tcPr>
            <w:tcW w:w="299" w:type="pct"/>
          </w:tcPr>
          <w:p w14:paraId="5792D803" w14:textId="77777777" w:rsidR="00E24265" w:rsidRPr="00615D4B" w:rsidRDefault="00E24265" w:rsidP="005F76AD">
            <w:pPr>
              <w:rPr>
                <w:rFonts w:ascii="標楷體" w:eastAsia="標楷體" w:hAnsi="標楷體"/>
              </w:rPr>
            </w:pPr>
          </w:p>
        </w:tc>
        <w:tc>
          <w:tcPr>
            <w:tcW w:w="1643" w:type="pct"/>
          </w:tcPr>
          <w:p w14:paraId="3775BFFC" w14:textId="77777777" w:rsidR="00E24265" w:rsidRPr="00615D4B" w:rsidRDefault="00E24265" w:rsidP="005F76AD">
            <w:pPr>
              <w:rPr>
                <w:rFonts w:ascii="標楷體" w:eastAsia="標楷體" w:hAnsi="標楷體"/>
              </w:rPr>
            </w:pPr>
          </w:p>
        </w:tc>
      </w:tr>
    </w:tbl>
    <w:p w14:paraId="791A94F4" w14:textId="77777777" w:rsidR="00E24265" w:rsidRDefault="00E24265" w:rsidP="00F62379">
      <w:pPr>
        <w:pStyle w:val="42"/>
        <w:spacing w:after="72"/>
        <w:ind w:leftChars="0" w:left="0"/>
        <w:rPr>
          <w:rFonts w:hAnsi="標楷體"/>
        </w:rPr>
      </w:pPr>
    </w:p>
    <w:p w14:paraId="0BD156DF" w14:textId="77777777" w:rsidR="00E24265" w:rsidRDefault="00E24265">
      <w:pPr>
        <w:widowControl/>
        <w:rPr>
          <w:rFonts w:ascii="Arial" w:eastAsia="標楷體" w:hAnsi="標楷體" w:cs="標楷體"/>
          <w:kern w:val="0"/>
          <w:szCs w:val="28"/>
        </w:rPr>
      </w:pPr>
      <w:r>
        <w:rPr>
          <w:rFonts w:hAnsi="標楷體"/>
        </w:rPr>
        <w:br w:type="page"/>
      </w:r>
    </w:p>
    <w:p w14:paraId="78FE50CC"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8323</w:t>
      </w:r>
      <w:r w:rsidRPr="00C74B9E">
        <w:rPr>
          <w:rFonts w:ascii="標楷體" w:hAnsi="標楷體" w:hint="eastAsia"/>
        </w:rPr>
        <w:t>更生款項統一收付回報債權資料</w:t>
      </w:r>
    </w:p>
    <w:p w14:paraId="4F6E8D42"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17DDB1F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F2DED39"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FF29226" w14:textId="77777777" w:rsidR="00E24265" w:rsidRPr="00615D4B" w:rsidRDefault="00E24265" w:rsidP="005F76AD">
            <w:pPr>
              <w:rPr>
                <w:rFonts w:ascii="標楷體" w:eastAsia="標楷體" w:hAnsi="標楷體"/>
              </w:rPr>
            </w:pPr>
            <w:r w:rsidRPr="00C74B9E">
              <w:rPr>
                <w:rFonts w:ascii="標楷體" w:eastAsia="標楷體" w:hAnsi="標楷體" w:hint="eastAsia"/>
              </w:rPr>
              <w:t>更生款項統一收付回報債權資料</w:t>
            </w:r>
          </w:p>
        </w:tc>
      </w:tr>
      <w:tr w:rsidR="00E24265" w:rsidRPr="00615D4B" w14:paraId="4A5DE65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F013BCE"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016F7" w14:textId="77777777" w:rsidR="00E24265" w:rsidRPr="00615D4B" w:rsidRDefault="00E24265" w:rsidP="005F76AD">
            <w:pPr>
              <w:rPr>
                <w:rFonts w:ascii="標楷體" w:eastAsia="標楷體" w:hAnsi="標楷體"/>
              </w:rPr>
            </w:pPr>
          </w:p>
        </w:tc>
      </w:tr>
      <w:tr w:rsidR="00E24265" w:rsidRPr="00615D4B" w14:paraId="49CFB2A6"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F5B2F17"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82A4CC3" w14:textId="77777777" w:rsidR="00E24265" w:rsidRPr="00615D4B" w:rsidRDefault="00E24265" w:rsidP="005F76AD">
            <w:pPr>
              <w:rPr>
                <w:rFonts w:ascii="標楷體" w:eastAsia="標楷體" w:hAnsi="標楷體"/>
              </w:rPr>
            </w:pPr>
          </w:p>
        </w:tc>
      </w:tr>
      <w:tr w:rsidR="00E24265" w:rsidRPr="00615D4B" w14:paraId="57EA2FBE"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005740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C4115B3" w14:textId="77777777" w:rsidR="00E24265" w:rsidRPr="00615D4B" w:rsidRDefault="00E24265" w:rsidP="005F76AD">
            <w:pPr>
              <w:rPr>
                <w:rFonts w:ascii="標楷體" w:eastAsia="標楷體" w:hAnsi="標楷體"/>
              </w:rPr>
            </w:pPr>
          </w:p>
        </w:tc>
      </w:tr>
      <w:tr w:rsidR="00E24265" w:rsidRPr="00615D4B" w14:paraId="02BA3F6E"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4E36834F"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584E22" w14:textId="77777777" w:rsidR="00E24265" w:rsidRPr="00615D4B" w:rsidRDefault="00E24265" w:rsidP="005F76AD">
            <w:pPr>
              <w:rPr>
                <w:rFonts w:ascii="標楷體" w:eastAsia="標楷體" w:hAnsi="標楷體"/>
              </w:rPr>
            </w:pPr>
          </w:p>
        </w:tc>
      </w:tr>
      <w:tr w:rsidR="00E24265" w:rsidRPr="00615D4B" w14:paraId="36B95BD6"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3E20009B"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CC40324" w14:textId="77777777" w:rsidR="00E24265" w:rsidRPr="00615D4B" w:rsidRDefault="00E24265" w:rsidP="005F76AD">
            <w:pPr>
              <w:rPr>
                <w:rFonts w:ascii="標楷體" w:eastAsia="標楷體" w:hAnsi="標楷體"/>
              </w:rPr>
            </w:pPr>
          </w:p>
        </w:tc>
      </w:tr>
      <w:tr w:rsidR="00E24265" w:rsidRPr="00615D4B" w14:paraId="68B614FD"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004FFFB"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ADCEE7D" w14:textId="77777777" w:rsidR="00E24265" w:rsidRPr="00615D4B" w:rsidRDefault="00E24265" w:rsidP="005F76AD">
            <w:pPr>
              <w:rPr>
                <w:rFonts w:ascii="標楷體" w:eastAsia="標楷體" w:hAnsi="標楷體"/>
              </w:rPr>
            </w:pPr>
          </w:p>
        </w:tc>
      </w:tr>
      <w:tr w:rsidR="00E24265" w:rsidRPr="00615D4B" w14:paraId="3DE8B3F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C5024F9"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9A72FFD" w14:textId="77777777" w:rsidR="00E24265" w:rsidRPr="00615D4B" w:rsidRDefault="00E24265" w:rsidP="005F76AD">
            <w:pPr>
              <w:rPr>
                <w:rFonts w:ascii="標楷體" w:eastAsia="標楷體" w:hAnsi="標楷體"/>
              </w:rPr>
            </w:pPr>
          </w:p>
        </w:tc>
      </w:tr>
    </w:tbl>
    <w:p w14:paraId="234D916E" w14:textId="77777777" w:rsidR="00E24265" w:rsidRDefault="00E24265" w:rsidP="00E24265"/>
    <w:p w14:paraId="71D0FC5A" w14:textId="77777777" w:rsidR="00E24265" w:rsidRPr="00615D4B" w:rsidRDefault="00E24265">
      <w:pPr>
        <w:pStyle w:val="a"/>
      </w:pPr>
      <w:r w:rsidRPr="00615D4B">
        <w:t>UI</w:t>
      </w:r>
      <w:r w:rsidRPr="00615D4B">
        <w:t>畫面</w:t>
      </w:r>
    </w:p>
    <w:p w14:paraId="796E0F43" w14:textId="77777777" w:rsidR="00E24265" w:rsidRDefault="00E24265" w:rsidP="00E24265">
      <w:pPr>
        <w:pStyle w:val="42"/>
        <w:spacing w:after="72"/>
        <w:ind w:left="1133"/>
        <w:rPr>
          <w:rFonts w:hAnsi="標楷體"/>
        </w:rPr>
      </w:pPr>
      <w:r w:rsidRPr="00743962">
        <w:rPr>
          <w:rFonts w:hAnsi="標楷體" w:hint="eastAsia"/>
        </w:rPr>
        <w:t>輸入畫面：</w:t>
      </w:r>
    </w:p>
    <w:p w14:paraId="0E4C863D" w14:textId="77777777" w:rsidR="00E24265" w:rsidRPr="00024654" w:rsidRDefault="00E24265" w:rsidP="00E24265">
      <w:pPr>
        <w:pStyle w:val="42"/>
        <w:spacing w:after="72"/>
        <w:ind w:leftChars="0" w:left="0"/>
        <w:rPr>
          <w:rFonts w:hAnsi="標楷體"/>
        </w:rPr>
      </w:pPr>
      <w:r w:rsidRPr="00024654">
        <w:rPr>
          <w:rFonts w:hAnsi="標楷體"/>
          <w:noProof/>
        </w:rPr>
        <w:drawing>
          <wp:inline distT="0" distB="0" distL="0" distR="0" wp14:anchorId="29A4C126" wp14:editId="309298FC">
            <wp:extent cx="6720156" cy="296418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720156" cy="2964180"/>
                    </a:xfrm>
                    <a:prstGeom prst="rect">
                      <a:avLst/>
                    </a:prstGeom>
                  </pic:spPr>
                </pic:pic>
              </a:graphicData>
            </a:graphic>
          </wp:inline>
        </w:drawing>
      </w:r>
    </w:p>
    <w:p w14:paraId="28C6803E" w14:textId="77777777" w:rsidR="00E24265" w:rsidRDefault="00E24265" w:rsidP="00E24265">
      <w:pPr>
        <w:pStyle w:val="1text"/>
        <w:rPr>
          <w:rFonts w:ascii="Times New Roman" w:hAnsi="Times New Roman"/>
        </w:rPr>
      </w:pPr>
    </w:p>
    <w:p w14:paraId="62329932"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27A37A0B" w14:textId="77777777" w:rsidTr="005F76AD">
        <w:trPr>
          <w:trHeight w:val="388"/>
          <w:jc w:val="center"/>
        </w:trPr>
        <w:tc>
          <w:tcPr>
            <w:tcW w:w="219" w:type="pct"/>
            <w:vMerge w:val="restart"/>
          </w:tcPr>
          <w:p w14:paraId="4A2C08B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1657A130"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3ACF6B34"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2508FA5"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38B5EB16" w14:textId="77777777" w:rsidTr="005F76AD">
        <w:trPr>
          <w:trHeight w:val="244"/>
          <w:jc w:val="center"/>
        </w:trPr>
        <w:tc>
          <w:tcPr>
            <w:tcW w:w="219" w:type="pct"/>
            <w:vMerge/>
          </w:tcPr>
          <w:p w14:paraId="458DCE50" w14:textId="77777777" w:rsidR="00E24265" w:rsidRPr="00615D4B" w:rsidRDefault="00E24265" w:rsidP="005F76AD">
            <w:pPr>
              <w:rPr>
                <w:rFonts w:ascii="標楷體" w:eastAsia="標楷體" w:hAnsi="標楷體"/>
              </w:rPr>
            </w:pPr>
          </w:p>
        </w:tc>
        <w:tc>
          <w:tcPr>
            <w:tcW w:w="756" w:type="pct"/>
            <w:vMerge/>
          </w:tcPr>
          <w:p w14:paraId="6C30B67D" w14:textId="77777777" w:rsidR="00E24265" w:rsidRPr="00615D4B" w:rsidRDefault="00E24265" w:rsidP="005F76AD">
            <w:pPr>
              <w:rPr>
                <w:rFonts w:ascii="標楷體" w:eastAsia="標楷體" w:hAnsi="標楷體"/>
              </w:rPr>
            </w:pPr>
          </w:p>
        </w:tc>
        <w:tc>
          <w:tcPr>
            <w:tcW w:w="624" w:type="pct"/>
          </w:tcPr>
          <w:p w14:paraId="23D5DB0A"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E40CB66"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6C7EDCE"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6EFAEB4C"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2B21BF5E"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48B73D42" w14:textId="77777777" w:rsidR="00E24265" w:rsidRPr="00615D4B" w:rsidRDefault="00E24265" w:rsidP="005F76AD">
            <w:pPr>
              <w:rPr>
                <w:rFonts w:ascii="標楷體" w:eastAsia="標楷體" w:hAnsi="標楷體"/>
              </w:rPr>
            </w:pPr>
          </w:p>
        </w:tc>
      </w:tr>
      <w:tr w:rsidR="00E24265" w:rsidRPr="00615D4B" w14:paraId="3BFC2798" w14:textId="77777777" w:rsidTr="005F76AD">
        <w:trPr>
          <w:trHeight w:val="291"/>
          <w:jc w:val="center"/>
        </w:trPr>
        <w:tc>
          <w:tcPr>
            <w:tcW w:w="219" w:type="pct"/>
          </w:tcPr>
          <w:p w14:paraId="36088A3A"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00ABA7BE"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544EE13D" w14:textId="77777777" w:rsidR="00E24265" w:rsidRPr="00615D4B" w:rsidRDefault="00E24265" w:rsidP="005F76AD">
            <w:pPr>
              <w:rPr>
                <w:rFonts w:ascii="標楷體" w:eastAsia="標楷體" w:hAnsi="標楷體"/>
              </w:rPr>
            </w:pPr>
          </w:p>
        </w:tc>
        <w:tc>
          <w:tcPr>
            <w:tcW w:w="624" w:type="pct"/>
          </w:tcPr>
          <w:p w14:paraId="7123CA5C" w14:textId="77777777" w:rsidR="00E24265" w:rsidRPr="00615D4B" w:rsidRDefault="00E24265" w:rsidP="005F76AD">
            <w:pPr>
              <w:rPr>
                <w:rFonts w:ascii="標楷體" w:eastAsia="標楷體" w:hAnsi="標楷體"/>
              </w:rPr>
            </w:pPr>
          </w:p>
        </w:tc>
        <w:tc>
          <w:tcPr>
            <w:tcW w:w="537" w:type="pct"/>
          </w:tcPr>
          <w:p w14:paraId="051711A1"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10BF7AC" w14:textId="77777777" w:rsidR="00E24265" w:rsidRPr="00615D4B" w:rsidRDefault="00E24265" w:rsidP="005F76AD">
            <w:pPr>
              <w:rPr>
                <w:rFonts w:ascii="標楷體" w:eastAsia="標楷體" w:hAnsi="標楷體"/>
              </w:rPr>
            </w:pPr>
          </w:p>
        </w:tc>
        <w:tc>
          <w:tcPr>
            <w:tcW w:w="299" w:type="pct"/>
          </w:tcPr>
          <w:p w14:paraId="23296571" w14:textId="77777777" w:rsidR="00E24265" w:rsidRPr="00615D4B" w:rsidRDefault="00E24265" w:rsidP="005F76AD">
            <w:pPr>
              <w:rPr>
                <w:rFonts w:ascii="標楷體" w:eastAsia="標楷體" w:hAnsi="標楷體"/>
              </w:rPr>
            </w:pPr>
          </w:p>
        </w:tc>
        <w:tc>
          <w:tcPr>
            <w:tcW w:w="1643" w:type="pct"/>
          </w:tcPr>
          <w:p w14:paraId="06255F5E" w14:textId="77777777" w:rsidR="00E24265" w:rsidRDefault="00E24265" w:rsidP="005F76AD">
            <w:pPr>
              <w:rPr>
                <w:rFonts w:ascii="標楷體" w:eastAsia="標楷體" w:hAnsi="標楷體"/>
              </w:rPr>
            </w:pPr>
            <w:r w:rsidRPr="001C6A5F">
              <w:rPr>
                <w:rFonts w:ascii="標楷體" w:eastAsia="標楷體" w:hAnsi="標楷體" w:hint="eastAsia"/>
              </w:rPr>
              <w:t>1:新增</w:t>
            </w:r>
          </w:p>
          <w:p w14:paraId="62C85F48" w14:textId="77777777" w:rsidR="00E24265" w:rsidRPr="00615D4B" w:rsidRDefault="00E24265" w:rsidP="005F76AD">
            <w:pPr>
              <w:rPr>
                <w:rFonts w:ascii="標楷體" w:eastAsia="標楷體" w:hAnsi="標楷體"/>
              </w:rPr>
            </w:pPr>
            <w:r w:rsidRPr="001C6A5F">
              <w:rPr>
                <w:rFonts w:ascii="標楷體" w:eastAsia="標楷體" w:hAnsi="標楷體" w:hint="eastAsia"/>
              </w:rPr>
              <w:t>2:異動</w:t>
            </w:r>
          </w:p>
        </w:tc>
      </w:tr>
      <w:tr w:rsidR="00E24265" w:rsidRPr="00615D4B" w14:paraId="01782AFF" w14:textId="77777777" w:rsidTr="005F76AD">
        <w:trPr>
          <w:trHeight w:val="291"/>
          <w:jc w:val="center"/>
        </w:trPr>
        <w:tc>
          <w:tcPr>
            <w:tcW w:w="219" w:type="pct"/>
          </w:tcPr>
          <w:p w14:paraId="5387D546"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1D0DBD37"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3320B834" w14:textId="77777777" w:rsidR="00E24265" w:rsidRPr="00615D4B" w:rsidRDefault="00E24265" w:rsidP="005F76AD">
            <w:pPr>
              <w:rPr>
                <w:rFonts w:ascii="標楷體" w:eastAsia="標楷體" w:hAnsi="標楷體"/>
              </w:rPr>
            </w:pPr>
          </w:p>
        </w:tc>
        <w:tc>
          <w:tcPr>
            <w:tcW w:w="624" w:type="pct"/>
          </w:tcPr>
          <w:p w14:paraId="094778D6" w14:textId="77777777" w:rsidR="00E24265" w:rsidRPr="00615D4B" w:rsidRDefault="00E24265" w:rsidP="005F76AD">
            <w:pPr>
              <w:rPr>
                <w:rFonts w:ascii="標楷體" w:eastAsia="標楷體" w:hAnsi="標楷體"/>
              </w:rPr>
            </w:pPr>
          </w:p>
        </w:tc>
        <w:tc>
          <w:tcPr>
            <w:tcW w:w="537" w:type="pct"/>
          </w:tcPr>
          <w:p w14:paraId="15F36A55" w14:textId="77777777" w:rsidR="00E24265" w:rsidRPr="00615D4B" w:rsidRDefault="00E24265" w:rsidP="005F76AD">
            <w:pPr>
              <w:rPr>
                <w:rFonts w:ascii="標楷體" w:eastAsia="標楷體" w:hAnsi="標楷體"/>
              </w:rPr>
            </w:pPr>
          </w:p>
        </w:tc>
        <w:tc>
          <w:tcPr>
            <w:tcW w:w="299" w:type="pct"/>
          </w:tcPr>
          <w:p w14:paraId="36430862" w14:textId="77777777" w:rsidR="00E24265" w:rsidRPr="00615D4B" w:rsidRDefault="00E24265" w:rsidP="005F76AD">
            <w:pPr>
              <w:rPr>
                <w:rFonts w:ascii="標楷體" w:eastAsia="標楷體" w:hAnsi="標楷體"/>
              </w:rPr>
            </w:pPr>
          </w:p>
        </w:tc>
        <w:tc>
          <w:tcPr>
            <w:tcW w:w="299" w:type="pct"/>
          </w:tcPr>
          <w:p w14:paraId="44A578B5" w14:textId="77777777" w:rsidR="00E24265" w:rsidRPr="00615D4B" w:rsidRDefault="00E24265" w:rsidP="005F76AD">
            <w:pPr>
              <w:rPr>
                <w:rFonts w:ascii="標楷體" w:eastAsia="標楷體" w:hAnsi="標楷體"/>
              </w:rPr>
            </w:pPr>
          </w:p>
        </w:tc>
        <w:tc>
          <w:tcPr>
            <w:tcW w:w="1643" w:type="pct"/>
          </w:tcPr>
          <w:p w14:paraId="1B14A12E" w14:textId="77777777" w:rsidR="00E24265" w:rsidRPr="00615D4B" w:rsidRDefault="00E24265" w:rsidP="005F76AD">
            <w:pPr>
              <w:rPr>
                <w:rFonts w:ascii="標楷體" w:eastAsia="標楷體" w:hAnsi="標楷體"/>
              </w:rPr>
            </w:pPr>
          </w:p>
        </w:tc>
      </w:tr>
      <w:tr w:rsidR="00E24265" w:rsidRPr="00615D4B" w14:paraId="00068373" w14:textId="77777777" w:rsidTr="005F76AD">
        <w:trPr>
          <w:trHeight w:val="291"/>
          <w:jc w:val="center"/>
        </w:trPr>
        <w:tc>
          <w:tcPr>
            <w:tcW w:w="219" w:type="pct"/>
          </w:tcPr>
          <w:p w14:paraId="7A161E79"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3D9BFDBF"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24625C15" w14:textId="77777777" w:rsidR="00E24265" w:rsidRPr="00615D4B" w:rsidRDefault="00E24265" w:rsidP="005F76AD">
            <w:pPr>
              <w:rPr>
                <w:rFonts w:ascii="標楷體" w:eastAsia="標楷體" w:hAnsi="標楷體"/>
              </w:rPr>
            </w:pPr>
          </w:p>
        </w:tc>
        <w:tc>
          <w:tcPr>
            <w:tcW w:w="624" w:type="pct"/>
          </w:tcPr>
          <w:p w14:paraId="6C736758" w14:textId="77777777" w:rsidR="00E24265" w:rsidRPr="00615D4B" w:rsidRDefault="00E24265" w:rsidP="005F76AD">
            <w:pPr>
              <w:rPr>
                <w:rFonts w:ascii="標楷體" w:eastAsia="標楷體" w:hAnsi="標楷體"/>
              </w:rPr>
            </w:pPr>
          </w:p>
        </w:tc>
        <w:tc>
          <w:tcPr>
            <w:tcW w:w="537" w:type="pct"/>
          </w:tcPr>
          <w:p w14:paraId="22509361" w14:textId="77777777" w:rsidR="00E24265" w:rsidRPr="00615D4B" w:rsidRDefault="00E24265" w:rsidP="005F76AD">
            <w:pPr>
              <w:rPr>
                <w:rFonts w:ascii="標楷體" w:eastAsia="標楷體" w:hAnsi="標楷體"/>
              </w:rPr>
            </w:pPr>
          </w:p>
        </w:tc>
        <w:tc>
          <w:tcPr>
            <w:tcW w:w="299" w:type="pct"/>
          </w:tcPr>
          <w:p w14:paraId="0832C62F" w14:textId="77777777" w:rsidR="00E24265" w:rsidRPr="00615D4B" w:rsidRDefault="00E24265" w:rsidP="005F76AD">
            <w:pPr>
              <w:rPr>
                <w:rFonts w:ascii="標楷體" w:eastAsia="標楷體" w:hAnsi="標楷體"/>
              </w:rPr>
            </w:pPr>
          </w:p>
        </w:tc>
        <w:tc>
          <w:tcPr>
            <w:tcW w:w="299" w:type="pct"/>
          </w:tcPr>
          <w:p w14:paraId="1EE9B9AA" w14:textId="77777777" w:rsidR="00E24265" w:rsidRPr="00615D4B" w:rsidRDefault="00E24265" w:rsidP="005F76AD">
            <w:pPr>
              <w:rPr>
                <w:rFonts w:ascii="標楷體" w:eastAsia="標楷體" w:hAnsi="標楷體"/>
              </w:rPr>
            </w:pPr>
          </w:p>
        </w:tc>
        <w:tc>
          <w:tcPr>
            <w:tcW w:w="1643" w:type="pct"/>
          </w:tcPr>
          <w:p w14:paraId="07847844" w14:textId="77777777" w:rsidR="00E24265" w:rsidRPr="00615D4B" w:rsidRDefault="00E24265" w:rsidP="005F76AD">
            <w:pPr>
              <w:rPr>
                <w:rFonts w:ascii="標楷體" w:eastAsia="標楷體" w:hAnsi="標楷體"/>
              </w:rPr>
            </w:pPr>
          </w:p>
        </w:tc>
      </w:tr>
      <w:tr w:rsidR="00E24265" w:rsidRPr="00615D4B" w14:paraId="35FF827D" w14:textId="77777777" w:rsidTr="005F76AD">
        <w:trPr>
          <w:trHeight w:val="291"/>
          <w:jc w:val="center"/>
        </w:trPr>
        <w:tc>
          <w:tcPr>
            <w:tcW w:w="219" w:type="pct"/>
          </w:tcPr>
          <w:p w14:paraId="14ED95D7"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799A2262"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292609D3" w14:textId="77777777" w:rsidR="00E24265" w:rsidRPr="00615D4B" w:rsidRDefault="00E24265" w:rsidP="005F76AD">
            <w:pPr>
              <w:rPr>
                <w:rFonts w:ascii="標楷體" w:eastAsia="標楷體" w:hAnsi="標楷體"/>
              </w:rPr>
            </w:pPr>
          </w:p>
        </w:tc>
        <w:tc>
          <w:tcPr>
            <w:tcW w:w="624" w:type="pct"/>
          </w:tcPr>
          <w:p w14:paraId="3353AD9C" w14:textId="77777777" w:rsidR="00E24265" w:rsidRPr="00615D4B" w:rsidRDefault="00E24265" w:rsidP="005F76AD">
            <w:pPr>
              <w:rPr>
                <w:rFonts w:ascii="標楷體" w:eastAsia="標楷體" w:hAnsi="標楷體"/>
              </w:rPr>
            </w:pPr>
          </w:p>
        </w:tc>
        <w:tc>
          <w:tcPr>
            <w:tcW w:w="537" w:type="pct"/>
          </w:tcPr>
          <w:p w14:paraId="2C37F7DD" w14:textId="77777777" w:rsidR="00E24265" w:rsidRPr="00615D4B" w:rsidRDefault="00E24265" w:rsidP="005F76AD">
            <w:pPr>
              <w:rPr>
                <w:rFonts w:ascii="標楷體" w:eastAsia="標楷體" w:hAnsi="標楷體"/>
              </w:rPr>
            </w:pPr>
          </w:p>
        </w:tc>
        <w:tc>
          <w:tcPr>
            <w:tcW w:w="299" w:type="pct"/>
          </w:tcPr>
          <w:p w14:paraId="7A2CA9FB" w14:textId="77777777" w:rsidR="00E24265" w:rsidRPr="00615D4B" w:rsidRDefault="00E24265" w:rsidP="005F76AD">
            <w:pPr>
              <w:rPr>
                <w:rFonts w:ascii="標楷體" w:eastAsia="標楷體" w:hAnsi="標楷體"/>
              </w:rPr>
            </w:pPr>
          </w:p>
        </w:tc>
        <w:tc>
          <w:tcPr>
            <w:tcW w:w="299" w:type="pct"/>
          </w:tcPr>
          <w:p w14:paraId="1E81F414" w14:textId="77777777" w:rsidR="00E24265" w:rsidRPr="00615D4B" w:rsidRDefault="00E24265" w:rsidP="005F76AD">
            <w:pPr>
              <w:rPr>
                <w:rFonts w:ascii="標楷體" w:eastAsia="標楷體" w:hAnsi="標楷體"/>
              </w:rPr>
            </w:pPr>
          </w:p>
        </w:tc>
        <w:tc>
          <w:tcPr>
            <w:tcW w:w="1643" w:type="pct"/>
          </w:tcPr>
          <w:p w14:paraId="7A7D5A56" w14:textId="77777777" w:rsidR="00E24265" w:rsidRPr="00615D4B" w:rsidRDefault="00E24265" w:rsidP="005F76AD">
            <w:pPr>
              <w:rPr>
                <w:rFonts w:ascii="標楷體" w:eastAsia="標楷體" w:hAnsi="標楷體"/>
              </w:rPr>
            </w:pPr>
          </w:p>
        </w:tc>
      </w:tr>
      <w:tr w:rsidR="00E24265" w:rsidRPr="00615D4B" w14:paraId="708CB4A7" w14:textId="77777777" w:rsidTr="005F76AD">
        <w:trPr>
          <w:trHeight w:val="291"/>
          <w:jc w:val="center"/>
        </w:trPr>
        <w:tc>
          <w:tcPr>
            <w:tcW w:w="219" w:type="pct"/>
          </w:tcPr>
          <w:p w14:paraId="263DC8F5"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2B5326C9" w14:textId="77777777" w:rsidR="00E24265" w:rsidRPr="00615D4B" w:rsidRDefault="00E24265" w:rsidP="005F76AD">
            <w:pPr>
              <w:rPr>
                <w:rFonts w:ascii="標楷體" w:eastAsia="標楷體" w:hAnsi="標楷體"/>
              </w:rPr>
            </w:pPr>
            <w:r w:rsidRPr="00B93CCA">
              <w:rPr>
                <w:rFonts w:ascii="標楷體" w:eastAsia="標楷體" w:hAnsi="標楷體" w:hint="eastAsia"/>
              </w:rPr>
              <w:t>受理更生款項統一收付之債權金融機構代號</w:t>
            </w:r>
          </w:p>
        </w:tc>
        <w:tc>
          <w:tcPr>
            <w:tcW w:w="624" w:type="pct"/>
          </w:tcPr>
          <w:p w14:paraId="3003C74F" w14:textId="77777777" w:rsidR="00E24265" w:rsidRPr="00615D4B" w:rsidRDefault="00E24265" w:rsidP="005F76AD">
            <w:pPr>
              <w:rPr>
                <w:rFonts w:ascii="標楷體" w:eastAsia="標楷體" w:hAnsi="標楷體"/>
              </w:rPr>
            </w:pPr>
          </w:p>
        </w:tc>
        <w:tc>
          <w:tcPr>
            <w:tcW w:w="624" w:type="pct"/>
          </w:tcPr>
          <w:p w14:paraId="1C01F6D2" w14:textId="77777777" w:rsidR="00E24265" w:rsidRPr="00615D4B" w:rsidRDefault="00E24265" w:rsidP="005F76AD">
            <w:pPr>
              <w:rPr>
                <w:rFonts w:ascii="標楷體" w:eastAsia="標楷體" w:hAnsi="標楷體"/>
              </w:rPr>
            </w:pPr>
          </w:p>
        </w:tc>
        <w:tc>
          <w:tcPr>
            <w:tcW w:w="537" w:type="pct"/>
          </w:tcPr>
          <w:p w14:paraId="126696F5" w14:textId="77777777" w:rsidR="00E24265" w:rsidRPr="00615D4B" w:rsidRDefault="00E24265" w:rsidP="005F76AD">
            <w:pPr>
              <w:rPr>
                <w:rFonts w:ascii="標楷體" w:eastAsia="標楷體" w:hAnsi="標楷體"/>
              </w:rPr>
            </w:pPr>
          </w:p>
        </w:tc>
        <w:tc>
          <w:tcPr>
            <w:tcW w:w="299" w:type="pct"/>
          </w:tcPr>
          <w:p w14:paraId="04B9DF1E" w14:textId="77777777" w:rsidR="00E24265" w:rsidRPr="00615D4B" w:rsidRDefault="00E24265" w:rsidP="005F76AD">
            <w:pPr>
              <w:rPr>
                <w:rFonts w:ascii="標楷體" w:eastAsia="標楷體" w:hAnsi="標楷體"/>
              </w:rPr>
            </w:pPr>
          </w:p>
        </w:tc>
        <w:tc>
          <w:tcPr>
            <w:tcW w:w="299" w:type="pct"/>
          </w:tcPr>
          <w:p w14:paraId="69B13885" w14:textId="77777777" w:rsidR="00E24265" w:rsidRPr="00615D4B" w:rsidRDefault="00E24265" w:rsidP="005F76AD">
            <w:pPr>
              <w:rPr>
                <w:rFonts w:ascii="標楷體" w:eastAsia="標楷體" w:hAnsi="標楷體"/>
              </w:rPr>
            </w:pPr>
          </w:p>
        </w:tc>
        <w:tc>
          <w:tcPr>
            <w:tcW w:w="1643" w:type="pct"/>
          </w:tcPr>
          <w:p w14:paraId="4ED2301D" w14:textId="77777777" w:rsidR="00E24265" w:rsidRPr="00615D4B" w:rsidRDefault="00E24265" w:rsidP="005F76AD">
            <w:pPr>
              <w:rPr>
                <w:rFonts w:ascii="標楷體" w:eastAsia="標楷體" w:hAnsi="標楷體"/>
              </w:rPr>
            </w:pPr>
          </w:p>
        </w:tc>
      </w:tr>
      <w:tr w:rsidR="00E24265" w:rsidRPr="00615D4B" w14:paraId="08F0DB67" w14:textId="77777777" w:rsidTr="005F76AD">
        <w:trPr>
          <w:trHeight w:val="291"/>
          <w:jc w:val="center"/>
        </w:trPr>
        <w:tc>
          <w:tcPr>
            <w:tcW w:w="219" w:type="pct"/>
          </w:tcPr>
          <w:p w14:paraId="60FB6EFD"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28DDD7B9" w14:textId="77777777" w:rsidR="00E24265" w:rsidRPr="00615D4B" w:rsidRDefault="00E24265" w:rsidP="005F76AD">
            <w:pPr>
              <w:rPr>
                <w:rFonts w:ascii="標楷體" w:eastAsia="標楷體" w:hAnsi="標楷體"/>
              </w:rPr>
            </w:pPr>
            <w:r w:rsidRPr="00B93CCA">
              <w:rPr>
                <w:rFonts w:ascii="標楷體" w:eastAsia="標楷體" w:hAnsi="標楷體" w:hint="eastAsia"/>
              </w:rPr>
              <w:t>是否為更生債權人</w:t>
            </w:r>
          </w:p>
        </w:tc>
        <w:tc>
          <w:tcPr>
            <w:tcW w:w="624" w:type="pct"/>
          </w:tcPr>
          <w:p w14:paraId="61A998B1" w14:textId="77777777" w:rsidR="00E24265" w:rsidRPr="00615D4B" w:rsidRDefault="00E24265" w:rsidP="005F76AD">
            <w:pPr>
              <w:rPr>
                <w:rFonts w:ascii="標楷體" w:eastAsia="標楷體" w:hAnsi="標楷體"/>
              </w:rPr>
            </w:pPr>
          </w:p>
        </w:tc>
        <w:tc>
          <w:tcPr>
            <w:tcW w:w="624" w:type="pct"/>
          </w:tcPr>
          <w:p w14:paraId="425398E4" w14:textId="77777777" w:rsidR="00E24265" w:rsidRPr="00615D4B" w:rsidRDefault="00E24265" w:rsidP="005F76AD">
            <w:pPr>
              <w:rPr>
                <w:rFonts w:ascii="標楷體" w:eastAsia="標楷體" w:hAnsi="標楷體"/>
              </w:rPr>
            </w:pPr>
          </w:p>
        </w:tc>
        <w:tc>
          <w:tcPr>
            <w:tcW w:w="537" w:type="pct"/>
          </w:tcPr>
          <w:p w14:paraId="1C1D2D76" w14:textId="77777777" w:rsidR="00E24265" w:rsidRPr="00615D4B" w:rsidRDefault="00E24265" w:rsidP="005F76AD">
            <w:pPr>
              <w:rPr>
                <w:rFonts w:ascii="標楷體" w:eastAsia="標楷體" w:hAnsi="標楷體"/>
              </w:rPr>
            </w:pPr>
          </w:p>
        </w:tc>
        <w:tc>
          <w:tcPr>
            <w:tcW w:w="299" w:type="pct"/>
          </w:tcPr>
          <w:p w14:paraId="2665B80C" w14:textId="77777777" w:rsidR="00E24265" w:rsidRPr="00615D4B" w:rsidRDefault="00E24265" w:rsidP="005F76AD">
            <w:pPr>
              <w:rPr>
                <w:rFonts w:ascii="標楷體" w:eastAsia="標楷體" w:hAnsi="標楷體"/>
              </w:rPr>
            </w:pPr>
          </w:p>
        </w:tc>
        <w:tc>
          <w:tcPr>
            <w:tcW w:w="299" w:type="pct"/>
          </w:tcPr>
          <w:p w14:paraId="27527655" w14:textId="77777777" w:rsidR="00E24265" w:rsidRPr="00615D4B" w:rsidRDefault="00E24265" w:rsidP="005F76AD">
            <w:pPr>
              <w:rPr>
                <w:rFonts w:ascii="標楷體" w:eastAsia="標楷體" w:hAnsi="標楷體"/>
              </w:rPr>
            </w:pPr>
          </w:p>
        </w:tc>
        <w:tc>
          <w:tcPr>
            <w:tcW w:w="1643" w:type="pct"/>
          </w:tcPr>
          <w:p w14:paraId="219269C8" w14:textId="77777777" w:rsidR="00E24265" w:rsidRPr="00615D4B" w:rsidRDefault="00E24265" w:rsidP="005F76AD">
            <w:pPr>
              <w:rPr>
                <w:rFonts w:ascii="標楷體" w:eastAsia="標楷體" w:hAnsi="標楷體"/>
              </w:rPr>
            </w:pPr>
            <w:r w:rsidRPr="001C6A5F">
              <w:rPr>
                <w:rFonts w:ascii="標楷體" w:eastAsia="標楷體" w:hAnsi="標楷體" w:hint="eastAsia"/>
              </w:rPr>
              <w:t>輸入Y或N</w:t>
            </w:r>
          </w:p>
        </w:tc>
      </w:tr>
      <w:tr w:rsidR="00E24265" w:rsidRPr="00615D4B" w14:paraId="20770F69" w14:textId="77777777" w:rsidTr="005F76AD">
        <w:trPr>
          <w:trHeight w:val="291"/>
          <w:jc w:val="center"/>
        </w:trPr>
        <w:tc>
          <w:tcPr>
            <w:tcW w:w="219" w:type="pct"/>
          </w:tcPr>
          <w:p w14:paraId="1B1DA54F"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5B5B8597"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債務人是否仍依更生方案正常還款予本金融機構</w:t>
            </w:r>
          </w:p>
        </w:tc>
        <w:tc>
          <w:tcPr>
            <w:tcW w:w="624" w:type="pct"/>
          </w:tcPr>
          <w:p w14:paraId="6120CD0B" w14:textId="77777777" w:rsidR="00E24265" w:rsidRPr="00615D4B" w:rsidRDefault="00E24265" w:rsidP="005F76AD">
            <w:pPr>
              <w:rPr>
                <w:rFonts w:ascii="標楷體" w:eastAsia="標楷體" w:hAnsi="標楷體"/>
              </w:rPr>
            </w:pPr>
          </w:p>
        </w:tc>
        <w:tc>
          <w:tcPr>
            <w:tcW w:w="624" w:type="pct"/>
          </w:tcPr>
          <w:p w14:paraId="4266FB02" w14:textId="77777777" w:rsidR="00E24265" w:rsidRPr="00615D4B" w:rsidRDefault="00E24265" w:rsidP="005F76AD">
            <w:pPr>
              <w:rPr>
                <w:rFonts w:ascii="標楷體" w:eastAsia="標楷體" w:hAnsi="標楷體"/>
              </w:rPr>
            </w:pPr>
          </w:p>
        </w:tc>
        <w:tc>
          <w:tcPr>
            <w:tcW w:w="537" w:type="pct"/>
          </w:tcPr>
          <w:p w14:paraId="03B857AB" w14:textId="77777777" w:rsidR="00E24265" w:rsidRPr="00615D4B" w:rsidRDefault="00E24265" w:rsidP="005F76AD">
            <w:pPr>
              <w:rPr>
                <w:rFonts w:ascii="標楷體" w:eastAsia="標楷體" w:hAnsi="標楷體"/>
              </w:rPr>
            </w:pPr>
          </w:p>
        </w:tc>
        <w:tc>
          <w:tcPr>
            <w:tcW w:w="299" w:type="pct"/>
          </w:tcPr>
          <w:p w14:paraId="5207E9BA" w14:textId="77777777" w:rsidR="00E24265" w:rsidRPr="00615D4B" w:rsidRDefault="00E24265" w:rsidP="005F76AD">
            <w:pPr>
              <w:rPr>
                <w:rFonts w:ascii="標楷體" w:eastAsia="標楷體" w:hAnsi="標楷體"/>
              </w:rPr>
            </w:pPr>
          </w:p>
        </w:tc>
        <w:tc>
          <w:tcPr>
            <w:tcW w:w="299" w:type="pct"/>
          </w:tcPr>
          <w:p w14:paraId="149E5DAA" w14:textId="77777777" w:rsidR="00E24265" w:rsidRPr="00615D4B" w:rsidRDefault="00E24265" w:rsidP="005F76AD">
            <w:pPr>
              <w:rPr>
                <w:rFonts w:ascii="標楷體" w:eastAsia="標楷體" w:hAnsi="標楷體"/>
              </w:rPr>
            </w:pPr>
          </w:p>
        </w:tc>
        <w:tc>
          <w:tcPr>
            <w:tcW w:w="1643" w:type="pct"/>
          </w:tcPr>
          <w:p w14:paraId="1A7BF51D" w14:textId="77777777" w:rsidR="00E24265" w:rsidRPr="00615D4B" w:rsidRDefault="00E24265" w:rsidP="005F76AD">
            <w:pPr>
              <w:rPr>
                <w:rFonts w:ascii="標楷體" w:eastAsia="標楷體" w:hAnsi="標楷體"/>
              </w:rPr>
            </w:pPr>
            <w:r w:rsidRPr="001C6A5F">
              <w:rPr>
                <w:rFonts w:ascii="標楷體" w:eastAsia="標楷體" w:hAnsi="標楷體" w:hint="eastAsia"/>
              </w:rPr>
              <w:t>輸入Y或N</w:t>
            </w:r>
          </w:p>
        </w:tc>
      </w:tr>
      <w:tr w:rsidR="00E24265" w:rsidRPr="00615D4B" w14:paraId="318D4281" w14:textId="77777777" w:rsidTr="005F76AD">
        <w:trPr>
          <w:trHeight w:val="291"/>
          <w:jc w:val="center"/>
        </w:trPr>
        <w:tc>
          <w:tcPr>
            <w:tcW w:w="219" w:type="pct"/>
          </w:tcPr>
          <w:p w14:paraId="1296F9A0"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44F337BB" w14:textId="77777777" w:rsidR="00E24265" w:rsidRPr="00615D4B" w:rsidRDefault="00E24265" w:rsidP="005F76AD">
            <w:pPr>
              <w:rPr>
                <w:rFonts w:ascii="標楷體" w:eastAsia="標楷體" w:hAnsi="標楷體"/>
              </w:rPr>
            </w:pPr>
            <w:r w:rsidRPr="00B93CCA">
              <w:rPr>
                <w:rFonts w:ascii="標楷體" w:eastAsia="標楷體" w:hAnsi="標楷體" w:hint="eastAsia"/>
              </w:rPr>
              <w:t>本金融機構更生債權總金額</w:t>
            </w:r>
          </w:p>
        </w:tc>
        <w:tc>
          <w:tcPr>
            <w:tcW w:w="624" w:type="pct"/>
          </w:tcPr>
          <w:p w14:paraId="41ADDB26" w14:textId="77777777" w:rsidR="00E24265" w:rsidRPr="00615D4B" w:rsidRDefault="00E24265" w:rsidP="005F76AD">
            <w:pPr>
              <w:rPr>
                <w:rFonts w:ascii="標楷體" w:eastAsia="標楷體" w:hAnsi="標楷體"/>
              </w:rPr>
            </w:pPr>
          </w:p>
        </w:tc>
        <w:tc>
          <w:tcPr>
            <w:tcW w:w="624" w:type="pct"/>
          </w:tcPr>
          <w:p w14:paraId="45BD0EF4" w14:textId="77777777" w:rsidR="00E24265" w:rsidRPr="00615D4B" w:rsidRDefault="00E24265" w:rsidP="005F76AD">
            <w:pPr>
              <w:rPr>
                <w:rFonts w:ascii="標楷體" w:eastAsia="標楷體" w:hAnsi="標楷體"/>
              </w:rPr>
            </w:pPr>
          </w:p>
        </w:tc>
        <w:tc>
          <w:tcPr>
            <w:tcW w:w="537" w:type="pct"/>
          </w:tcPr>
          <w:p w14:paraId="00F391CB" w14:textId="77777777" w:rsidR="00E24265" w:rsidRPr="00615D4B" w:rsidRDefault="00E24265" w:rsidP="005F76AD">
            <w:pPr>
              <w:rPr>
                <w:rFonts w:ascii="標楷體" w:eastAsia="標楷體" w:hAnsi="標楷體"/>
              </w:rPr>
            </w:pPr>
          </w:p>
        </w:tc>
        <w:tc>
          <w:tcPr>
            <w:tcW w:w="299" w:type="pct"/>
          </w:tcPr>
          <w:p w14:paraId="1B2CC27C" w14:textId="77777777" w:rsidR="00E24265" w:rsidRPr="00615D4B" w:rsidRDefault="00E24265" w:rsidP="005F76AD">
            <w:pPr>
              <w:rPr>
                <w:rFonts w:ascii="標楷體" w:eastAsia="標楷體" w:hAnsi="標楷體"/>
              </w:rPr>
            </w:pPr>
          </w:p>
        </w:tc>
        <w:tc>
          <w:tcPr>
            <w:tcW w:w="299" w:type="pct"/>
          </w:tcPr>
          <w:p w14:paraId="1F2DC932" w14:textId="77777777" w:rsidR="00E24265" w:rsidRPr="00615D4B" w:rsidRDefault="00E24265" w:rsidP="005F76AD">
            <w:pPr>
              <w:rPr>
                <w:rFonts w:ascii="標楷體" w:eastAsia="標楷體" w:hAnsi="標楷體"/>
              </w:rPr>
            </w:pPr>
          </w:p>
        </w:tc>
        <w:tc>
          <w:tcPr>
            <w:tcW w:w="1643" w:type="pct"/>
          </w:tcPr>
          <w:p w14:paraId="3A8C4058" w14:textId="77777777" w:rsidR="00E24265" w:rsidRPr="00615D4B" w:rsidRDefault="00E24265" w:rsidP="005F76AD">
            <w:pPr>
              <w:rPr>
                <w:rFonts w:ascii="標楷體" w:eastAsia="標楷體" w:hAnsi="標楷體"/>
              </w:rPr>
            </w:pPr>
          </w:p>
        </w:tc>
      </w:tr>
      <w:tr w:rsidR="00E24265" w:rsidRPr="00615D4B" w14:paraId="27F08AA0" w14:textId="77777777" w:rsidTr="005F76AD">
        <w:trPr>
          <w:trHeight w:val="291"/>
          <w:jc w:val="center"/>
        </w:trPr>
        <w:tc>
          <w:tcPr>
            <w:tcW w:w="219" w:type="pct"/>
          </w:tcPr>
          <w:p w14:paraId="133D1872"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29DF8F21" w14:textId="77777777" w:rsidR="00E24265" w:rsidRPr="00615D4B" w:rsidRDefault="00E24265" w:rsidP="005F76AD">
            <w:pPr>
              <w:rPr>
                <w:rFonts w:ascii="標楷體" w:eastAsia="標楷體" w:hAnsi="標楷體"/>
              </w:rPr>
            </w:pPr>
            <w:r w:rsidRPr="00B93CCA">
              <w:rPr>
                <w:rFonts w:ascii="標楷體" w:eastAsia="標楷體" w:hAnsi="標楷體" w:hint="eastAsia"/>
              </w:rPr>
              <w:t>參與分配債權金額</w:t>
            </w:r>
          </w:p>
        </w:tc>
        <w:tc>
          <w:tcPr>
            <w:tcW w:w="624" w:type="pct"/>
          </w:tcPr>
          <w:p w14:paraId="0082A3EF" w14:textId="77777777" w:rsidR="00E24265" w:rsidRPr="00615D4B" w:rsidRDefault="00E24265" w:rsidP="005F76AD">
            <w:pPr>
              <w:rPr>
                <w:rFonts w:ascii="標楷體" w:eastAsia="標楷體" w:hAnsi="標楷體"/>
              </w:rPr>
            </w:pPr>
          </w:p>
        </w:tc>
        <w:tc>
          <w:tcPr>
            <w:tcW w:w="624" w:type="pct"/>
          </w:tcPr>
          <w:p w14:paraId="2ED7AB1E" w14:textId="77777777" w:rsidR="00E24265" w:rsidRPr="00615D4B" w:rsidRDefault="00E24265" w:rsidP="005F76AD">
            <w:pPr>
              <w:rPr>
                <w:rFonts w:ascii="標楷體" w:eastAsia="標楷體" w:hAnsi="標楷體"/>
              </w:rPr>
            </w:pPr>
          </w:p>
        </w:tc>
        <w:tc>
          <w:tcPr>
            <w:tcW w:w="537" w:type="pct"/>
          </w:tcPr>
          <w:p w14:paraId="22CC6695" w14:textId="77777777" w:rsidR="00E24265" w:rsidRPr="00615D4B" w:rsidRDefault="00E24265" w:rsidP="005F76AD">
            <w:pPr>
              <w:rPr>
                <w:rFonts w:ascii="標楷體" w:eastAsia="標楷體" w:hAnsi="標楷體"/>
              </w:rPr>
            </w:pPr>
          </w:p>
        </w:tc>
        <w:tc>
          <w:tcPr>
            <w:tcW w:w="299" w:type="pct"/>
          </w:tcPr>
          <w:p w14:paraId="16882874" w14:textId="77777777" w:rsidR="00E24265" w:rsidRPr="00615D4B" w:rsidRDefault="00E24265" w:rsidP="005F76AD">
            <w:pPr>
              <w:rPr>
                <w:rFonts w:ascii="標楷體" w:eastAsia="標楷體" w:hAnsi="標楷體"/>
              </w:rPr>
            </w:pPr>
          </w:p>
        </w:tc>
        <w:tc>
          <w:tcPr>
            <w:tcW w:w="299" w:type="pct"/>
          </w:tcPr>
          <w:p w14:paraId="00849C76" w14:textId="77777777" w:rsidR="00E24265" w:rsidRPr="00615D4B" w:rsidRDefault="00E24265" w:rsidP="005F76AD">
            <w:pPr>
              <w:rPr>
                <w:rFonts w:ascii="標楷體" w:eastAsia="標楷體" w:hAnsi="標楷體"/>
              </w:rPr>
            </w:pPr>
          </w:p>
        </w:tc>
        <w:tc>
          <w:tcPr>
            <w:tcW w:w="1643" w:type="pct"/>
          </w:tcPr>
          <w:p w14:paraId="7A72FA12" w14:textId="77777777" w:rsidR="00E24265" w:rsidRPr="00615D4B" w:rsidRDefault="00E24265" w:rsidP="005F76AD">
            <w:pPr>
              <w:rPr>
                <w:rFonts w:ascii="標楷體" w:eastAsia="標楷體" w:hAnsi="標楷體"/>
              </w:rPr>
            </w:pPr>
          </w:p>
        </w:tc>
      </w:tr>
      <w:tr w:rsidR="00E24265" w:rsidRPr="00615D4B" w14:paraId="0100D88A" w14:textId="77777777" w:rsidTr="005F76AD">
        <w:trPr>
          <w:trHeight w:val="291"/>
          <w:jc w:val="center"/>
        </w:trPr>
        <w:tc>
          <w:tcPr>
            <w:tcW w:w="219" w:type="pct"/>
          </w:tcPr>
          <w:p w14:paraId="5202F01E"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55C2A07D" w14:textId="77777777" w:rsidR="00E24265" w:rsidRPr="00615D4B" w:rsidRDefault="00E24265" w:rsidP="005F76AD">
            <w:pPr>
              <w:rPr>
                <w:rFonts w:ascii="標楷體" w:eastAsia="標楷體" w:hAnsi="標楷體"/>
              </w:rPr>
            </w:pPr>
            <w:r w:rsidRPr="00B93CCA">
              <w:rPr>
                <w:rFonts w:ascii="標楷體" w:eastAsia="標楷體" w:hAnsi="標楷體" w:hint="eastAsia"/>
              </w:rPr>
              <w:t>未參與分配債權金額</w:t>
            </w:r>
          </w:p>
        </w:tc>
        <w:tc>
          <w:tcPr>
            <w:tcW w:w="624" w:type="pct"/>
          </w:tcPr>
          <w:p w14:paraId="2693C356" w14:textId="77777777" w:rsidR="00E24265" w:rsidRPr="00615D4B" w:rsidRDefault="00E24265" w:rsidP="005F76AD">
            <w:pPr>
              <w:rPr>
                <w:rFonts w:ascii="標楷體" w:eastAsia="標楷體" w:hAnsi="標楷體"/>
              </w:rPr>
            </w:pPr>
          </w:p>
        </w:tc>
        <w:tc>
          <w:tcPr>
            <w:tcW w:w="624" w:type="pct"/>
          </w:tcPr>
          <w:p w14:paraId="0DB9919D" w14:textId="77777777" w:rsidR="00E24265" w:rsidRPr="00615D4B" w:rsidRDefault="00E24265" w:rsidP="005F76AD">
            <w:pPr>
              <w:rPr>
                <w:rFonts w:ascii="標楷體" w:eastAsia="標楷體" w:hAnsi="標楷體"/>
              </w:rPr>
            </w:pPr>
          </w:p>
        </w:tc>
        <w:tc>
          <w:tcPr>
            <w:tcW w:w="537" w:type="pct"/>
          </w:tcPr>
          <w:p w14:paraId="2313DF92" w14:textId="77777777" w:rsidR="00E24265" w:rsidRPr="00615D4B" w:rsidRDefault="00E24265" w:rsidP="005F76AD">
            <w:pPr>
              <w:rPr>
                <w:rFonts w:ascii="標楷體" w:eastAsia="標楷體" w:hAnsi="標楷體"/>
              </w:rPr>
            </w:pPr>
          </w:p>
        </w:tc>
        <w:tc>
          <w:tcPr>
            <w:tcW w:w="299" w:type="pct"/>
          </w:tcPr>
          <w:p w14:paraId="4C74ABF8" w14:textId="77777777" w:rsidR="00E24265" w:rsidRPr="00615D4B" w:rsidRDefault="00E24265" w:rsidP="005F76AD">
            <w:pPr>
              <w:rPr>
                <w:rFonts w:ascii="標楷體" w:eastAsia="標楷體" w:hAnsi="標楷體"/>
              </w:rPr>
            </w:pPr>
          </w:p>
        </w:tc>
        <w:tc>
          <w:tcPr>
            <w:tcW w:w="299" w:type="pct"/>
          </w:tcPr>
          <w:p w14:paraId="32F63152" w14:textId="77777777" w:rsidR="00E24265" w:rsidRPr="00615D4B" w:rsidRDefault="00E24265" w:rsidP="005F76AD">
            <w:pPr>
              <w:rPr>
                <w:rFonts w:ascii="標楷體" w:eastAsia="標楷體" w:hAnsi="標楷體"/>
              </w:rPr>
            </w:pPr>
          </w:p>
        </w:tc>
        <w:tc>
          <w:tcPr>
            <w:tcW w:w="1643" w:type="pct"/>
          </w:tcPr>
          <w:p w14:paraId="29CEE3AB" w14:textId="77777777" w:rsidR="00E24265" w:rsidRPr="00615D4B" w:rsidRDefault="00E24265" w:rsidP="005F76AD">
            <w:pPr>
              <w:rPr>
                <w:rFonts w:ascii="標楷體" w:eastAsia="標楷體" w:hAnsi="標楷體"/>
              </w:rPr>
            </w:pPr>
          </w:p>
        </w:tc>
      </w:tr>
      <w:tr w:rsidR="00E24265" w:rsidRPr="00615D4B" w14:paraId="5AFBC2B6" w14:textId="77777777" w:rsidTr="005F76AD">
        <w:trPr>
          <w:trHeight w:val="291"/>
          <w:jc w:val="center"/>
        </w:trPr>
        <w:tc>
          <w:tcPr>
            <w:tcW w:w="219" w:type="pct"/>
          </w:tcPr>
          <w:p w14:paraId="187FC934" w14:textId="77777777" w:rsidR="00E24265" w:rsidRPr="005E579A" w:rsidRDefault="00E24265" w:rsidP="005F76AD">
            <w:pPr>
              <w:pStyle w:val="af9"/>
              <w:numPr>
                <w:ilvl w:val="0"/>
                <w:numId w:val="52"/>
              </w:numPr>
              <w:ind w:leftChars="0"/>
              <w:rPr>
                <w:rFonts w:ascii="標楷體" w:eastAsia="標楷體" w:hAnsi="標楷體"/>
              </w:rPr>
            </w:pPr>
          </w:p>
        </w:tc>
        <w:tc>
          <w:tcPr>
            <w:tcW w:w="756" w:type="pct"/>
          </w:tcPr>
          <w:p w14:paraId="795683AA"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070609CF" w14:textId="77777777" w:rsidR="00E24265" w:rsidRPr="00615D4B" w:rsidRDefault="00E24265" w:rsidP="005F76AD">
            <w:pPr>
              <w:rPr>
                <w:rFonts w:ascii="標楷體" w:eastAsia="標楷體" w:hAnsi="標楷體"/>
              </w:rPr>
            </w:pPr>
          </w:p>
        </w:tc>
        <w:tc>
          <w:tcPr>
            <w:tcW w:w="624" w:type="pct"/>
          </w:tcPr>
          <w:p w14:paraId="0DB2FB6E" w14:textId="77777777" w:rsidR="00E24265" w:rsidRPr="00615D4B" w:rsidRDefault="00E24265" w:rsidP="005F76AD">
            <w:pPr>
              <w:rPr>
                <w:rFonts w:ascii="標楷體" w:eastAsia="標楷體" w:hAnsi="標楷體"/>
              </w:rPr>
            </w:pPr>
          </w:p>
        </w:tc>
        <w:tc>
          <w:tcPr>
            <w:tcW w:w="537" w:type="pct"/>
          </w:tcPr>
          <w:p w14:paraId="26646B67" w14:textId="77777777" w:rsidR="00E24265" w:rsidRPr="00615D4B" w:rsidRDefault="00E24265" w:rsidP="005F76AD">
            <w:pPr>
              <w:rPr>
                <w:rFonts w:ascii="標楷體" w:eastAsia="標楷體" w:hAnsi="標楷體"/>
              </w:rPr>
            </w:pPr>
          </w:p>
        </w:tc>
        <w:tc>
          <w:tcPr>
            <w:tcW w:w="299" w:type="pct"/>
          </w:tcPr>
          <w:p w14:paraId="757909FC" w14:textId="77777777" w:rsidR="00E24265" w:rsidRPr="00615D4B" w:rsidRDefault="00E24265" w:rsidP="005F76AD">
            <w:pPr>
              <w:rPr>
                <w:rFonts w:ascii="標楷體" w:eastAsia="標楷體" w:hAnsi="標楷體"/>
              </w:rPr>
            </w:pPr>
          </w:p>
        </w:tc>
        <w:tc>
          <w:tcPr>
            <w:tcW w:w="299" w:type="pct"/>
          </w:tcPr>
          <w:p w14:paraId="3F80F1E5" w14:textId="77777777" w:rsidR="00E24265" w:rsidRPr="00615D4B" w:rsidRDefault="00E24265" w:rsidP="005F76AD">
            <w:pPr>
              <w:rPr>
                <w:rFonts w:ascii="標楷體" w:eastAsia="標楷體" w:hAnsi="標楷體"/>
              </w:rPr>
            </w:pPr>
          </w:p>
        </w:tc>
        <w:tc>
          <w:tcPr>
            <w:tcW w:w="1643" w:type="pct"/>
          </w:tcPr>
          <w:p w14:paraId="50CCC704" w14:textId="77777777" w:rsidR="00E24265" w:rsidRPr="00615D4B" w:rsidRDefault="00E24265" w:rsidP="005F76AD">
            <w:pPr>
              <w:rPr>
                <w:rFonts w:ascii="標楷體" w:eastAsia="標楷體" w:hAnsi="標楷體"/>
              </w:rPr>
            </w:pPr>
          </w:p>
        </w:tc>
      </w:tr>
    </w:tbl>
    <w:p w14:paraId="0769AD4B" w14:textId="77777777" w:rsidR="00E24265" w:rsidRDefault="00E24265" w:rsidP="00F62379">
      <w:pPr>
        <w:pStyle w:val="42"/>
        <w:spacing w:after="72"/>
        <w:ind w:leftChars="0" w:left="0"/>
        <w:rPr>
          <w:rFonts w:hAnsi="標楷體"/>
        </w:rPr>
      </w:pPr>
    </w:p>
    <w:p w14:paraId="7C29BC4E" w14:textId="77777777" w:rsidR="00E24265" w:rsidRDefault="00E24265">
      <w:pPr>
        <w:widowControl/>
        <w:rPr>
          <w:rFonts w:ascii="Arial" w:eastAsia="標楷體" w:hAnsi="標楷體" w:cs="標楷體"/>
          <w:kern w:val="0"/>
          <w:szCs w:val="28"/>
        </w:rPr>
      </w:pPr>
      <w:r>
        <w:rPr>
          <w:rFonts w:hAnsi="標楷體"/>
        </w:rPr>
        <w:br w:type="page"/>
      </w:r>
    </w:p>
    <w:p w14:paraId="682A0707"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8324</w:t>
      </w:r>
      <w:r w:rsidRPr="00C74B9E">
        <w:rPr>
          <w:rFonts w:ascii="標楷體" w:hAnsi="標楷體" w:hint="eastAsia"/>
        </w:rPr>
        <w:t>更生款項統一收付分配表資料</w:t>
      </w:r>
    </w:p>
    <w:p w14:paraId="2F5C79C6"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8B91939"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9B87FC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0B4094" w14:textId="77777777" w:rsidR="00E24265" w:rsidRPr="00615D4B" w:rsidRDefault="00E24265" w:rsidP="005F76AD">
            <w:pPr>
              <w:rPr>
                <w:rFonts w:ascii="標楷體" w:eastAsia="標楷體" w:hAnsi="標楷體"/>
              </w:rPr>
            </w:pPr>
            <w:r w:rsidRPr="00C74B9E">
              <w:rPr>
                <w:rFonts w:ascii="標楷體" w:eastAsia="標楷體" w:hAnsi="標楷體" w:hint="eastAsia"/>
              </w:rPr>
              <w:t>更生款項統一收付分配表資料</w:t>
            </w:r>
          </w:p>
        </w:tc>
      </w:tr>
      <w:tr w:rsidR="00E24265" w:rsidRPr="00615D4B" w14:paraId="40FAAC10"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70098708"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88E2A54" w14:textId="77777777" w:rsidR="00E24265" w:rsidRPr="00615D4B" w:rsidRDefault="00E24265" w:rsidP="005F76AD">
            <w:pPr>
              <w:rPr>
                <w:rFonts w:ascii="標楷體" w:eastAsia="標楷體" w:hAnsi="標楷體"/>
              </w:rPr>
            </w:pPr>
          </w:p>
        </w:tc>
      </w:tr>
      <w:tr w:rsidR="00E24265" w:rsidRPr="00615D4B" w14:paraId="26607E6C"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6BA7A997"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220683" w14:textId="77777777" w:rsidR="00E24265" w:rsidRPr="00615D4B" w:rsidRDefault="00E24265" w:rsidP="005F76AD">
            <w:pPr>
              <w:rPr>
                <w:rFonts w:ascii="標楷體" w:eastAsia="標楷體" w:hAnsi="標楷體"/>
              </w:rPr>
            </w:pPr>
          </w:p>
        </w:tc>
      </w:tr>
      <w:tr w:rsidR="00E24265" w:rsidRPr="00615D4B" w14:paraId="02FCA65D"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EDEBCDD"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2005D01" w14:textId="77777777" w:rsidR="00E24265" w:rsidRPr="00615D4B" w:rsidRDefault="00E24265" w:rsidP="005F76AD">
            <w:pPr>
              <w:rPr>
                <w:rFonts w:ascii="標楷體" w:eastAsia="標楷體" w:hAnsi="標楷體"/>
              </w:rPr>
            </w:pPr>
          </w:p>
        </w:tc>
      </w:tr>
      <w:tr w:rsidR="00E24265" w:rsidRPr="00615D4B" w14:paraId="2A8C3256"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186FDB3"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BF938C" w14:textId="77777777" w:rsidR="00E24265" w:rsidRPr="00615D4B" w:rsidRDefault="00E24265" w:rsidP="005F76AD">
            <w:pPr>
              <w:rPr>
                <w:rFonts w:ascii="標楷體" w:eastAsia="標楷體" w:hAnsi="標楷體"/>
              </w:rPr>
            </w:pPr>
          </w:p>
        </w:tc>
      </w:tr>
      <w:tr w:rsidR="00E24265" w:rsidRPr="00615D4B" w14:paraId="35D414C0"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F73C3DD"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72DDF15" w14:textId="77777777" w:rsidR="00E24265" w:rsidRPr="00615D4B" w:rsidRDefault="00E24265" w:rsidP="005F76AD">
            <w:pPr>
              <w:rPr>
                <w:rFonts w:ascii="標楷體" w:eastAsia="標楷體" w:hAnsi="標楷體"/>
              </w:rPr>
            </w:pPr>
          </w:p>
        </w:tc>
      </w:tr>
      <w:tr w:rsidR="00E24265" w:rsidRPr="00615D4B" w14:paraId="4129E34F"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42CE7C9"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9C4E248" w14:textId="77777777" w:rsidR="00E24265" w:rsidRPr="00615D4B" w:rsidRDefault="00E24265" w:rsidP="005F76AD">
            <w:pPr>
              <w:rPr>
                <w:rFonts w:ascii="標楷體" w:eastAsia="標楷體" w:hAnsi="標楷體"/>
              </w:rPr>
            </w:pPr>
          </w:p>
        </w:tc>
      </w:tr>
      <w:tr w:rsidR="00E24265" w:rsidRPr="00615D4B" w14:paraId="300E2EA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F0230E7"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21AFAA4" w14:textId="77777777" w:rsidR="00E24265" w:rsidRPr="00615D4B" w:rsidRDefault="00E24265" w:rsidP="005F76AD">
            <w:pPr>
              <w:rPr>
                <w:rFonts w:ascii="標楷體" w:eastAsia="標楷體" w:hAnsi="標楷體"/>
              </w:rPr>
            </w:pPr>
          </w:p>
        </w:tc>
      </w:tr>
    </w:tbl>
    <w:p w14:paraId="2B1FDA83" w14:textId="77777777" w:rsidR="00E24265" w:rsidRDefault="00E24265" w:rsidP="00E24265"/>
    <w:p w14:paraId="000EAF62" w14:textId="77777777" w:rsidR="00E24265" w:rsidRPr="00615D4B" w:rsidRDefault="00E24265">
      <w:pPr>
        <w:pStyle w:val="a"/>
      </w:pPr>
      <w:r w:rsidRPr="00615D4B">
        <w:t>UI</w:t>
      </w:r>
      <w:r w:rsidRPr="00615D4B">
        <w:t>畫面</w:t>
      </w:r>
    </w:p>
    <w:p w14:paraId="4E6AE345" w14:textId="77777777" w:rsidR="00E24265" w:rsidRDefault="00E24265" w:rsidP="00E24265">
      <w:pPr>
        <w:pStyle w:val="42"/>
        <w:spacing w:after="72"/>
        <w:ind w:left="1133"/>
        <w:rPr>
          <w:rFonts w:hAnsi="標楷體"/>
        </w:rPr>
      </w:pPr>
      <w:r w:rsidRPr="00743962">
        <w:rPr>
          <w:rFonts w:hAnsi="標楷體" w:hint="eastAsia"/>
        </w:rPr>
        <w:t>輸入畫面：</w:t>
      </w:r>
    </w:p>
    <w:p w14:paraId="759DAF66" w14:textId="77777777" w:rsidR="00E24265" w:rsidRPr="00024654" w:rsidRDefault="00E24265" w:rsidP="00E24265">
      <w:pPr>
        <w:pStyle w:val="42"/>
        <w:spacing w:after="72"/>
        <w:ind w:leftChars="0" w:left="0"/>
        <w:rPr>
          <w:rFonts w:hAnsi="標楷體"/>
        </w:rPr>
      </w:pPr>
      <w:r w:rsidRPr="00131CFF">
        <w:rPr>
          <w:rFonts w:hAnsi="標楷體"/>
          <w:noProof/>
        </w:rPr>
        <w:drawing>
          <wp:inline distT="0" distB="0" distL="0" distR="0" wp14:anchorId="0303CEA5" wp14:editId="441B5447">
            <wp:extent cx="6695268" cy="22402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695268" cy="2240280"/>
                    </a:xfrm>
                    <a:prstGeom prst="rect">
                      <a:avLst/>
                    </a:prstGeom>
                  </pic:spPr>
                </pic:pic>
              </a:graphicData>
            </a:graphic>
          </wp:inline>
        </w:drawing>
      </w:r>
    </w:p>
    <w:p w14:paraId="3D5EC1A8" w14:textId="77777777" w:rsidR="00E24265" w:rsidRDefault="00E24265" w:rsidP="00E24265">
      <w:pPr>
        <w:pStyle w:val="1text"/>
        <w:rPr>
          <w:rFonts w:ascii="Times New Roman" w:hAnsi="Times New Roman"/>
        </w:rPr>
      </w:pPr>
    </w:p>
    <w:p w14:paraId="77382F8E"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C285444" w14:textId="77777777" w:rsidTr="005F76AD">
        <w:trPr>
          <w:trHeight w:val="388"/>
          <w:jc w:val="center"/>
        </w:trPr>
        <w:tc>
          <w:tcPr>
            <w:tcW w:w="219" w:type="pct"/>
            <w:vMerge w:val="restart"/>
          </w:tcPr>
          <w:p w14:paraId="41855F82"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34ADE10F"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D9FC65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588621A"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E31C179" w14:textId="77777777" w:rsidTr="005F76AD">
        <w:trPr>
          <w:trHeight w:val="244"/>
          <w:jc w:val="center"/>
        </w:trPr>
        <w:tc>
          <w:tcPr>
            <w:tcW w:w="219" w:type="pct"/>
            <w:vMerge/>
          </w:tcPr>
          <w:p w14:paraId="52357FDB" w14:textId="77777777" w:rsidR="00E24265" w:rsidRPr="00615D4B" w:rsidRDefault="00E24265" w:rsidP="005F76AD">
            <w:pPr>
              <w:rPr>
                <w:rFonts w:ascii="標楷體" w:eastAsia="標楷體" w:hAnsi="標楷體"/>
              </w:rPr>
            </w:pPr>
          </w:p>
        </w:tc>
        <w:tc>
          <w:tcPr>
            <w:tcW w:w="756" w:type="pct"/>
            <w:vMerge/>
          </w:tcPr>
          <w:p w14:paraId="6976D583" w14:textId="77777777" w:rsidR="00E24265" w:rsidRPr="00615D4B" w:rsidRDefault="00E24265" w:rsidP="005F76AD">
            <w:pPr>
              <w:rPr>
                <w:rFonts w:ascii="標楷體" w:eastAsia="標楷體" w:hAnsi="標楷體"/>
              </w:rPr>
            </w:pPr>
          </w:p>
        </w:tc>
        <w:tc>
          <w:tcPr>
            <w:tcW w:w="624" w:type="pct"/>
          </w:tcPr>
          <w:p w14:paraId="0EEA0472"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42B9349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5622B6DB"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0CCDC607"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4D32C58C"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2FD15EE2" w14:textId="77777777" w:rsidR="00E24265" w:rsidRPr="00615D4B" w:rsidRDefault="00E24265" w:rsidP="005F76AD">
            <w:pPr>
              <w:rPr>
                <w:rFonts w:ascii="標楷體" w:eastAsia="標楷體" w:hAnsi="標楷體"/>
              </w:rPr>
            </w:pPr>
          </w:p>
        </w:tc>
      </w:tr>
      <w:tr w:rsidR="00E24265" w:rsidRPr="00615D4B" w14:paraId="62A2F759" w14:textId="77777777" w:rsidTr="005F76AD">
        <w:trPr>
          <w:trHeight w:val="291"/>
          <w:jc w:val="center"/>
        </w:trPr>
        <w:tc>
          <w:tcPr>
            <w:tcW w:w="219" w:type="pct"/>
          </w:tcPr>
          <w:p w14:paraId="25D7E95E"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67208DA4"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66E6CC41" w14:textId="77777777" w:rsidR="00E24265" w:rsidRPr="00615D4B" w:rsidRDefault="00E24265" w:rsidP="005F76AD">
            <w:pPr>
              <w:rPr>
                <w:rFonts w:ascii="標楷體" w:eastAsia="標楷體" w:hAnsi="標楷體"/>
              </w:rPr>
            </w:pPr>
          </w:p>
        </w:tc>
        <w:tc>
          <w:tcPr>
            <w:tcW w:w="624" w:type="pct"/>
          </w:tcPr>
          <w:p w14:paraId="3F36C73C" w14:textId="77777777" w:rsidR="00E24265" w:rsidRPr="00615D4B" w:rsidRDefault="00E24265" w:rsidP="005F76AD">
            <w:pPr>
              <w:rPr>
                <w:rFonts w:ascii="標楷體" w:eastAsia="標楷體" w:hAnsi="標楷體"/>
              </w:rPr>
            </w:pPr>
          </w:p>
        </w:tc>
        <w:tc>
          <w:tcPr>
            <w:tcW w:w="537" w:type="pct"/>
          </w:tcPr>
          <w:p w14:paraId="338618A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A6D4A16" w14:textId="77777777" w:rsidR="00E24265" w:rsidRPr="00615D4B" w:rsidRDefault="00E24265" w:rsidP="005F76AD">
            <w:pPr>
              <w:rPr>
                <w:rFonts w:ascii="標楷體" w:eastAsia="標楷體" w:hAnsi="標楷體"/>
              </w:rPr>
            </w:pPr>
          </w:p>
        </w:tc>
        <w:tc>
          <w:tcPr>
            <w:tcW w:w="299" w:type="pct"/>
          </w:tcPr>
          <w:p w14:paraId="0DC01266" w14:textId="77777777" w:rsidR="00E24265" w:rsidRPr="00615D4B" w:rsidRDefault="00E24265" w:rsidP="005F76AD">
            <w:pPr>
              <w:rPr>
                <w:rFonts w:ascii="標楷體" w:eastAsia="標楷體" w:hAnsi="標楷體"/>
              </w:rPr>
            </w:pPr>
          </w:p>
        </w:tc>
        <w:tc>
          <w:tcPr>
            <w:tcW w:w="1643" w:type="pct"/>
          </w:tcPr>
          <w:p w14:paraId="1C8E95D1" w14:textId="77777777" w:rsidR="00E24265" w:rsidRDefault="00E24265" w:rsidP="005F76AD">
            <w:pPr>
              <w:rPr>
                <w:rFonts w:ascii="標楷體" w:eastAsia="標楷體" w:hAnsi="標楷體"/>
              </w:rPr>
            </w:pPr>
            <w:r w:rsidRPr="001C6A5F">
              <w:rPr>
                <w:rFonts w:ascii="標楷體" w:eastAsia="標楷體" w:hAnsi="標楷體" w:hint="eastAsia"/>
              </w:rPr>
              <w:t>1:新增</w:t>
            </w:r>
          </w:p>
          <w:p w14:paraId="251646B3" w14:textId="77777777" w:rsidR="00E24265" w:rsidRPr="00615D4B" w:rsidRDefault="00E24265" w:rsidP="005F76AD">
            <w:pPr>
              <w:rPr>
                <w:rFonts w:ascii="標楷體" w:eastAsia="標楷體" w:hAnsi="標楷體"/>
              </w:rPr>
            </w:pPr>
            <w:r w:rsidRPr="001C6A5F">
              <w:rPr>
                <w:rFonts w:ascii="標楷體" w:eastAsia="標楷體" w:hAnsi="標楷體" w:hint="eastAsia"/>
              </w:rPr>
              <w:t>2:異動</w:t>
            </w:r>
          </w:p>
        </w:tc>
      </w:tr>
      <w:tr w:rsidR="00E24265" w:rsidRPr="00615D4B" w14:paraId="06C7A9BC" w14:textId="77777777" w:rsidTr="005F76AD">
        <w:trPr>
          <w:trHeight w:val="291"/>
          <w:jc w:val="center"/>
        </w:trPr>
        <w:tc>
          <w:tcPr>
            <w:tcW w:w="219" w:type="pct"/>
          </w:tcPr>
          <w:p w14:paraId="20F8059F"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65FC7B01"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2207B1D4" w14:textId="77777777" w:rsidR="00E24265" w:rsidRPr="00615D4B" w:rsidRDefault="00E24265" w:rsidP="005F76AD">
            <w:pPr>
              <w:rPr>
                <w:rFonts w:ascii="標楷體" w:eastAsia="標楷體" w:hAnsi="標楷體"/>
              </w:rPr>
            </w:pPr>
          </w:p>
        </w:tc>
        <w:tc>
          <w:tcPr>
            <w:tcW w:w="624" w:type="pct"/>
          </w:tcPr>
          <w:p w14:paraId="1C3DCB0A" w14:textId="77777777" w:rsidR="00E24265" w:rsidRPr="00615D4B" w:rsidRDefault="00E24265" w:rsidP="005F76AD">
            <w:pPr>
              <w:rPr>
                <w:rFonts w:ascii="標楷體" w:eastAsia="標楷體" w:hAnsi="標楷體"/>
              </w:rPr>
            </w:pPr>
          </w:p>
        </w:tc>
        <w:tc>
          <w:tcPr>
            <w:tcW w:w="537" w:type="pct"/>
          </w:tcPr>
          <w:p w14:paraId="09A2FAE1" w14:textId="77777777" w:rsidR="00E24265" w:rsidRPr="00615D4B" w:rsidRDefault="00E24265" w:rsidP="005F76AD">
            <w:pPr>
              <w:rPr>
                <w:rFonts w:ascii="標楷體" w:eastAsia="標楷體" w:hAnsi="標楷體"/>
              </w:rPr>
            </w:pPr>
          </w:p>
        </w:tc>
        <w:tc>
          <w:tcPr>
            <w:tcW w:w="299" w:type="pct"/>
          </w:tcPr>
          <w:p w14:paraId="4C7F3EB6" w14:textId="77777777" w:rsidR="00E24265" w:rsidRPr="00615D4B" w:rsidRDefault="00E24265" w:rsidP="005F76AD">
            <w:pPr>
              <w:rPr>
                <w:rFonts w:ascii="標楷體" w:eastAsia="標楷體" w:hAnsi="標楷體"/>
              </w:rPr>
            </w:pPr>
          </w:p>
        </w:tc>
        <w:tc>
          <w:tcPr>
            <w:tcW w:w="299" w:type="pct"/>
          </w:tcPr>
          <w:p w14:paraId="4895B611" w14:textId="77777777" w:rsidR="00E24265" w:rsidRPr="00615D4B" w:rsidRDefault="00E24265" w:rsidP="005F76AD">
            <w:pPr>
              <w:rPr>
                <w:rFonts w:ascii="標楷體" w:eastAsia="標楷體" w:hAnsi="標楷體"/>
              </w:rPr>
            </w:pPr>
          </w:p>
        </w:tc>
        <w:tc>
          <w:tcPr>
            <w:tcW w:w="1643" w:type="pct"/>
          </w:tcPr>
          <w:p w14:paraId="32767DDF" w14:textId="77777777" w:rsidR="00E24265" w:rsidRPr="00615D4B" w:rsidRDefault="00E24265" w:rsidP="005F76AD">
            <w:pPr>
              <w:rPr>
                <w:rFonts w:ascii="標楷體" w:eastAsia="標楷體" w:hAnsi="標楷體"/>
              </w:rPr>
            </w:pPr>
          </w:p>
        </w:tc>
      </w:tr>
      <w:tr w:rsidR="00E24265" w:rsidRPr="00615D4B" w14:paraId="3E7CB9F9" w14:textId="77777777" w:rsidTr="005F76AD">
        <w:trPr>
          <w:trHeight w:val="291"/>
          <w:jc w:val="center"/>
        </w:trPr>
        <w:tc>
          <w:tcPr>
            <w:tcW w:w="219" w:type="pct"/>
          </w:tcPr>
          <w:p w14:paraId="34C73CFB"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5A7B3F0D"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452EB5B5" w14:textId="77777777" w:rsidR="00E24265" w:rsidRPr="00615D4B" w:rsidRDefault="00E24265" w:rsidP="005F76AD">
            <w:pPr>
              <w:rPr>
                <w:rFonts w:ascii="標楷體" w:eastAsia="標楷體" w:hAnsi="標楷體"/>
              </w:rPr>
            </w:pPr>
          </w:p>
        </w:tc>
        <w:tc>
          <w:tcPr>
            <w:tcW w:w="624" w:type="pct"/>
          </w:tcPr>
          <w:p w14:paraId="2BFDAE62" w14:textId="77777777" w:rsidR="00E24265" w:rsidRPr="00615D4B" w:rsidRDefault="00E24265" w:rsidP="005F76AD">
            <w:pPr>
              <w:rPr>
                <w:rFonts w:ascii="標楷體" w:eastAsia="標楷體" w:hAnsi="標楷體"/>
              </w:rPr>
            </w:pPr>
          </w:p>
        </w:tc>
        <w:tc>
          <w:tcPr>
            <w:tcW w:w="537" w:type="pct"/>
          </w:tcPr>
          <w:p w14:paraId="3E179FF9" w14:textId="77777777" w:rsidR="00E24265" w:rsidRPr="00615D4B" w:rsidRDefault="00E24265" w:rsidP="005F76AD">
            <w:pPr>
              <w:rPr>
                <w:rFonts w:ascii="標楷體" w:eastAsia="標楷體" w:hAnsi="標楷體"/>
              </w:rPr>
            </w:pPr>
          </w:p>
        </w:tc>
        <w:tc>
          <w:tcPr>
            <w:tcW w:w="299" w:type="pct"/>
          </w:tcPr>
          <w:p w14:paraId="2B60DA0B" w14:textId="77777777" w:rsidR="00E24265" w:rsidRPr="00615D4B" w:rsidRDefault="00E24265" w:rsidP="005F76AD">
            <w:pPr>
              <w:rPr>
                <w:rFonts w:ascii="標楷體" w:eastAsia="標楷體" w:hAnsi="標楷體"/>
              </w:rPr>
            </w:pPr>
          </w:p>
        </w:tc>
        <w:tc>
          <w:tcPr>
            <w:tcW w:w="299" w:type="pct"/>
          </w:tcPr>
          <w:p w14:paraId="3D998F85" w14:textId="77777777" w:rsidR="00E24265" w:rsidRPr="00615D4B" w:rsidRDefault="00E24265" w:rsidP="005F76AD">
            <w:pPr>
              <w:rPr>
                <w:rFonts w:ascii="標楷體" w:eastAsia="標楷體" w:hAnsi="標楷體"/>
              </w:rPr>
            </w:pPr>
          </w:p>
        </w:tc>
        <w:tc>
          <w:tcPr>
            <w:tcW w:w="1643" w:type="pct"/>
          </w:tcPr>
          <w:p w14:paraId="4723ABA5" w14:textId="77777777" w:rsidR="00E24265" w:rsidRPr="00615D4B" w:rsidRDefault="00E24265" w:rsidP="005F76AD">
            <w:pPr>
              <w:rPr>
                <w:rFonts w:ascii="標楷體" w:eastAsia="標楷體" w:hAnsi="標楷體"/>
              </w:rPr>
            </w:pPr>
          </w:p>
        </w:tc>
      </w:tr>
      <w:tr w:rsidR="00E24265" w:rsidRPr="00615D4B" w14:paraId="00CDF0E2" w14:textId="77777777" w:rsidTr="005F76AD">
        <w:trPr>
          <w:trHeight w:val="291"/>
          <w:jc w:val="center"/>
        </w:trPr>
        <w:tc>
          <w:tcPr>
            <w:tcW w:w="219" w:type="pct"/>
          </w:tcPr>
          <w:p w14:paraId="51F767E9"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1B5A4969"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71BF0CF8" w14:textId="77777777" w:rsidR="00E24265" w:rsidRPr="00615D4B" w:rsidRDefault="00E24265" w:rsidP="005F76AD">
            <w:pPr>
              <w:rPr>
                <w:rFonts w:ascii="標楷體" w:eastAsia="標楷體" w:hAnsi="標楷體"/>
              </w:rPr>
            </w:pPr>
          </w:p>
        </w:tc>
        <w:tc>
          <w:tcPr>
            <w:tcW w:w="624" w:type="pct"/>
          </w:tcPr>
          <w:p w14:paraId="49617F67" w14:textId="77777777" w:rsidR="00E24265" w:rsidRPr="00615D4B" w:rsidRDefault="00E24265" w:rsidP="005F76AD">
            <w:pPr>
              <w:rPr>
                <w:rFonts w:ascii="標楷體" w:eastAsia="標楷體" w:hAnsi="標楷體"/>
              </w:rPr>
            </w:pPr>
          </w:p>
        </w:tc>
        <w:tc>
          <w:tcPr>
            <w:tcW w:w="537" w:type="pct"/>
          </w:tcPr>
          <w:p w14:paraId="3C616F41" w14:textId="77777777" w:rsidR="00E24265" w:rsidRPr="00615D4B" w:rsidRDefault="00E24265" w:rsidP="005F76AD">
            <w:pPr>
              <w:rPr>
                <w:rFonts w:ascii="標楷體" w:eastAsia="標楷體" w:hAnsi="標楷體"/>
              </w:rPr>
            </w:pPr>
          </w:p>
        </w:tc>
        <w:tc>
          <w:tcPr>
            <w:tcW w:w="299" w:type="pct"/>
          </w:tcPr>
          <w:p w14:paraId="00F5EC7B" w14:textId="77777777" w:rsidR="00E24265" w:rsidRPr="00615D4B" w:rsidRDefault="00E24265" w:rsidP="005F76AD">
            <w:pPr>
              <w:rPr>
                <w:rFonts w:ascii="標楷體" w:eastAsia="標楷體" w:hAnsi="標楷體"/>
              </w:rPr>
            </w:pPr>
          </w:p>
        </w:tc>
        <w:tc>
          <w:tcPr>
            <w:tcW w:w="299" w:type="pct"/>
          </w:tcPr>
          <w:p w14:paraId="757DD251" w14:textId="77777777" w:rsidR="00E24265" w:rsidRPr="00615D4B" w:rsidRDefault="00E24265" w:rsidP="005F76AD">
            <w:pPr>
              <w:rPr>
                <w:rFonts w:ascii="標楷體" w:eastAsia="標楷體" w:hAnsi="標楷體"/>
              </w:rPr>
            </w:pPr>
          </w:p>
        </w:tc>
        <w:tc>
          <w:tcPr>
            <w:tcW w:w="1643" w:type="pct"/>
          </w:tcPr>
          <w:p w14:paraId="76FA70FF" w14:textId="77777777" w:rsidR="00E24265" w:rsidRPr="00615D4B" w:rsidRDefault="00E24265" w:rsidP="005F76AD">
            <w:pPr>
              <w:rPr>
                <w:rFonts w:ascii="標楷體" w:eastAsia="標楷體" w:hAnsi="標楷體"/>
              </w:rPr>
            </w:pPr>
          </w:p>
        </w:tc>
      </w:tr>
      <w:tr w:rsidR="00E24265" w:rsidRPr="00615D4B" w14:paraId="271D18D1" w14:textId="77777777" w:rsidTr="005F76AD">
        <w:trPr>
          <w:trHeight w:val="291"/>
          <w:jc w:val="center"/>
        </w:trPr>
        <w:tc>
          <w:tcPr>
            <w:tcW w:w="219" w:type="pct"/>
          </w:tcPr>
          <w:p w14:paraId="779EC685"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2132D3E8" w14:textId="77777777" w:rsidR="00E24265" w:rsidRPr="00615D4B" w:rsidRDefault="00E24265" w:rsidP="005F76AD">
            <w:pPr>
              <w:rPr>
                <w:rFonts w:ascii="標楷體" w:eastAsia="標楷體" w:hAnsi="標楷體"/>
              </w:rPr>
            </w:pPr>
            <w:r w:rsidRPr="00B93CCA">
              <w:rPr>
                <w:rFonts w:ascii="標楷體" w:eastAsia="標楷體" w:hAnsi="標楷體" w:hint="eastAsia"/>
              </w:rPr>
              <w:t>生效日期（寄發作業審核通知書日期）</w:t>
            </w:r>
          </w:p>
        </w:tc>
        <w:tc>
          <w:tcPr>
            <w:tcW w:w="624" w:type="pct"/>
          </w:tcPr>
          <w:p w14:paraId="35F82667" w14:textId="77777777" w:rsidR="00E24265" w:rsidRPr="00615D4B" w:rsidRDefault="00E24265" w:rsidP="005F76AD">
            <w:pPr>
              <w:rPr>
                <w:rFonts w:ascii="標楷體" w:eastAsia="標楷體" w:hAnsi="標楷體"/>
              </w:rPr>
            </w:pPr>
          </w:p>
        </w:tc>
        <w:tc>
          <w:tcPr>
            <w:tcW w:w="624" w:type="pct"/>
          </w:tcPr>
          <w:p w14:paraId="0BE5FCF6" w14:textId="77777777" w:rsidR="00E24265" w:rsidRPr="00615D4B" w:rsidRDefault="00E24265" w:rsidP="005F76AD">
            <w:pPr>
              <w:rPr>
                <w:rFonts w:ascii="標楷體" w:eastAsia="標楷體" w:hAnsi="標楷體"/>
              </w:rPr>
            </w:pPr>
          </w:p>
        </w:tc>
        <w:tc>
          <w:tcPr>
            <w:tcW w:w="537" w:type="pct"/>
          </w:tcPr>
          <w:p w14:paraId="11261E0C" w14:textId="77777777" w:rsidR="00E24265" w:rsidRPr="00615D4B" w:rsidRDefault="00E24265" w:rsidP="005F76AD">
            <w:pPr>
              <w:rPr>
                <w:rFonts w:ascii="標楷體" w:eastAsia="標楷體" w:hAnsi="標楷體"/>
              </w:rPr>
            </w:pPr>
          </w:p>
        </w:tc>
        <w:tc>
          <w:tcPr>
            <w:tcW w:w="299" w:type="pct"/>
          </w:tcPr>
          <w:p w14:paraId="7E5B5A11" w14:textId="77777777" w:rsidR="00E24265" w:rsidRPr="00615D4B" w:rsidRDefault="00E24265" w:rsidP="005F76AD">
            <w:pPr>
              <w:rPr>
                <w:rFonts w:ascii="標楷體" w:eastAsia="標楷體" w:hAnsi="標楷體"/>
              </w:rPr>
            </w:pPr>
          </w:p>
        </w:tc>
        <w:tc>
          <w:tcPr>
            <w:tcW w:w="299" w:type="pct"/>
          </w:tcPr>
          <w:p w14:paraId="119B48B9" w14:textId="77777777" w:rsidR="00E24265" w:rsidRPr="00615D4B" w:rsidRDefault="00E24265" w:rsidP="005F76AD">
            <w:pPr>
              <w:rPr>
                <w:rFonts w:ascii="標楷體" w:eastAsia="標楷體" w:hAnsi="標楷體"/>
              </w:rPr>
            </w:pPr>
          </w:p>
        </w:tc>
        <w:tc>
          <w:tcPr>
            <w:tcW w:w="1643" w:type="pct"/>
          </w:tcPr>
          <w:p w14:paraId="0D418F24" w14:textId="77777777" w:rsidR="00E24265" w:rsidRPr="00615D4B" w:rsidRDefault="00E24265" w:rsidP="005F76AD">
            <w:pPr>
              <w:rPr>
                <w:rFonts w:ascii="標楷體" w:eastAsia="標楷體" w:hAnsi="標楷體"/>
              </w:rPr>
            </w:pPr>
          </w:p>
        </w:tc>
      </w:tr>
      <w:tr w:rsidR="00E24265" w:rsidRPr="00615D4B" w14:paraId="18BBA92A" w14:textId="77777777" w:rsidTr="005F76AD">
        <w:trPr>
          <w:trHeight w:val="291"/>
          <w:jc w:val="center"/>
        </w:trPr>
        <w:tc>
          <w:tcPr>
            <w:tcW w:w="219" w:type="pct"/>
          </w:tcPr>
          <w:p w14:paraId="224DE15F"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20CBAC04" w14:textId="77777777" w:rsidR="00E24265" w:rsidRPr="00615D4B" w:rsidRDefault="00E24265" w:rsidP="005F76AD">
            <w:pPr>
              <w:rPr>
                <w:rFonts w:ascii="標楷體" w:eastAsia="標楷體" w:hAnsi="標楷體"/>
              </w:rPr>
            </w:pPr>
            <w:r w:rsidRPr="00B93CCA">
              <w:rPr>
                <w:rFonts w:ascii="標楷體" w:eastAsia="標楷體" w:hAnsi="標楷體" w:hint="eastAsia"/>
              </w:rPr>
              <w:t>本分配表首繳日</w:t>
            </w:r>
          </w:p>
        </w:tc>
        <w:tc>
          <w:tcPr>
            <w:tcW w:w="624" w:type="pct"/>
          </w:tcPr>
          <w:p w14:paraId="4092D943" w14:textId="77777777" w:rsidR="00E24265" w:rsidRPr="00615D4B" w:rsidRDefault="00E24265" w:rsidP="005F76AD">
            <w:pPr>
              <w:rPr>
                <w:rFonts w:ascii="標楷體" w:eastAsia="標楷體" w:hAnsi="標楷體"/>
              </w:rPr>
            </w:pPr>
          </w:p>
        </w:tc>
        <w:tc>
          <w:tcPr>
            <w:tcW w:w="624" w:type="pct"/>
          </w:tcPr>
          <w:p w14:paraId="5CA5C7F0" w14:textId="77777777" w:rsidR="00E24265" w:rsidRPr="00615D4B" w:rsidRDefault="00E24265" w:rsidP="005F76AD">
            <w:pPr>
              <w:rPr>
                <w:rFonts w:ascii="標楷體" w:eastAsia="標楷體" w:hAnsi="標楷體"/>
              </w:rPr>
            </w:pPr>
          </w:p>
        </w:tc>
        <w:tc>
          <w:tcPr>
            <w:tcW w:w="537" w:type="pct"/>
          </w:tcPr>
          <w:p w14:paraId="5EF431E7" w14:textId="77777777" w:rsidR="00E24265" w:rsidRPr="00615D4B" w:rsidRDefault="00E24265" w:rsidP="005F76AD">
            <w:pPr>
              <w:rPr>
                <w:rFonts w:ascii="標楷體" w:eastAsia="標楷體" w:hAnsi="標楷體"/>
              </w:rPr>
            </w:pPr>
          </w:p>
        </w:tc>
        <w:tc>
          <w:tcPr>
            <w:tcW w:w="299" w:type="pct"/>
          </w:tcPr>
          <w:p w14:paraId="592B6473" w14:textId="77777777" w:rsidR="00E24265" w:rsidRPr="00615D4B" w:rsidRDefault="00E24265" w:rsidP="005F76AD">
            <w:pPr>
              <w:rPr>
                <w:rFonts w:ascii="標楷體" w:eastAsia="標楷體" w:hAnsi="標楷體"/>
              </w:rPr>
            </w:pPr>
          </w:p>
        </w:tc>
        <w:tc>
          <w:tcPr>
            <w:tcW w:w="299" w:type="pct"/>
          </w:tcPr>
          <w:p w14:paraId="70B98171" w14:textId="77777777" w:rsidR="00E24265" w:rsidRPr="00615D4B" w:rsidRDefault="00E24265" w:rsidP="005F76AD">
            <w:pPr>
              <w:rPr>
                <w:rFonts w:ascii="標楷體" w:eastAsia="標楷體" w:hAnsi="標楷體"/>
              </w:rPr>
            </w:pPr>
          </w:p>
        </w:tc>
        <w:tc>
          <w:tcPr>
            <w:tcW w:w="1643" w:type="pct"/>
          </w:tcPr>
          <w:p w14:paraId="17A7BAF3" w14:textId="77777777" w:rsidR="00E24265" w:rsidRPr="00615D4B" w:rsidRDefault="00E24265" w:rsidP="005F76AD">
            <w:pPr>
              <w:rPr>
                <w:rFonts w:ascii="標楷體" w:eastAsia="標楷體" w:hAnsi="標楷體"/>
              </w:rPr>
            </w:pPr>
          </w:p>
        </w:tc>
      </w:tr>
      <w:tr w:rsidR="00E24265" w:rsidRPr="00615D4B" w14:paraId="33FB8470" w14:textId="77777777" w:rsidTr="005F76AD">
        <w:trPr>
          <w:trHeight w:val="291"/>
          <w:jc w:val="center"/>
        </w:trPr>
        <w:tc>
          <w:tcPr>
            <w:tcW w:w="219" w:type="pct"/>
          </w:tcPr>
          <w:p w14:paraId="72555C2A"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4FBDA208"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p>
        </w:tc>
        <w:tc>
          <w:tcPr>
            <w:tcW w:w="624" w:type="pct"/>
          </w:tcPr>
          <w:p w14:paraId="38FDE09A" w14:textId="77777777" w:rsidR="00E24265" w:rsidRPr="00615D4B" w:rsidRDefault="00E24265" w:rsidP="005F76AD">
            <w:pPr>
              <w:rPr>
                <w:rFonts w:ascii="標楷體" w:eastAsia="標楷體" w:hAnsi="標楷體"/>
              </w:rPr>
            </w:pPr>
          </w:p>
        </w:tc>
        <w:tc>
          <w:tcPr>
            <w:tcW w:w="624" w:type="pct"/>
          </w:tcPr>
          <w:p w14:paraId="7E9E49A9" w14:textId="77777777" w:rsidR="00E24265" w:rsidRPr="00615D4B" w:rsidRDefault="00E24265" w:rsidP="005F76AD">
            <w:pPr>
              <w:rPr>
                <w:rFonts w:ascii="標楷體" w:eastAsia="標楷體" w:hAnsi="標楷體"/>
              </w:rPr>
            </w:pPr>
          </w:p>
        </w:tc>
        <w:tc>
          <w:tcPr>
            <w:tcW w:w="537" w:type="pct"/>
          </w:tcPr>
          <w:p w14:paraId="197CD0CF" w14:textId="77777777" w:rsidR="00E24265" w:rsidRPr="00615D4B" w:rsidRDefault="00E24265" w:rsidP="005F76AD">
            <w:pPr>
              <w:rPr>
                <w:rFonts w:ascii="標楷體" w:eastAsia="標楷體" w:hAnsi="標楷體"/>
              </w:rPr>
            </w:pPr>
          </w:p>
        </w:tc>
        <w:tc>
          <w:tcPr>
            <w:tcW w:w="299" w:type="pct"/>
          </w:tcPr>
          <w:p w14:paraId="646344C7" w14:textId="77777777" w:rsidR="00E24265" w:rsidRPr="00615D4B" w:rsidRDefault="00E24265" w:rsidP="005F76AD">
            <w:pPr>
              <w:rPr>
                <w:rFonts w:ascii="標楷體" w:eastAsia="標楷體" w:hAnsi="標楷體"/>
              </w:rPr>
            </w:pPr>
          </w:p>
        </w:tc>
        <w:tc>
          <w:tcPr>
            <w:tcW w:w="299" w:type="pct"/>
          </w:tcPr>
          <w:p w14:paraId="4F526D3E" w14:textId="77777777" w:rsidR="00E24265" w:rsidRPr="00615D4B" w:rsidRDefault="00E24265" w:rsidP="005F76AD">
            <w:pPr>
              <w:rPr>
                <w:rFonts w:ascii="標楷體" w:eastAsia="標楷體" w:hAnsi="標楷體"/>
              </w:rPr>
            </w:pPr>
          </w:p>
        </w:tc>
        <w:tc>
          <w:tcPr>
            <w:tcW w:w="1643" w:type="pct"/>
          </w:tcPr>
          <w:p w14:paraId="2835D365" w14:textId="77777777" w:rsidR="00E24265" w:rsidRPr="00615D4B" w:rsidRDefault="00E24265" w:rsidP="005F76AD">
            <w:pPr>
              <w:rPr>
                <w:rFonts w:ascii="標楷體" w:eastAsia="標楷體" w:hAnsi="標楷體"/>
              </w:rPr>
            </w:pPr>
          </w:p>
        </w:tc>
      </w:tr>
      <w:tr w:rsidR="00E24265" w:rsidRPr="00615D4B" w14:paraId="4C9D8BCA" w14:textId="77777777" w:rsidTr="005F76AD">
        <w:trPr>
          <w:trHeight w:val="291"/>
          <w:jc w:val="center"/>
        </w:trPr>
        <w:tc>
          <w:tcPr>
            <w:tcW w:w="219" w:type="pct"/>
          </w:tcPr>
          <w:p w14:paraId="53147FBF"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5475B207" w14:textId="77777777" w:rsidR="00E24265" w:rsidRPr="00615D4B" w:rsidRDefault="00E24265" w:rsidP="005F76AD">
            <w:pPr>
              <w:rPr>
                <w:rFonts w:ascii="標楷體" w:eastAsia="標楷體" w:hAnsi="標楷體"/>
              </w:rPr>
            </w:pPr>
            <w:r w:rsidRPr="00B93CCA">
              <w:rPr>
                <w:rFonts w:ascii="標楷體" w:eastAsia="標楷體" w:hAnsi="標楷體" w:hint="eastAsia"/>
              </w:rPr>
              <w:t>參與分配債權金額</w:t>
            </w:r>
          </w:p>
        </w:tc>
        <w:tc>
          <w:tcPr>
            <w:tcW w:w="624" w:type="pct"/>
          </w:tcPr>
          <w:p w14:paraId="423BA91C" w14:textId="77777777" w:rsidR="00E24265" w:rsidRPr="00615D4B" w:rsidRDefault="00E24265" w:rsidP="005F76AD">
            <w:pPr>
              <w:rPr>
                <w:rFonts w:ascii="標楷體" w:eastAsia="標楷體" w:hAnsi="標楷體"/>
              </w:rPr>
            </w:pPr>
          </w:p>
        </w:tc>
        <w:tc>
          <w:tcPr>
            <w:tcW w:w="624" w:type="pct"/>
          </w:tcPr>
          <w:p w14:paraId="05D3669A" w14:textId="77777777" w:rsidR="00E24265" w:rsidRPr="00615D4B" w:rsidRDefault="00E24265" w:rsidP="005F76AD">
            <w:pPr>
              <w:rPr>
                <w:rFonts w:ascii="標楷體" w:eastAsia="標楷體" w:hAnsi="標楷體"/>
              </w:rPr>
            </w:pPr>
          </w:p>
        </w:tc>
        <w:tc>
          <w:tcPr>
            <w:tcW w:w="537" w:type="pct"/>
          </w:tcPr>
          <w:p w14:paraId="1A13C3BE" w14:textId="77777777" w:rsidR="00E24265" w:rsidRPr="00615D4B" w:rsidRDefault="00E24265" w:rsidP="005F76AD">
            <w:pPr>
              <w:rPr>
                <w:rFonts w:ascii="標楷體" w:eastAsia="標楷體" w:hAnsi="標楷體"/>
              </w:rPr>
            </w:pPr>
          </w:p>
        </w:tc>
        <w:tc>
          <w:tcPr>
            <w:tcW w:w="299" w:type="pct"/>
          </w:tcPr>
          <w:p w14:paraId="0349006E" w14:textId="77777777" w:rsidR="00E24265" w:rsidRPr="00615D4B" w:rsidRDefault="00E24265" w:rsidP="005F76AD">
            <w:pPr>
              <w:rPr>
                <w:rFonts w:ascii="標楷體" w:eastAsia="標楷體" w:hAnsi="標楷體"/>
              </w:rPr>
            </w:pPr>
          </w:p>
        </w:tc>
        <w:tc>
          <w:tcPr>
            <w:tcW w:w="299" w:type="pct"/>
          </w:tcPr>
          <w:p w14:paraId="22A23C7A" w14:textId="77777777" w:rsidR="00E24265" w:rsidRPr="00615D4B" w:rsidRDefault="00E24265" w:rsidP="005F76AD">
            <w:pPr>
              <w:rPr>
                <w:rFonts w:ascii="標楷體" w:eastAsia="標楷體" w:hAnsi="標楷體"/>
              </w:rPr>
            </w:pPr>
          </w:p>
        </w:tc>
        <w:tc>
          <w:tcPr>
            <w:tcW w:w="1643" w:type="pct"/>
          </w:tcPr>
          <w:p w14:paraId="44F6D6DC" w14:textId="77777777" w:rsidR="00E24265" w:rsidRPr="00615D4B" w:rsidRDefault="00E24265" w:rsidP="005F76AD">
            <w:pPr>
              <w:rPr>
                <w:rFonts w:ascii="標楷體" w:eastAsia="標楷體" w:hAnsi="標楷體"/>
              </w:rPr>
            </w:pPr>
          </w:p>
        </w:tc>
      </w:tr>
      <w:tr w:rsidR="00E24265" w:rsidRPr="00615D4B" w14:paraId="2288F9B2" w14:textId="77777777" w:rsidTr="005F76AD">
        <w:trPr>
          <w:trHeight w:val="291"/>
          <w:jc w:val="center"/>
        </w:trPr>
        <w:tc>
          <w:tcPr>
            <w:tcW w:w="219" w:type="pct"/>
          </w:tcPr>
          <w:p w14:paraId="5308A45D"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0D9677C7" w14:textId="77777777" w:rsidR="00E24265" w:rsidRPr="00615D4B" w:rsidRDefault="00E24265" w:rsidP="005F76AD">
            <w:pPr>
              <w:rPr>
                <w:rFonts w:ascii="標楷體" w:eastAsia="標楷體" w:hAnsi="標楷體"/>
              </w:rPr>
            </w:pPr>
            <w:r>
              <w:rPr>
                <w:rFonts w:ascii="標楷體" w:eastAsia="標楷體" w:hAnsi="標楷體" w:hint="eastAsia"/>
              </w:rPr>
              <w:t>債權比例</w:t>
            </w:r>
          </w:p>
        </w:tc>
        <w:tc>
          <w:tcPr>
            <w:tcW w:w="624" w:type="pct"/>
          </w:tcPr>
          <w:p w14:paraId="607DC7A9" w14:textId="77777777" w:rsidR="00E24265" w:rsidRPr="00615D4B" w:rsidRDefault="00E24265" w:rsidP="005F76AD">
            <w:pPr>
              <w:rPr>
                <w:rFonts w:ascii="標楷體" w:eastAsia="標楷體" w:hAnsi="標楷體"/>
              </w:rPr>
            </w:pPr>
          </w:p>
        </w:tc>
        <w:tc>
          <w:tcPr>
            <w:tcW w:w="624" w:type="pct"/>
          </w:tcPr>
          <w:p w14:paraId="54618B57" w14:textId="77777777" w:rsidR="00E24265" w:rsidRPr="00615D4B" w:rsidRDefault="00E24265" w:rsidP="005F76AD">
            <w:pPr>
              <w:rPr>
                <w:rFonts w:ascii="標楷體" w:eastAsia="標楷體" w:hAnsi="標楷體"/>
              </w:rPr>
            </w:pPr>
          </w:p>
        </w:tc>
        <w:tc>
          <w:tcPr>
            <w:tcW w:w="537" w:type="pct"/>
          </w:tcPr>
          <w:p w14:paraId="3D2B667E" w14:textId="77777777" w:rsidR="00E24265" w:rsidRPr="00615D4B" w:rsidRDefault="00E24265" w:rsidP="005F76AD">
            <w:pPr>
              <w:rPr>
                <w:rFonts w:ascii="標楷體" w:eastAsia="標楷體" w:hAnsi="標楷體"/>
              </w:rPr>
            </w:pPr>
          </w:p>
        </w:tc>
        <w:tc>
          <w:tcPr>
            <w:tcW w:w="299" w:type="pct"/>
          </w:tcPr>
          <w:p w14:paraId="4507BA1A" w14:textId="77777777" w:rsidR="00E24265" w:rsidRPr="00615D4B" w:rsidRDefault="00E24265" w:rsidP="005F76AD">
            <w:pPr>
              <w:rPr>
                <w:rFonts w:ascii="標楷體" w:eastAsia="標楷體" w:hAnsi="標楷體"/>
              </w:rPr>
            </w:pPr>
          </w:p>
        </w:tc>
        <w:tc>
          <w:tcPr>
            <w:tcW w:w="299" w:type="pct"/>
          </w:tcPr>
          <w:p w14:paraId="547B587A" w14:textId="77777777" w:rsidR="00E24265" w:rsidRPr="00615D4B" w:rsidRDefault="00E24265" w:rsidP="005F76AD">
            <w:pPr>
              <w:rPr>
                <w:rFonts w:ascii="標楷體" w:eastAsia="標楷體" w:hAnsi="標楷體"/>
              </w:rPr>
            </w:pPr>
          </w:p>
        </w:tc>
        <w:tc>
          <w:tcPr>
            <w:tcW w:w="1643" w:type="pct"/>
          </w:tcPr>
          <w:p w14:paraId="1AFE22C7" w14:textId="77777777" w:rsidR="00E24265" w:rsidRPr="00615D4B" w:rsidRDefault="00E24265" w:rsidP="005F76AD">
            <w:pPr>
              <w:rPr>
                <w:rFonts w:ascii="標楷體" w:eastAsia="標楷體" w:hAnsi="標楷體"/>
              </w:rPr>
            </w:pPr>
          </w:p>
        </w:tc>
      </w:tr>
      <w:tr w:rsidR="00E24265" w:rsidRPr="00615D4B" w14:paraId="102EAC84" w14:textId="77777777" w:rsidTr="005F76AD">
        <w:trPr>
          <w:trHeight w:val="291"/>
          <w:jc w:val="center"/>
        </w:trPr>
        <w:tc>
          <w:tcPr>
            <w:tcW w:w="219" w:type="pct"/>
          </w:tcPr>
          <w:p w14:paraId="7BDFED7D" w14:textId="77777777" w:rsidR="00E24265" w:rsidRPr="005E579A" w:rsidRDefault="00E24265" w:rsidP="005F76AD">
            <w:pPr>
              <w:pStyle w:val="af9"/>
              <w:numPr>
                <w:ilvl w:val="0"/>
                <w:numId w:val="53"/>
              </w:numPr>
              <w:ind w:leftChars="0"/>
              <w:rPr>
                <w:rFonts w:ascii="標楷體" w:eastAsia="標楷體" w:hAnsi="標楷體"/>
              </w:rPr>
            </w:pPr>
          </w:p>
        </w:tc>
        <w:tc>
          <w:tcPr>
            <w:tcW w:w="756" w:type="pct"/>
          </w:tcPr>
          <w:p w14:paraId="58A6CDB8"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122EE8AF" w14:textId="77777777" w:rsidR="00E24265" w:rsidRPr="00615D4B" w:rsidRDefault="00E24265" w:rsidP="005F76AD">
            <w:pPr>
              <w:rPr>
                <w:rFonts w:ascii="標楷體" w:eastAsia="標楷體" w:hAnsi="標楷體"/>
              </w:rPr>
            </w:pPr>
          </w:p>
        </w:tc>
        <w:tc>
          <w:tcPr>
            <w:tcW w:w="624" w:type="pct"/>
          </w:tcPr>
          <w:p w14:paraId="2CA13713" w14:textId="77777777" w:rsidR="00E24265" w:rsidRPr="00615D4B" w:rsidRDefault="00E24265" w:rsidP="005F76AD">
            <w:pPr>
              <w:rPr>
                <w:rFonts w:ascii="標楷體" w:eastAsia="標楷體" w:hAnsi="標楷體"/>
              </w:rPr>
            </w:pPr>
          </w:p>
        </w:tc>
        <w:tc>
          <w:tcPr>
            <w:tcW w:w="537" w:type="pct"/>
          </w:tcPr>
          <w:p w14:paraId="3FCAA1E7" w14:textId="77777777" w:rsidR="00E24265" w:rsidRPr="00615D4B" w:rsidRDefault="00E24265" w:rsidP="005F76AD">
            <w:pPr>
              <w:rPr>
                <w:rFonts w:ascii="標楷體" w:eastAsia="標楷體" w:hAnsi="標楷體"/>
              </w:rPr>
            </w:pPr>
          </w:p>
        </w:tc>
        <w:tc>
          <w:tcPr>
            <w:tcW w:w="299" w:type="pct"/>
          </w:tcPr>
          <w:p w14:paraId="5BB1F821" w14:textId="77777777" w:rsidR="00E24265" w:rsidRPr="00615D4B" w:rsidRDefault="00E24265" w:rsidP="005F76AD">
            <w:pPr>
              <w:rPr>
                <w:rFonts w:ascii="標楷體" w:eastAsia="標楷體" w:hAnsi="標楷體"/>
              </w:rPr>
            </w:pPr>
          </w:p>
        </w:tc>
        <w:tc>
          <w:tcPr>
            <w:tcW w:w="299" w:type="pct"/>
          </w:tcPr>
          <w:p w14:paraId="5588E254" w14:textId="77777777" w:rsidR="00E24265" w:rsidRPr="00615D4B" w:rsidRDefault="00E24265" w:rsidP="005F76AD">
            <w:pPr>
              <w:rPr>
                <w:rFonts w:ascii="標楷體" w:eastAsia="標楷體" w:hAnsi="標楷體"/>
              </w:rPr>
            </w:pPr>
          </w:p>
        </w:tc>
        <w:tc>
          <w:tcPr>
            <w:tcW w:w="1643" w:type="pct"/>
          </w:tcPr>
          <w:p w14:paraId="7F5F9045" w14:textId="77777777" w:rsidR="00E24265" w:rsidRPr="00615D4B" w:rsidRDefault="00E24265" w:rsidP="005F76AD">
            <w:pPr>
              <w:rPr>
                <w:rFonts w:ascii="標楷體" w:eastAsia="標楷體" w:hAnsi="標楷體"/>
              </w:rPr>
            </w:pPr>
          </w:p>
        </w:tc>
      </w:tr>
    </w:tbl>
    <w:p w14:paraId="699D0AC2" w14:textId="77777777" w:rsidR="00E24265" w:rsidRDefault="00E24265" w:rsidP="00F62379">
      <w:pPr>
        <w:pStyle w:val="42"/>
        <w:spacing w:after="72"/>
        <w:ind w:leftChars="0" w:left="0"/>
        <w:rPr>
          <w:rFonts w:hAnsi="標楷體"/>
        </w:rPr>
      </w:pPr>
    </w:p>
    <w:p w14:paraId="48B2A744" w14:textId="77777777" w:rsidR="00E24265" w:rsidRDefault="00E24265">
      <w:pPr>
        <w:widowControl/>
        <w:rPr>
          <w:rFonts w:ascii="Arial" w:eastAsia="標楷體" w:hAnsi="標楷體" w:cs="標楷體"/>
          <w:kern w:val="0"/>
          <w:szCs w:val="28"/>
        </w:rPr>
      </w:pPr>
      <w:r>
        <w:rPr>
          <w:rFonts w:hAnsi="標楷體"/>
        </w:rPr>
        <w:br w:type="page"/>
      </w:r>
    </w:p>
    <w:p w14:paraId="08C7C009"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8325</w:t>
      </w:r>
      <w:r w:rsidRPr="00C74B9E">
        <w:rPr>
          <w:rFonts w:ascii="標楷體" w:hAnsi="標楷體" w:hint="eastAsia"/>
        </w:rPr>
        <w:t>更生債務人繳款資料</w:t>
      </w:r>
    </w:p>
    <w:p w14:paraId="721ED50F"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444319B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3E09EB5"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B353BC6" w14:textId="77777777" w:rsidR="00E24265" w:rsidRPr="00615D4B" w:rsidRDefault="00E24265" w:rsidP="005F76AD">
            <w:pPr>
              <w:rPr>
                <w:rFonts w:ascii="標楷體" w:eastAsia="標楷體" w:hAnsi="標楷體"/>
              </w:rPr>
            </w:pPr>
            <w:r w:rsidRPr="00C74B9E">
              <w:rPr>
                <w:rFonts w:ascii="標楷體" w:eastAsia="標楷體" w:hAnsi="標楷體" w:hint="eastAsia"/>
              </w:rPr>
              <w:t>更生債務人繳款資料</w:t>
            </w:r>
          </w:p>
        </w:tc>
      </w:tr>
      <w:tr w:rsidR="00E24265" w:rsidRPr="00615D4B" w14:paraId="4F0B5F69"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D3E1B7B"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2B118A6" w14:textId="77777777" w:rsidR="00E24265" w:rsidRPr="00615D4B" w:rsidRDefault="00E24265" w:rsidP="005F76AD">
            <w:pPr>
              <w:rPr>
                <w:rFonts w:ascii="標楷體" w:eastAsia="標楷體" w:hAnsi="標楷體"/>
              </w:rPr>
            </w:pPr>
          </w:p>
        </w:tc>
      </w:tr>
      <w:tr w:rsidR="00E24265" w:rsidRPr="00615D4B" w14:paraId="6A8C0BA2"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2582773"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AEE1443" w14:textId="77777777" w:rsidR="00E24265" w:rsidRPr="00615D4B" w:rsidRDefault="00E24265" w:rsidP="005F76AD">
            <w:pPr>
              <w:rPr>
                <w:rFonts w:ascii="標楷體" w:eastAsia="標楷體" w:hAnsi="標楷體"/>
              </w:rPr>
            </w:pPr>
          </w:p>
        </w:tc>
      </w:tr>
      <w:tr w:rsidR="00E24265" w:rsidRPr="00615D4B" w14:paraId="784BB27D"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19A726A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C8292EF" w14:textId="77777777" w:rsidR="00E24265" w:rsidRPr="00615D4B" w:rsidRDefault="00E24265" w:rsidP="005F76AD">
            <w:pPr>
              <w:rPr>
                <w:rFonts w:ascii="標楷體" w:eastAsia="標楷體" w:hAnsi="標楷體"/>
              </w:rPr>
            </w:pPr>
          </w:p>
        </w:tc>
      </w:tr>
      <w:tr w:rsidR="00E24265" w:rsidRPr="00615D4B" w14:paraId="55485CE9"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B0B532F"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82E998" w14:textId="77777777" w:rsidR="00E24265" w:rsidRPr="00615D4B" w:rsidRDefault="00E24265" w:rsidP="005F76AD">
            <w:pPr>
              <w:rPr>
                <w:rFonts w:ascii="標楷體" w:eastAsia="標楷體" w:hAnsi="標楷體"/>
              </w:rPr>
            </w:pPr>
          </w:p>
        </w:tc>
      </w:tr>
      <w:tr w:rsidR="00E24265" w:rsidRPr="00615D4B" w14:paraId="579ADFBC"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542137AD"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961CA4E" w14:textId="77777777" w:rsidR="00E24265" w:rsidRPr="00615D4B" w:rsidRDefault="00E24265" w:rsidP="005F76AD">
            <w:pPr>
              <w:rPr>
                <w:rFonts w:ascii="標楷體" w:eastAsia="標楷體" w:hAnsi="標楷體"/>
              </w:rPr>
            </w:pPr>
          </w:p>
        </w:tc>
      </w:tr>
      <w:tr w:rsidR="00E24265" w:rsidRPr="00615D4B" w14:paraId="3651FEE5"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6B86217C"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BF8B5C" w14:textId="77777777" w:rsidR="00E24265" w:rsidRPr="00615D4B" w:rsidRDefault="00E24265" w:rsidP="005F76AD">
            <w:pPr>
              <w:rPr>
                <w:rFonts w:ascii="標楷體" w:eastAsia="標楷體" w:hAnsi="標楷體"/>
              </w:rPr>
            </w:pPr>
          </w:p>
        </w:tc>
      </w:tr>
      <w:tr w:rsidR="00E24265" w:rsidRPr="00615D4B" w14:paraId="5D115F3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2AC730F"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CC6AE16" w14:textId="77777777" w:rsidR="00E24265" w:rsidRPr="00615D4B" w:rsidRDefault="00E24265" w:rsidP="005F76AD">
            <w:pPr>
              <w:rPr>
                <w:rFonts w:ascii="標楷體" w:eastAsia="標楷體" w:hAnsi="標楷體"/>
              </w:rPr>
            </w:pPr>
          </w:p>
        </w:tc>
      </w:tr>
    </w:tbl>
    <w:p w14:paraId="7E7E3D3B" w14:textId="77777777" w:rsidR="00E24265" w:rsidRDefault="00E24265" w:rsidP="00E24265"/>
    <w:p w14:paraId="4BFFFD7D" w14:textId="77777777" w:rsidR="00E24265" w:rsidRPr="00615D4B" w:rsidRDefault="00E24265">
      <w:pPr>
        <w:pStyle w:val="a"/>
      </w:pPr>
      <w:r w:rsidRPr="00615D4B">
        <w:t>UI</w:t>
      </w:r>
      <w:r w:rsidRPr="00615D4B">
        <w:t>畫面</w:t>
      </w:r>
    </w:p>
    <w:p w14:paraId="36AC8465" w14:textId="77777777" w:rsidR="00E24265" w:rsidRDefault="00E24265" w:rsidP="00E24265">
      <w:pPr>
        <w:pStyle w:val="42"/>
        <w:spacing w:after="72"/>
        <w:ind w:left="1133"/>
        <w:rPr>
          <w:rFonts w:hAnsi="標楷體"/>
        </w:rPr>
      </w:pPr>
      <w:r w:rsidRPr="00743962">
        <w:rPr>
          <w:rFonts w:hAnsi="標楷體" w:hint="eastAsia"/>
        </w:rPr>
        <w:t>輸入畫面：</w:t>
      </w:r>
    </w:p>
    <w:p w14:paraId="135FE452" w14:textId="77777777" w:rsidR="00E24265" w:rsidRPr="00D83B47" w:rsidRDefault="00E24265" w:rsidP="00E24265">
      <w:pPr>
        <w:pStyle w:val="42"/>
        <w:spacing w:after="72"/>
        <w:ind w:leftChars="0" w:left="0"/>
        <w:rPr>
          <w:rFonts w:hAnsi="標楷體"/>
        </w:rPr>
      </w:pPr>
      <w:r w:rsidRPr="00D83B47">
        <w:rPr>
          <w:rFonts w:hAnsi="標楷體"/>
          <w:noProof/>
        </w:rPr>
        <w:drawing>
          <wp:inline distT="0" distB="0" distL="0" distR="0" wp14:anchorId="677CF472" wp14:editId="3FBAA34A">
            <wp:extent cx="6675082" cy="183642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677891" cy="1837193"/>
                    </a:xfrm>
                    <a:prstGeom prst="rect">
                      <a:avLst/>
                    </a:prstGeom>
                  </pic:spPr>
                </pic:pic>
              </a:graphicData>
            </a:graphic>
          </wp:inline>
        </w:drawing>
      </w:r>
    </w:p>
    <w:p w14:paraId="60C6D828" w14:textId="77777777" w:rsidR="00E24265" w:rsidRDefault="00E24265" w:rsidP="00E24265">
      <w:pPr>
        <w:pStyle w:val="1text"/>
        <w:rPr>
          <w:rFonts w:ascii="Times New Roman" w:hAnsi="Times New Roman"/>
        </w:rPr>
      </w:pPr>
    </w:p>
    <w:p w14:paraId="475F637A"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4D0DC619" w14:textId="77777777" w:rsidTr="005F76AD">
        <w:trPr>
          <w:trHeight w:val="388"/>
          <w:jc w:val="center"/>
        </w:trPr>
        <w:tc>
          <w:tcPr>
            <w:tcW w:w="219" w:type="pct"/>
            <w:vMerge w:val="restart"/>
          </w:tcPr>
          <w:p w14:paraId="31781D35"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8054495"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2D24E92A"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7C11AC59"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4E5BA865" w14:textId="77777777" w:rsidTr="005F76AD">
        <w:trPr>
          <w:trHeight w:val="244"/>
          <w:jc w:val="center"/>
        </w:trPr>
        <w:tc>
          <w:tcPr>
            <w:tcW w:w="219" w:type="pct"/>
            <w:vMerge/>
          </w:tcPr>
          <w:p w14:paraId="247578FD" w14:textId="77777777" w:rsidR="00E24265" w:rsidRPr="00615D4B" w:rsidRDefault="00E24265" w:rsidP="005F76AD">
            <w:pPr>
              <w:rPr>
                <w:rFonts w:ascii="標楷體" w:eastAsia="標楷體" w:hAnsi="標楷體"/>
              </w:rPr>
            </w:pPr>
          </w:p>
        </w:tc>
        <w:tc>
          <w:tcPr>
            <w:tcW w:w="756" w:type="pct"/>
            <w:vMerge/>
          </w:tcPr>
          <w:p w14:paraId="49AF3576" w14:textId="77777777" w:rsidR="00E24265" w:rsidRPr="00615D4B" w:rsidRDefault="00E24265" w:rsidP="005F76AD">
            <w:pPr>
              <w:rPr>
                <w:rFonts w:ascii="標楷體" w:eastAsia="標楷體" w:hAnsi="標楷體"/>
              </w:rPr>
            </w:pPr>
          </w:p>
        </w:tc>
        <w:tc>
          <w:tcPr>
            <w:tcW w:w="624" w:type="pct"/>
          </w:tcPr>
          <w:p w14:paraId="61A2C881"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CF2F87F"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5033EEBC"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35A90E3"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475589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2" w:type="pct"/>
            <w:vMerge/>
          </w:tcPr>
          <w:p w14:paraId="54D36F24" w14:textId="77777777" w:rsidR="00E24265" w:rsidRPr="00615D4B" w:rsidRDefault="00E24265" w:rsidP="005F76AD">
            <w:pPr>
              <w:rPr>
                <w:rFonts w:ascii="標楷體" w:eastAsia="標楷體" w:hAnsi="標楷體"/>
              </w:rPr>
            </w:pPr>
          </w:p>
        </w:tc>
      </w:tr>
      <w:tr w:rsidR="00E24265" w:rsidRPr="00615D4B" w14:paraId="61457C4F" w14:textId="77777777" w:rsidTr="005F76AD">
        <w:trPr>
          <w:trHeight w:val="291"/>
          <w:jc w:val="center"/>
        </w:trPr>
        <w:tc>
          <w:tcPr>
            <w:tcW w:w="219" w:type="pct"/>
          </w:tcPr>
          <w:p w14:paraId="2D580F3F"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264DB496"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0E15AA06" w14:textId="77777777" w:rsidR="00E24265" w:rsidRPr="00615D4B" w:rsidRDefault="00E24265" w:rsidP="005F76AD">
            <w:pPr>
              <w:rPr>
                <w:rFonts w:ascii="標楷體" w:eastAsia="標楷體" w:hAnsi="標楷體"/>
              </w:rPr>
            </w:pPr>
          </w:p>
        </w:tc>
        <w:tc>
          <w:tcPr>
            <w:tcW w:w="624" w:type="pct"/>
          </w:tcPr>
          <w:p w14:paraId="70285F40" w14:textId="77777777" w:rsidR="00E24265" w:rsidRPr="00615D4B" w:rsidRDefault="00E24265" w:rsidP="005F76AD">
            <w:pPr>
              <w:rPr>
                <w:rFonts w:ascii="標楷體" w:eastAsia="標楷體" w:hAnsi="標楷體"/>
              </w:rPr>
            </w:pPr>
          </w:p>
        </w:tc>
        <w:tc>
          <w:tcPr>
            <w:tcW w:w="537" w:type="pct"/>
          </w:tcPr>
          <w:p w14:paraId="57DB077F"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8BB66AF" w14:textId="77777777" w:rsidR="00E24265" w:rsidRPr="00615D4B" w:rsidRDefault="00E24265" w:rsidP="005F76AD">
            <w:pPr>
              <w:rPr>
                <w:rFonts w:ascii="標楷體" w:eastAsia="標楷體" w:hAnsi="標楷體"/>
              </w:rPr>
            </w:pPr>
          </w:p>
        </w:tc>
        <w:tc>
          <w:tcPr>
            <w:tcW w:w="299" w:type="pct"/>
          </w:tcPr>
          <w:p w14:paraId="185F0F5C" w14:textId="77777777" w:rsidR="00E24265" w:rsidRPr="00615D4B" w:rsidRDefault="00E24265" w:rsidP="005F76AD">
            <w:pPr>
              <w:rPr>
                <w:rFonts w:ascii="標楷體" w:eastAsia="標楷體" w:hAnsi="標楷體"/>
              </w:rPr>
            </w:pPr>
          </w:p>
        </w:tc>
        <w:tc>
          <w:tcPr>
            <w:tcW w:w="1642" w:type="pct"/>
          </w:tcPr>
          <w:p w14:paraId="11DCF05A" w14:textId="77777777" w:rsidR="00E24265" w:rsidRDefault="00E24265" w:rsidP="005F76AD">
            <w:pPr>
              <w:rPr>
                <w:rFonts w:ascii="標楷體" w:eastAsia="標楷體" w:hAnsi="標楷體"/>
              </w:rPr>
            </w:pPr>
            <w:r w:rsidRPr="001C6A5F">
              <w:rPr>
                <w:rFonts w:ascii="標楷體" w:eastAsia="標楷體" w:hAnsi="標楷體" w:hint="eastAsia"/>
              </w:rPr>
              <w:t>1:新增</w:t>
            </w:r>
          </w:p>
          <w:p w14:paraId="63FD5B73" w14:textId="77777777" w:rsidR="00E24265" w:rsidRDefault="00E24265" w:rsidP="005F76AD">
            <w:pPr>
              <w:rPr>
                <w:rFonts w:ascii="標楷體" w:eastAsia="標楷體" w:hAnsi="標楷體"/>
              </w:rPr>
            </w:pPr>
            <w:r w:rsidRPr="001C6A5F">
              <w:rPr>
                <w:rFonts w:ascii="標楷體" w:eastAsia="標楷體" w:hAnsi="標楷體" w:hint="eastAsia"/>
              </w:rPr>
              <w:t>2:異動</w:t>
            </w:r>
          </w:p>
          <w:p w14:paraId="09AA31CF" w14:textId="77777777" w:rsidR="00E24265" w:rsidRPr="00615D4B" w:rsidRDefault="00E24265" w:rsidP="005F76AD">
            <w:pPr>
              <w:rPr>
                <w:rFonts w:ascii="標楷體" w:eastAsia="標楷體" w:hAnsi="標楷體"/>
              </w:rPr>
            </w:pPr>
            <w:r w:rsidRPr="00F24A53">
              <w:rPr>
                <w:rFonts w:ascii="標楷體" w:eastAsia="標楷體" w:hAnsi="標楷體" w:hint="eastAsia"/>
              </w:rPr>
              <w:t>4:刪除</w:t>
            </w:r>
          </w:p>
        </w:tc>
      </w:tr>
      <w:tr w:rsidR="00E24265" w:rsidRPr="00615D4B" w14:paraId="774B7AB8" w14:textId="77777777" w:rsidTr="005F76AD">
        <w:trPr>
          <w:trHeight w:val="291"/>
          <w:jc w:val="center"/>
        </w:trPr>
        <w:tc>
          <w:tcPr>
            <w:tcW w:w="219" w:type="pct"/>
          </w:tcPr>
          <w:p w14:paraId="41BEBFAF"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4DCC865F"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3A4BD6A2" w14:textId="77777777" w:rsidR="00E24265" w:rsidRPr="00615D4B" w:rsidRDefault="00E24265" w:rsidP="005F76AD">
            <w:pPr>
              <w:rPr>
                <w:rFonts w:ascii="標楷體" w:eastAsia="標楷體" w:hAnsi="標楷體"/>
              </w:rPr>
            </w:pPr>
          </w:p>
        </w:tc>
        <w:tc>
          <w:tcPr>
            <w:tcW w:w="624" w:type="pct"/>
          </w:tcPr>
          <w:p w14:paraId="0A75E2D1" w14:textId="77777777" w:rsidR="00E24265" w:rsidRPr="00615D4B" w:rsidRDefault="00E24265" w:rsidP="005F76AD">
            <w:pPr>
              <w:rPr>
                <w:rFonts w:ascii="標楷體" w:eastAsia="標楷體" w:hAnsi="標楷體"/>
              </w:rPr>
            </w:pPr>
          </w:p>
        </w:tc>
        <w:tc>
          <w:tcPr>
            <w:tcW w:w="537" w:type="pct"/>
          </w:tcPr>
          <w:p w14:paraId="678B16DC" w14:textId="77777777" w:rsidR="00E24265" w:rsidRPr="00615D4B" w:rsidRDefault="00E24265" w:rsidP="005F76AD">
            <w:pPr>
              <w:rPr>
                <w:rFonts w:ascii="標楷體" w:eastAsia="標楷體" w:hAnsi="標楷體"/>
              </w:rPr>
            </w:pPr>
          </w:p>
        </w:tc>
        <w:tc>
          <w:tcPr>
            <w:tcW w:w="299" w:type="pct"/>
          </w:tcPr>
          <w:p w14:paraId="5DF8D2D5" w14:textId="77777777" w:rsidR="00E24265" w:rsidRPr="00615D4B" w:rsidRDefault="00E24265" w:rsidP="005F76AD">
            <w:pPr>
              <w:rPr>
                <w:rFonts w:ascii="標楷體" w:eastAsia="標楷體" w:hAnsi="標楷體"/>
              </w:rPr>
            </w:pPr>
          </w:p>
        </w:tc>
        <w:tc>
          <w:tcPr>
            <w:tcW w:w="299" w:type="pct"/>
          </w:tcPr>
          <w:p w14:paraId="2DBD1836" w14:textId="77777777" w:rsidR="00E24265" w:rsidRPr="00615D4B" w:rsidRDefault="00E24265" w:rsidP="005F76AD">
            <w:pPr>
              <w:rPr>
                <w:rFonts w:ascii="標楷體" w:eastAsia="標楷體" w:hAnsi="標楷體"/>
              </w:rPr>
            </w:pPr>
          </w:p>
        </w:tc>
        <w:tc>
          <w:tcPr>
            <w:tcW w:w="1642" w:type="pct"/>
          </w:tcPr>
          <w:p w14:paraId="4A56997F" w14:textId="77777777" w:rsidR="00E24265" w:rsidRPr="00615D4B" w:rsidRDefault="00E24265" w:rsidP="005F76AD">
            <w:pPr>
              <w:rPr>
                <w:rFonts w:ascii="標楷體" w:eastAsia="標楷體" w:hAnsi="標楷體"/>
              </w:rPr>
            </w:pPr>
          </w:p>
        </w:tc>
      </w:tr>
      <w:tr w:rsidR="00E24265" w:rsidRPr="00615D4B" w14:paraId="3FC7CC84" w14:textId="77777777" w:rsidTr="005F76AD">
        <w:trPr>
          <w:trHeight w:val="291"/>
          <w:jc w:val="center"/>
        </w:trPr>
        <w:tc>
          <w:tcPr>
            <w:tcW w:w="219" w:type="pct"/>
          </w:tcPr>
          <w:p w14:paraId="25AFE007"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673237B2"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0C8F88A0" w14:textId="77777777" w:rsidR="00E24265" w:rsidRPr="00615D4B" w:rsidRDefault="00E24265" w:rsidP="005F76AD">
            <w:pPr>
              <w:rPr>
                <w:rFonts w:ascii="標楷體" w:eastAsia="標楷體" w:hAnsi="標楷體"/>
              </w:rPr>
            </w:pPr>
          </w:p>
        </w:tc>
        <w:tc>
          <w:tcPr>
            <w:tcW w:w="624" w:type="pct"/>
          </w:tcPr>
          <w:p w14:paraId="7979173F" w14:textId="77777777" w:rsidR="00E24265" w:rsidRPr="00615D4B" w:rsidRDefault="00E24265" w:rsidP="005F76AD">
            <w:pPr>
              <w:rPr>
                <w:rFonts w:ascii="標楷體" w:eastAsia="標楷體" w:hAnsi="標楷體"/>
              </w:rPr>
            </w:pPr>
          </w:p>
        </w:tc>
        <w:tc>
          <w:tcPr>
            <w:tcW w:w="537" w:type="pct"/>
          </w:tcPr>
          <w:p w14:paraId="357DC3C6" w14:textId="77777777" w:rsidR="00E24265" w:rsidRPr="00615D4B" w:rsidRDefault="00E24265" w:rsidP="005F76AD">
            <w:pPr>
              <w:rPr>
                <w:rFonts w:ascii="標楷體" w:eastAsia="標楷體" w:hAnsi="標楷體"/>
              </w:rPr>
            </w:pPr>
          </w:p>
        </w:tc>
        <w:tc>
          <w:tcPr>
            <w:tcW w:w="299" w:type="pct"/>
          </w:tcPr>
          <w:p w14:paraId="34CC4E62" w14:textId="77777777" w:rsidR="00E24265" w:rsidRPr="00615D4B" w:rsidRDefault="00E24265" w:rsidP="005F76AD">
            <w:pPr>
              <w:rPr>
                <w:rFonts w:ascii="標楷體" w:eastAsia="標楷體" w:hAnsi="標楷體"/>
              </w:rPr>
            </w:pPr>
          </w:p>
        </w:tc>
        <w:tc>
          <w:tcPr>
            <w:tcW w:w="299" w:type="pct"/>
          </w:tcPr>
          <w:p w14:paraId="1CE7DC12" w14:textId="77777777" w:rsidR="00E24265" w:rsidRPr="00615D4B" w:rsidRDefault="00E24265" w:rsidP="005F76AD">
            <w:pPr>
              <w:rPr>
                <w:rFonts w:ascii="標楷體" w:eastAsia="標楷體" w:hAnsi="標楷體"/>
              </w:rPr>
            </w:pPr>
          </w:p>
        </w:tc>
        <w:tc>
          <w:tcPr>
            <w:tcW w:w="1642" w:type="pct"/>
          </w:tcPr>
          <w:p w14:paraId="05F2698C" w14:textId="77777777" w:rsidR="00E24265" w:rsidRPr="00615D4B" w:rsidRDefault="00E24265" w:rsidP="005F76AD">
            <w:pPr>
              <w:rPr>
                <w:rFonts w:ascii="標楷體" w:eastAsia="標楷體" w:hAnsi="標楷體"/>
              </w:rPr>
            </w:pPr>
          </w:p>
        </w:tc>
      </w:tr>
      <w:tr w:rsidR="00E24265" w:rsidRPr="00615D4B" w14:paraId="6A6566B6" w14:textId="77777777" w:rsidTr="005F76AD">
        <w:trPr>
          <w:trHeight w:val="291"/>
          <w:jc w:val="center"/>
        </w:trPr>
        <w:tc>
          <w:tcPr>
            <w:tcW w:w="219" w:type="pct"/>
          </w:tcPr>
          <w:p w14:paraId="6EFDC7AE"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18E2555A"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3DF109FA" w14:textId="77777777" w:rsidR="00E24265" w:rsidRPr="00615D4B" w:rsidRDefault="00E24265" w:rsidP="005F76AD">
            <w:pPr>
              <w:rPr>
                <w:rFonts w:ascii="標楷體" w:eastAsia="標楷體" w:hAnsi="標楷體"/>
              </w:rPr>
            </w:pPr>
          </w:p>
        </w:tc>
        <w:tc>
          <w:tcPr>
            <w:tcW w:w="624" w:type="pct"/>
          </w:tcPr>
          <w:p w14:paraId="6318A312" w14:textId="77777777" w:rsidR="00E24265" w:rsidRPr="00615D4B" w:rsidRDefault="00E24265" w:rsidP="005F76AD">
            <w:pPr>
              <w:rPr>
                <w:rFonts w:ascii="標楷體" w:eastAsia="標楷體" w:hAnsi="標楷體"/>
              </w:rPr>
            </w:pPr>
          </w:p>
        </w:tc>
        <w:tc>
          <w:tcPr>
            <w:tcW w:w="537" w:type="pct"/>
          </w:tcPr>
          <w:p w14:paraId="4334CEEB" w14:textId="77777777" w:rsidR="00E24265" w:rsidRPr="00615D4B" w:rsidRDefault="00E24265" w:rsidP="005F76AD">
            <w:pPr>
              <w:rPr>
                <w:rFonts w:ascii="標楷體" w:eastAsia="標楷體" w:hAnsi="標楷體"/>
              </w:rPr>
            </w:pPr>
          </w:p>
        </w:tc>
        <w:tc>
          <w:tcPr>
            <w:tcW w:w="299" w:type="pct"/>
          </w:tcPr>
          <w:p w14:paraId="5BF2DDFE" w14:textId="77777777" w:rsidR="00E24265" w:rsidRPr="00615D4B" w:rsidRDefault="00E24265" w:rsidP="005F76AD">
            <w:pPr>
              <w:rPr>
                <w:rFonts w:ascii="標楷體" w:eastAsia="標楷體" w:hAnsi="標楷體"/>
              </w:rPr>
            </w:pPr>
          </w:p>
        </w:tc>
        <w:tc>
          <w:tcPr>
            <w:tcW w:w="299" w:type="pct"/>
          </w:tcPr>
          <w:p w14:paraId="0F3B4433" w14:textId="77777777" w:rsidR="00E24265" w:rsidRPr="00615D4B" w:rsidRDefault="00E24265" w:rsidP="005F76AD">
            <w:pPr>
              <w:rPr>
                <w:rFonts w:ascii="標楷體" w:eastAsia="標楷體" w:hAnsi="標楷體"/>
              </w:rPr>
            </w:pPr>
          </w:p>
        </w:tc>
        <w:tc>
          <w:tcPr>
            <w:tcW w:w="1642" w:type="pct"/>
          </w:tcPr>
          <w:p w14:paraId="6FB413B8" w14:textId="77777777" w:rsidR="00E24265" w:rsidRPr="00615D4B" w:rsidRDefault="00E24265" w:rsidP="005F76AD">
            <w:pPr>
              <w:rPr>
                <w:rFonts w:ascii="標楷體" w:eastAsia="標楷體" w:hAnsi="標楷體"/>
              </w:rPr>
            </w:pPr>
          </w:p>
        </w:tc>
      </w:tr>
      <w:tr w:rsidR="00E24265" w:rsidRPr="00615D4B" w14:paraId="7612CDBB" w14:textId="77777777" w:rsidTr="005F76AD">
        <w:trPr>
          <w:trHeight w:val="291"/>
          <w:jc w:val="center"/>
        </w:trPr>
        <w:tc>
          <w:tcPr>
            <w:tcW w:w="219" w:type="pct"/>
          </w:tcPr>
          <w:p w14:paraId="4F225179"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729C645F" w14:textId="77777777" w:rsidR="00E24265" w:rsidRPr="00615D4B" w:rsidRDefault="00E24265" w:rsidP="005F76AD">
            <w:pPr>
              <w:rPr>
                <w:rFonts w:ascii="標楷體" w:eastAsia="標楷體" w:hAnsi="標楷體"/>
              </w:rPr>
            </w:pPr>
            <w:r w:rsidRPr="00B93CCA">
              <w:rPr>
                <w:rFonts w:ascii="標楷體" w:eastAsia="標楷體" w:hAnsi="標楷體" w:hint="eastAsia"/>
              </w:rPr>
              <w:t>繳款日期</w:t>
            </w:r>
          </w:p>
        </w:tc>
        <w:tc>
          <w:tcPr>
            <w:tcW w:w="624" w:type="pct"/>
          </w:tcPr>
          <w:p w14:paraId="74C39369" w14:textId="77777777" w:rsidR="00E24265" w:rsidRPr="00615D4B" w:rsidRDefault="00E24265" w:rsidP="005F76AD">
            <w:pPr>
              <w:rPr>
                <w:rFonts w:ascii="標楷體" w:eastAsia="標楷體" w:hAnsi="標楷體"/>
              </w:rPr>
            </w:pPr>
          </w:p>
        </w:tc>
        <w:tc>
          <w:tcPr>
            <w:tcW w:w="624" w:type="pct"/>
          </w:tcPr>
          <w:p w14:paraId="0DFB0993" w14:textId="77777777" w:rsidR="00E24265" w:rsidRPr="00615D4B" w:rsidRDefault="00E24265" w:rsidP="005F76AD">
            <w:pPr>
              <w:rPr>
                <w:rFonts w:ascii="標楷體" w:eastAsia="標楷體" w:hAnsi="標楷體"/>
              </w:rPr>
            </w:pPr>
          </w:p>
        </w:tc>
        <w:tc>
          <w:tcPr>
            <w:tcW w:w="537" w:type="pct"/>
          </w:tcPr>
          <w:p w14:paraId="72AB0B90" w14:textId="77777777" w:rsidR="00E24265" w:rsidRPr="00615D4B" w:rsidRDefault="00E24265" w:rsidP="005F76AD">
            <w:pPr>
              <w:rPr>
                <w:rFonts w:ascii="標楷體" w:eastAsia="標楷體" w:hAnsi="標楷體"/>
              </w:rPr>
            </w:pPr>
          </w:p>
        </w:tc>
        <w:tc>
          <w:tcPr>
            <w:tcW w:w="299" w:type="pct"/>
          </w:tcPr>
          <w:p w14:paraId="26E7983D" w14:textId="77777777" w:rsidR="00E24265" w:rsidRPr="00615D4B" w:rsidRDefault="00E24265" w:rsidP="005F76AD">
            <w:pPr>
              <w:rPr>
                <w:rFonts w:ascii="標楷體" w:eastAsia="標楷體" w:hAnsi="標楷體"/>
              </w:rPr>
            </w:pPr>
          </w:p>
        </w:tc>
        <w:tc>
          <w:tcPr>
            <w:tcW w:w="299" w:type="pct"/>
          </w:tcPr>
          <w:p w14:paraId="1DC818A1" w14:textId="77777777" w:rsidR="00E24265" w:rsidRPr="00615D4B" w:rsidRDefault="00E24265" w:rsidP="005F76AD">
            <w:pPr>
              <w:rPr>
                <w:rFonts w:ascii="標楷體" w:eastAsia="標楷體" w:hAnsi="標楷體"/>
              </w:rPr>
            </w:pPr>
          </w:p>
        </w:tc>
        <w:tc>
          <w:tcPr>
            <w:tcW w:w="1642" w:type="pct"/>
          </w:tcPr>
          <w:p w14:paraId="2065A25F" w14:textId="77777777" w:rsidR="00E24265" w:rsidRPr="00615D4B" w:rsidRDefault="00E24265" w:rsidP="005F76AD">
            <w:pPr>
              <w:rPr>
                <w:rFonts w:ascii="標楷體" w:eastAsia="標楷體" w:hAnsi="標楷體"/>
              </w:rPr>
            </w:pPr>
          </w:p>
        </w:tc>
      </w:tr>
      <w:tr w:rsidR="00E24265" w:rsidRPr="00615D4B" w14:paraId="7EC61CFB" w14:textId="77777777" w:rsidTr="005F76AD">
        <w:trPr>
          <w:trHeight w:val="291"/>
          <w:jc w:val="center"/>
        </w:trPr>
        <w:tc>
          <w:tcPr>
            <w:tcW w:w="219" w:type="pct"/>
          </w:tcPr>
          <w:p w14:paraId="4A6B7A1E"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18389C0E" w14:textId="77777777" w:rsidR="00E24265" w:rsidRPr="00615D4B" w:rsidRDefault="00E24265" w:rsidP="005F76AD">
            <w:pPr>
              <w:rPr>
                <w:rFonts w:ascii="標楷體" w:eastAsia="標楷體" w:hAnsi="標楷體"/>
              </w:rPr>
            </w:pPr>
            <w:r w:rsidRPr="00B93CCA">
              <w:rPr>
                <w:rFonts w:ascii="標楷體" w:eastAsia="標楷體" w:hAnsi="標楷體" w:hint="eastAsia"/>
              </w:rPr>
              <w:t>本日繳款金額</w:t>
            </w:r>
          </w:p>
        </w:tc>
        <w:tc>
          <w:tcPr>
            <w:tcW w:w="624" w:type="pct"/>
          </w:tcPr>
          <w:p w14:paraId="4EC77FAE" w14:textId="77777777" w:rsidR="00E24265" w:rsidRPr="00615D4B" w:rsidRDefault="00E24265" w:rsidP="005F76AD">
            <w:pPr>
              <w:rPr>
                <w:rFonts w:ascii="標楷體" w:eastAsia="標楷體" w:hAnsi="標楷體"/>
              </w:rPr>
            </w:pPr>
          </w:p>
        </w:tc>
        <w:tc>
          <w:tcPr>
            <w:tcW w:w="624" w:type="pct"/>
          </w:tcPr>
          <w:p w14:paraId="567A11B3" w14:textId="77777777" w:rsidR="00E24265" w:rsidRPr="00615D4B" w:rsidRDefault="00E24265" w:rsidP="005F76AD">
            <w:pPr>
              <w:rPr>
                <w:rFonts w:ascii="標楷體" w:eastAsia="標楷體" w:hAnsi="標楷體"/>
              </w:rPr>
            </w:pPr>
          </w:p>
        </w:tc>
        <w:tc>
          <w:tcPr>
            <w:tcW w:w="537" w:type="pct"/>
          </w:tcPr>
          <w:p w14:paraId="2405D18D" w14:textId="77777777" w:rsidR="00E24265" w:rsidRPr="00615D4B" w:rsidRDefault="00E24265" w:rsidP="005F76AD">
            <w:pPr>
              <w:rPr>
                <w:rFonts w:ascii="標楷體" w:eastAsia="標楷體" w:hAnsi="標楷體"/>
              </w:rPr>
            </w:pPr>
          </w:p>
        </w:tc>
        <w:tc>
          <w:tcPr>
            <w:tcW w:w="299" w:type="pct"/>
          </w:tcPr>
          <w:p w14:paraId="0E44D9AE" w14:textId="77777777" w:rsidR="00E24265" w:rsidRPr="00615D4B" w:rsidRDefault="00E24265" w:rsidP="005F76AD">
            <w:pPr>
              <w:rPr>
                <w:rFonts w:ascii="標楷體" w:eastAsia="標楷體" w:hAnsi="標楷體"/>
              </w:rPr>
            </w:pPr>
          </w:p>
        </w:tc>
        <w:tc>
          <w:tcPr>
            <w:tcW w:w="299" w:type="pct"/>
          </w:tcPr>
          <w:p w14:paraId="025F9852" w14:textId="77777777" w:rsidR="00E24265" w:rsidRPr="00615D4B" w:rsidRDefault="00E24265" w:rsidP="005F76AD">
            <w:pPr>
              <w:rPr>
                <w:rFonts w:ascii="標楷體" w:eastAsia="標楷體" w:hAnsi="標楷體"/>
              </w:rPr>
            </w:pPr>
          </w:p>
        </w:tc>
        <w:tc>
          <w:tcPr>
            <w:tcW w:w="1642" w:type="pct"/>
          </w:tcPr>
          <w:p w14:paraId="2863266E" w14:textId="77777777" w:rsidR="00E24265" w:rsidRPr="00615D4B" w:rsidRDefault="00E24265" w:rsidP="005F76AD">
            <w:pPr>
              <w:rPr>
                <w:rFonts w:ascii="標楷體" w:eastAsia="標楷體" w:hAnsi="標楷體"/>
              </w:rPr>
            </w:pPr>
          </w:p>
        </w:tc>
      </w:tr>
      <w:tr w:rsidR="00E24265" w:rsidRPr="00615D4B" w14:paraId="5113C64A" w14:textId="77777777" w:rsidTr="005F76AD">
        <w:trPr>
          <w:trHeight w:val="291"/>
          <w:jc w:val="center"/>
        </w:trPr>
        <w:tc>
          <w:tcPr>
            <w:tcW w:w="219" w:type="pct"/>
          </w:tcPr>
          <w:p w14:paraId="1152C3EB"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2F32D63B" w14:textId="77777777" w:rsidR="00E24265" w:rsidRPr="00615D4B" w:rsidRDefault="00E24265" w:rsidP="005F76AD">
            <w:pPr>
              <w:rPr>
                <w:rFonts w:ascii="標楷體" w:eastAsia="標楷體" w:hAnsi="標楷體"/>
              </w:rPr>
            </w:pPr>
            <w:r w:rsidRPr="00B93CCA">
              <w:rPr>
                <w:rFonts w:ascii="標楷體" w:eastAsia="標楷體" w:hAnsi="標楷體" w:hint="eastAsia"/>
              </w:rPr>
              <w:t>累計繳款金額</w:t>
            </w:r>
          </w:p>
        </w:tc>
        <w:tc>
          <w:tcPr>
            <w:tcW w:w="624" w:type="pct"/>
          </w:tcPr>
          <w:p w14:paraId="4C515054" w14:textId="77777777" w:rsidR="00E24265" w:rsidRPr="00615D4B" w:rsidRDefault="00E24265" w:rsidP="005F76AD">
            <w:pPr>
              <w:rPr>
                <w:rFonts w:ascii="標楷體" w:eastAsia="標楷體" w:hAnsi="標楷體"/>
              </w:rPr>
            </w:pPr>
          </w:p>
        </w:tc>
        <w:tc>
          <w:tcPr>
            <w:tcW w:w="624" w:type="pct"/>
          </w:tcPr>
          <w:p w14:paraId="66837783" w14:textId="77777777" w:rsidR="00E24265" w:rsidRPr="00615D4B" w:rsidRDefault="00E24265" w:rsidP="005F76AD">
            <w:pPr>
              <w:rPr>
                <w:rFonts w:ascii="標楷體" w:eastAsia="標楷體" w:hAnsi="標楷體"/>
              </w:rPr>
            </w:pPr>
          </w:p>
        </w:tc>
        <w:tc>
          <w:tcPr>
            <w:tcW w:w="537" w:type="pct"/>
          </w:tcPr>
          <w:p w14:paraId="5C8CC3FD" w14:textId="77777777" w:rsidR="00E24265" w:rsidRPr="00615D4B" w:rsidRDefault="00E24265" w:rsidP="005F76AD">
            <w:pPr>
              <w:rPr>
                <w:rFonts w:ascii="標楷體" w:eastAsia="標楷體" w:hAnsi="標楷體"/>
              </w:rPr>
            </w:pPr>
          </w:p>
        </w:tc>
        <w:tc>
          <w:tcPr>
            <w:tcW w:w="299" w:type="pct"/>
          </w:tcPr>
          <w:p w14:paraId="1F47B43A" w14:textId="77777777" w:rsidR="00E24265" w:rsidRPr="00615D4B" w:rsidRDefault="00E24265" w:rsidP="005F76AD">
            <w:pPr>
              <w:rPr>
                <w:rFonts w:ascii="標楷體" w:eastAsia="標楷體" w:hAnsi="標楷體"/>
              </w:rPr>
            </w:pPr>
          </w:p>
        </w:tc>
        <w:tc>
          <w:tcPr>
            <w:tcW w:w="299" w:type="pct"/>
          </w:tcPr>
          <w:p w14:paraId="1CD9DD74" w14:textId="77777777" w:rsidR="00E24265" w:rsidRPr="00615D4B" w:rsidRDefault="00E24265" w:rsidP="005F76AD">
            <w:pPr>
              <w:rPr>
                <w:rFonts w:ascii="標楷體" w:eastAsia="標楷體" w:hAnsi="標楷體"/>
              </w:rPr>
            </w:pPr>
          </w:p>
        </w:tc>
        <w:tc>
          <w:tcPr>
            <w:tcW w:w="1642" w:type="pct"/>
          </w:tcPr>
          <w:p w14:paraId="6D117072" w14:textId="77777777" w:rsidR="00E24265" w:rsidRPr="00615D4B" w:rsidRDefault="00E24265" w:rsidP="005F76AD">
            <w:pPr>
              <w:rPr>
                <w:rFonts w:ascii="標楷體" w:eastAsia="標楷體" w:hAnsi="標楷體"/>
              </w:rPr>
            </w:pPr>
          </w:p>
        </w:tc>
      </w:tr>
      <w:tr w:rsidR="00E24265" w:rsidRPr="00615D4B" w14:paraId="65AFAD52" w14:textId="77777777" w:rsidTr="005F76AD">
        <w:trPr>
          <w:trHeight w:val="291"/>
          <w:jc w:val="center"/>
        </w:trPr>
        <w:tc>
          <w:tcPr>
            <w:tcW w:w="219" w:type="pct"/>
          </w:tcPr>
          <w:p w14:paraId="7EAAEEE7" w14:textId="77777777" w:rsidR="00E24265" w:rsidRPr="005E579A" w:rsidRDefault="00E24265" w:rsidP="005F76AD">
            <w:pPr>
              <w:pStyle w:val="af9"/>
              <w:numPr>
                <w:ilvl w:val="0"/>
                <w:numId w:val="54"/>
              </w:numPr>
              <w:ind w:leftChars="0"/>
              <w:rPr>
                <w:rFonts w:ascii="標楷體" w:eastAsia="標楷體" w:hAnsi="標楷體"/>
              </w:rPr>
            </w:pPr>
          </w:p>
        </w:tc>
        <w:tc>
          <w:tcPr>
            <w:tcW w:w="756" w:type="pct"/>
          </w:tcPr>
          <w:p w14:paraId="7E9C14F1"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44DC59A9" w14:textId="77777777" w:rsidR="00E24265" w:rsidRPr="00615D4B" w:rsidRDefault="00E24265" w:rsidP="005F76AD">
            <w:pPr>
              <w:rPr>
                <w:rFonts w:ascii="標楷體" w:eastAsia="標楷體" w:hAnsi="標楷體"/>
              </w:rPr>
            </w:pPr>
          </w:p>
        </w:tc>
        <w:tc>
          <w:tcPr>
            <w:tcW w:w="624" w:type="pct"/>
          </w:tcPr>
          <w:p w14:paraId="546888D4" w14:textId="77777777" w:rsidR="00E24265" w:rsidRPr="00615D4B" w:rsidRDefault="00E24265" w:rsidP="005F76AD">
            <w:pPr>
              <w:rPr>
                <w:rFonts w:ascii="標楷體" w:eastAsia="標楷體" w:hAnsi="標楷體"/>
              </w:rPr>
            </w:pPr>
          </w:p>
        </w:tc>
        <w:tc>
          <w:tcPr>
            <w:tcW w:w="537" w:type="pct"/>
          </w:tcPr>
          <w:p w14:paraId="4955FE16" w14:textId="77777777" w:rsidR="00E24265" w:rsidRPr="00615D4B" w:rsidRDefault="00E24265" w:rsidP="005F76AD">
            <w:pPr>
              <w:rPr>
                <w:rFonts w:ascii="標楷體" w:eastAsia="標楷體" w:hAnsi="標楷體"/>
              </w:rPr>
            </w:pPr>
          </w:p>
        </w:tc>
        <w:tc>
          <w:tcPr>
            <w:tcW w:w="299" w:type="pct"/>
          </w:tcPr>
          <w:p w14:paraId="0301805E" w14:textId="77777777" w:rsidR="00E24265" w:rsidRPr="00615D4B" w:rsidRDefault="00E24265" w:rsidP="005F76AD">
            <w:pPr>
              <w:rPr>
                <w:rFonts w:ascii="標楷體" w:eastAsia="標楷體" w:hAnsi="標楷體"/>
              </w:rPr>
            </w:pPr>
          </w:p>
        </w:tc>
        <w:tc>
          <w:tcPr>
            <w:tcW w:w="299" w:type="pct"/>
          </w:tcPr>
          <w:p w14:paraId="6BA6389D" w14:textId="77777777" w:rsidR="00E24265" w:rsidRPr="00615D4B" w:rsidRDefault="00E24265" w:rsidP="005F76AD">
            <w:pPr>
              <w:rPr>
                <w:rFonts w:ascii="標楷體" w:eastAsia="標楷體" w:hAnsi="標楷體"/>
              </w:rPr>
            </w:pPr>
          </w:p>
        </w:tc>
        <w:tc>
          <w:tcPr>
            <w:tcW w:w="1642" w:type="pct"/>
          </w:tcPr>
          <w:p w14:paraId="62D6CE28" w14:textId="77777777" w:rsidR="00E24265" w:rsidRPr="00615D4B" w:rsidRDefault="00E24265" w:rsidP="005F76AD">
            <w:pPr>
              <w:rPr>
                <w:rFonts w:ascii="標楷體" w:eastAsia="標楷體" w:hAnsi="標楷體"/>
              </w:rPr>
            </w:pPr>
          </w:p>
        </w:tc>
      </w:tr>
    </w:tbl>
    <w:p w14:paraId="1F9905FF" w14:textId="77777777" w:rsidR="00E24265" w:rsidRDefault="00E24265" w:rsidP="00F62379">
      <w:pPr>
        <w:pStyle w:val="42"/>
        <w:spacing w:after="72"/>
        <w:ind w:leftChars="0" w:left="0"/>
        <w:rPr>
          <w:rFonts w:hAnsi="標楷體"/>
        </w:rPr>
      </w:pPr>
    </w:p>
    <w:p w14:paraId="4C87CDFE" w14:textId="77777777" w:rsidR="00E24265" w:rsidRDefault="00E24265">
      <w:pPr>
        <w:widowControl/>
        <w:rPr>
          <w:rFonts w:ascii="Arial" w:eastAsia="標楷體" w:hAnsi="標楷體" w:cs="標楷體"/>
          <w:kern w:val="0"/>
          <w:szCs w:val="28"/>
        </w:rPr>
      </w:pPr>
      <w:r>
        <w:rPr>
          <w:rFonts w:hAnsi="標楷體"/>
        </w:rPr>
        <w:br w:type="page"/>
      </w:r>
    </w:p>
    <w:p w14:paraId="10F6789F"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8326</w:t>
      </w:r>
      <w:r w:rsidRPr="00CC5E55">
        <w:rPr>
          <w:rFonts w:ascii="標楷體" w:hAnsi="標楷體" w:hint="eastAsia"/>
        </w:rPr>
        <w:t>更生款項統一收付結案通知資料</w:t>
      </w:r>
    </w:p>
    <w:p w14:paraId="5A7E1C1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3CD5747"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3087E44"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0BD5C" w14:textId="77777777" w:rsidR="00E24265" w:rsidRPr="00615D4B" w:rsidRDefault="00E24265" w:rsidP="005F76AD">
            <w:pPr>
              <w:rPr>
                <w:rFonts w:ascii="標楷體" w:eastAsia="標楷體" w:hAnsi="標楷體"/>
              </w:rPr>
            </w:pPr>
            <w:r w:rsidRPr="00CC5E55">
              <w:rPr>
                <w:rFonts w:ascii="標楷體" w:eastAsia="標楷體" w:hAnsi="標楷體" w:hint="eastAsia"/>
              </w:rPr>
              <w:t>更生款項統一收付結案通知資料</w:t>
            </w:r>
          </w:p>
        </w:tc>
      </w:tr>
      <w:tr w:rsidR="00E24265" w:rsidRPr="00615D4B" w14:paraId="20CF1EB8"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79A0500"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ABEB269" w14:textId="77777777" w:rsidR="00E24265" w:rsidRPr="00615D4B" w:rsidRDefault="00E24265" w:rsidP="005F76AD">
            <w:pPr>
              <w:rPr>
                <w:rFonts w:ascii="標楷體" w:eastAsia="標楷體" w:hAnsi="標楷體"/>
              </w:rPr>
            </w:pPr>
          </w:p>
        </w:tc>
      </w:tr>
      <w:tr w:rsidR="00E24265" w:rsidRPr="00615D4B" w14:paraId="388F417F"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4DA31A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AF2E48" w14:textId="77777777" w:rsidR="00E24265" w:rsidRPr="00615D4B" w:rsidRDefault="00E24265" w:rsidP="005F76AD">
            <w:pPr>
              <w:rPr>
                <w:rFonts w:ascii="標楷體" w:eastAsia="標楷體" w:hAnsi="標楷體"/>
              </w:rPr>
            </w:pPr>
          </w:p>
        </w:tc>
      </w:tr>
      <w:tr w:rsidR="00E24265" w:rsidRPr="00615D4B" w14:paraId="5D6E3BA5"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6AD06799"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8234DD8" w14:textId="77777777" w:rsidR="00E24265" w:rsidRPr="00615D4B" w:rsidRDefault="00E24265" w:rsidP="005F76AD">
            <w:pPr>
              <w:rPr>
                <w:rFonts w:ascii="標楷體" w:eastAsia="標楷體" w:hAnsi="標楷體"/>
              </w:rPr>
            </w:pPr>
          </w:p>
        </w:tc>
      </w:tr>
      <w:tr w:rsidR="00E24265" w:rsidRPr="00615D4B" w14:paraId="5F1A2620"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68F32386"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2A6ABD0" w14:textId="77777777" w:rsidR="00E24265" w:rsidRPr="00615D4B" w:rsidRDefault="00E24265" w:rsidP="005F76AD">
            <w:pPr>
              <w:rPr>
                <w:rFonts w:ascii="標楷體" w:eastAsia="標楷體" w:hAnsi="標楷體"/>
              </w:rPr>
            </w:pPr>
          </w:p>
        </w:tc>
      </w:tr>
      <w:tr w:rsidR="00E24265" w:rsidRPr="00615D4B" w14:paraId="3EE09E4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935721E"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267B03A" w14:textId="77777777" w:rsidR="00E24265" w:rsidRPr="00615D4B" w:rsidRDefault="00E24265" w:rsidP="005F76AD">
            <w:pPr>
              <w:rPr>
                <w:rFonts w:ascii="標楷體" w:eastAsia="標楷體" w:hAnsi="標楷體"/>
              </w:rPr>
            </w:pPr>
          </w:p>
        </w:tc>
      </w:tr>
      <w:tr w:rsidR="00E24265" w:rsidRPr="00615D4B" w14:paraId="3F5489D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A24D146"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17D4F36" w14:textId="77777777" w:rsidR="00E24265" w:rsidRPr="00615D4B" w:rsidRDefault="00E24265" w:rsidP="005F76AD">
            <w:pPr>
              <w:rPr>
                <w:rFonts w:ascii="標楷體" w:eastAsia="標楷體" w:hAnsi="標楷體"/>
              </w:rPr>
            </w:pPr>
          </w:p>
        </w:tc>
      </w:tr>
      <w:tr w:rsidR="00E24265" w:rsidRPr="00615D4B" w14:paraId="2AA36E1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9397C17"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D5A4205" w14:textId="77777777" w:rsidR="00E24265" w:rsidRPr="00615D4B" w:rsidRDefault="00E24265" w:rsidP="005F76AD">
            <w:pPr>
              <w:rPr>
                <w:rFonts w:ascii="標楷體" w:eastAsia="標楷體" w:hAnsi="標楷體"/>
              </w:rPr>
            </w:pPr>
          </w:p>
        </w:tc>
      </w:tr>
    </w:tbl>
    <w:p w14:paraId="5AC4467E" w14:textId="77777777" w:rsidR="00E24265" w:rsidRDefault="00E24265" w:rsidP="00E24265"/>
    <w:p w14:paraId="36D1488F" w14:textId="77777777" w:rsidR="00E24265" w:rsidRPr="00615D4B" w:rsidRDefault="00E24265">
      <w:pPr>
        <w:pStyle w:val="a"/>
      </w:pPr>
      <w:r w:rsidRPr="00615D4B">
        <w:t>UI</w:t>
      </w:r>
      <w:r w:rsidRPr="00615D4B">
        <w:t>畫面</w:t>
      </w:r>
    </w:p>
    <w:p w14:paraId="15D9684C" w14:textId="77777777" w:rsidR="00E24265" w:rsidRDefault="00E24265" w:rsidP="00E24265">
      <w:pPr>
        <w:pStyle w:val="42"/>
        <w:spacing w:after="72"/>
        <w:ind w:left="1133"/>
        <w:rPr>
          <w:rFonts w:hAnsi="標楷體"/>
        </w:rPr>
      </w:pPr>
      <w:r w:rsidRPr="00743962">
        <w:rPr>
          <w:rFonts w:hAnsi="標楷體" w:hint="eastAsia"/>
        </w:rPr>
        <w:t>輸入畫面：</w:t>
      </w:r>
    </w:p>
    <w:p w14:paraId="5082F6FD" w14:textId="77777777" w:rsidR="00E24265" w:rsidRPr="00D83B47" w:rsidRDefault="00E24265" w:rsidP="00E24265">
      <w:pPr>
        <w:pStyle w:val="42"/>
        <w:spacing w:after="72"/>
        <w:ind w:leftChars="0" w:left="0"/>
        <w:rPr>
          <w:rFonts w:hAnsi="標楷體"/>
        </w:rPr>
      </w:pPr>
      <w:r w:rsidRPr="00D83B47">
        <w:rPr>
          <w:rFonts w:hAnsi="標楷體"/>
          <w:noProof/>
        </w:rPr>
        <w:drawing>
          <wp:inline distT="0" distB="0" distL="0" distR="0" wp14:anchorId="76171A9B" wp14:editId="6F64AC82">
            <wp:extent cx="6686201" cy="2286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690731" cy="2287549"/>
                    </a:xfrm>
                    <a:prstGeom prst="rect">
                      <a:avLst/>
                    </a:prstGeom>
                  </pic:spPr>
                </pic:pic>
              </a:graphicData>
            </a:graphic>
          </wp:inline>
        </w:drawing>
      </w:r>
    </w:p>
    <w:p w14:paraId="4B4A1769" w14:textId="77777777" w:rsidR="00E24265" w:rsidRDefault="00E24265" w:rsidP="00E24265">
      <w:pPr>
        <w:pStyle w:val="1text"/>
        <w:rPr>
          <w:rFonts w:ascii="Times New Roman" w:hAnsi="Times New Roman"/>
        </w:rPr>
      </w:pPr>
    </w:p>
    <w:p w14:paraId="7470E644"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74590EF5" w14:textId="77777777" w:rsidTr="005F76AD">
        <w:trPr>
          <w:trHeight w:val="388"/>
          <w:jc w:val="center"/>
        </w:trPr>
        <w:tc>
          <w:tcPr>
            <w:tcW w:w="219" w:type="pct"/>
            <w:vMerge w:val="restart"/>
          </w:tcPr>
          <w:p w14:paraId="2A3EB7B7"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431AA872"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70BCE36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196C8C8F"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562B225" w14:textId="77777777" w:rsidTr="005F76AD">
        <w:trPr>
          <w:trHeight w:val="244"/>
          <w:jc w:val="center"/>
        </w:trPr>
        <w:tc>
          <w:tcPr>
            <w:tcW w:w="219" w:type="pct"/>
            <w:vMerge/>
          </w:tcPr>
          <w:p w14:paraId="179FB203" w14:textId="77777777" w:rsidR="00E24265" w:rsidRPr="00615D4B" w:rsidRDefault="00E24265" w:rsidP="005F76AD">
            <w:pPr>
              <w:rPr>
                <w:rFonts w:ascii="標楷體" w:eastAsia="標楷體" w:hAnsi="標楷體"/>
              </w:rPr>
            </w:pPr>
          </w:p>
        </w:tc>
        <w:tc>
          <w:tcPr>
            <w:tcW w:w="756" w:type="pct"/>
            <w:vMerge/>
          </w:tcPr>
          <w:p w14:paraId="647CCADE" w14:textId="77777777" w:rsidR="00E24265" w:rsidRPr="00615D4B" w:rsidRDefault="00E24265" w:rsidP="005F76AD">
            <w:pPr>
              <w:rPr>
                <w:rFonts w:ascii="標楷體" w:eastAsia="標楷體" w:hAnsi="標楷體"/>
              </w:rPr>
            </w:pPr>
          </w:p>
        </w:tc>
        <w:tc>
          <w:tcPr>
            <w:tcW w:w="624" w:type="pct"/>
          </w:tcPr>
          <w:p w14:paraId="227FA62E"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1616EC09"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0869C707"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5D04FC08"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2345AA5B"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42A52AAB" w14:textId="77777777" w:rsidR="00E24265" w:rsidRPr="00615D4B" w:rsidRDefault="00E24265" w:rsidP="005F76AD">
            <w:pPr>
              <w:rPr>
                <w:rFonts w:ascii="標楷體" w:eastAsia="標楷體" w:hAnsi="標楷體"/>
              </w:rPr>
            </w:pPr>
          </w:p>
        </w:tc>
      </w:tr>
      <w:tr w:rsidR="00E24265" w:rsidRPr="00615D4B" w14:paraId="31EAD39F" w14:textId="77777777" w:rsidTr="005F76AD">
        <w:trPr>
          <w:trHeight w:val="291"/>
          <w:jc w:val="center"/>
        </w:trPr>
        <w:tc>
          <w:tcPr>
            <w:tcW w:w="219" w:type="pct"/>
          </w:tcPr>
          <w:p w14:paraId="46590EFB"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61A08F58"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67A80CD7" w14:textId="77777777" w:rsidR="00E24265" w:rsidRPr="00615D4B" w:rsidRDefault="00E24265" w:rsidP="005F76AD">
            <w:pPr>
              <w:rPr>
                <w:rFonts w:ascii="標楷體" w:eastAsia="標楷體" w:hAnsi="標楷體"/>
              </w:rPr>
            </w:pPr>
          </w:p>
        </w:tc>
        <w:tc>
          <w:tcPr>
            <w:tcW w:w="624" w:type="pct"/>
          </w:tcPr>
          <w:p w14:paraId="35018732" w14:textId="77777777" w:rsidR="00E24265" w:rsidRPr="00615D4B" w:rsidRDefault="00E24265" w:rsidP="005F76AD">
            <w:pPr>
              <w:rPr>
                <w:rFonts w:ascii="標楷體" w:eastAsia="標楷體" w:hAnsi="標楷體"/>
              </w:rPr>
            </w:pPr>
          </w:p>
        </w:tc>
        <w:tc>
          <w:tcPr>
            <w:tcW w:w="537" w:type="pct"/>
          </w:tcPr>
          <w:p w14:paraId="16AC6302"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E5EEF08" w14:textId="77777777" w:rsidR="00E24265" w:rsidRPr="00615D4B" w:rsidRDefault="00E24265" w:rsidP="005F76AD">
            <w:pPr>
              <w:rPr>
                <w:rFonts w:ascii="標楷體" w:eastAsia="標楷體" w:hAnsi="標楷體"/>
              </w:rPr>
            </w:pPr>
          </w:p>
        </w:tc>
        <w:tc>
          <w:tcPr>
            <w:tcW w:w="299" w:type="pct"/>
          </w:tcPr>
          <w:p w14:paraId="4B0505A9" w14:textId="77777777" w:rsidR="00E24265" w:rsidRPr="00615D4B" w:rsidRDefault="00E24265" w:rsidP="005F76AD">
            <w:pPr>
              <w:rPr>
                <w:rFonts w:ascii="標楷體" w:eastAsia="標楷體" w:hAnsi="標楷體"/>
              </w:rPr>
            </w:pPr>
          </w:p>
        </w:tc>
        <w:tc>
          <w:tcPr>
            <w:tcW w:w="1643" w:type="pct"/>
          </w:tcPr>
          <w:p w14:paraId="1AB6F2B2" w14:textId="77777777" w:rsidR="00E24265" w:rsidRDefault="00E24265" w:rsidP="005F76AD">
            <w:pPr>
              <w:rPr>
                <w:rFonts w:ascii="標楷體" w:eastAsia="標楷體" w:hAnsi="標楷體"/>
              </w:rPr>
            </w:pPr>
            <w:r w:rsidRPr="00DC6EF5">
              <w:rPr>
                <w:rFonts w:ascii="標楷體" w:eastAsia="標楷體" w:hAnsi="標楷體" w:hint="eastAsia"/>
              </w:rPr>
              <w:t>1:新增</w:t>
            </w:r>
          </w:p>
          <w:p w14:paraId="77896962" w14:textId="77777777" w:rsidR="00E24265" w:rsidRDefault="00E24265" w:rsidP="005F76AD">
            <w:pPr>
              <w:rPr>
                <w:rFonts w:ascii="標楷體" w:eastAsia="標楷體" w:hAnsi="標楷體"/>
              </w:rPr>
            </w:pPr>
            <w:r w:rsidRPr="00DC6EF5">
              <w:rPr>
                <w:rFonts w:ascii="標楷體" w:eastAsia="標楷體" w:hAnsi="標楷體" w:hint="eastAsia"/>
              </w:rPr>
              <w:t>2:異動</w:t>
            </w:r>
          </w:p>
          <w:p w14:paraId="6D9CC2D2" w14:textId="77777777" w:rsidR="00E24265" w:rsidRPr="00615D4B" w:rsidRDefault="00E24265" w:rsidP="005F76AD">
            <w:pPr>
              <w:rPr>
                <w:rFonts w:ascii="標楷體" w:eastAsia="標楷體" w:hAnsi="標楷體"/>
              </w:rPr>
            </w:pPr>
            <w:r w:rsidRPr="00DC6EF5">
              <w:rPr>
                <w:rFonts w:ascii="標楷體" w:eastAsia="標楷體" w:hAnsi="標楷體" w:hint="eastAsia"/>
              </w:rPr>
              <w:t>4:刪除</w:t>
            </w:r>
          </w:p>
        </w:tc>
      </w:tr>
      <w:tr w:rsidR="00E24265" w:rsidRPr="00615D4B" w14:paraId="24E831E9" w14:textId="77777777" w:rsidTr="005F76AD">
        <w:trPr>
          <w:trHeight w:val="291"/>
          <w:jc w:val="center"/>
        </w:trPr>
        <w:tc>
          <w:tcPr>
            <w:tcW w:w="219" w:type="pct"/>
          </w:tcPr>
          <w:p w14:paraId="18C552CE"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65066CB8"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4285BE6A" w14:textId="77777777" w:rsidR="00E24265" w:rsidRPr="00615D4B" w:rsidRDefault="00E24265" w:rsidP="005F76AD">
            <w:pPr>
              <w:rPr>
                <w:rFonts w:ascii="標楷體" w:eastAsia="標楷體" w:hAnsi="標楷體"/>
              </w:rPr>
            </w:pPr>
          </w:p>
        </w:tc>
        <w:tc>
          <w:tcPr>
            <w:tcW w:w="624" w:type="pct"/>
          </w:tcPr>
          <w:p w14:paraId="1FE6ADBE" w14:textId="77777777" w:rsidR="00E24265" w:rsidRPr="00615D4B" w:rsidRDefault="00E24265" w:rsidP="005F76AD">
            <w:pPr>
              <w:rPr>
                <w:rFonts w:ascii="標楷體" w:eastAsia="標楷體" w:hAnsi="標楷體"/>
              </w:rPr>
            </w:pPr>
          </w:p>
        </w:tc>
        <w:tc>
          <w:tcPr>
            <w:tcW w:w="537" w:type="pct"/>
          </w:tcPr>
          <w:p w14:paraId="6FA42591" w14:textId="77777777" w:rsidR="00E24265" w:rsidRPr="00615D4B" w:rsidRDefault="00E24265" w:rsidP="005F76AD">
            <w:pPr>
              <w:rPr>
                <w:rFonts w:ascii="標楷體" w:eastAsia="標楷體" w:hAnsi="標楷體"/>
              </w:rPr>
            </w:pPr>
          </w:p>
        </w:tc>
        <w:tc>
          <w:tcPr>
            <w:tcW w:w="299" w:type="pct"/>
          </w:tcPr>
          <w:p w14:paraId="074219D3" w14:textId="77777777" w:rsidR="00E24265" w:rsidRPr="00615D4B" w:rsidRDefault="00E24265" w:rsidP="005F76AD">
            <w:pPr>
              <w:rPr>
                <w:rFonts w:ascii="標楷體" w:eastAsia="標楷體" w:hAnsi="標楷體"/>
              </w:rPr>
            </w:pPr>
          </w:p>
        </w:tc>
        <w:tc>
          <w:tcPr>
            <w:tcW w:w="299" w:type="pct"/>
          </w:tcPr>
          <w:p w14:paraId="0DE567BB" w14:textId="77777777" w:rsidR="00E24265" w:rsidRPr="00615D4B" w:rsidRDefault="00E24265" w:rsidP="005F76AD">
            <w:pPr>
              <w:rPr>
                <w:rFonts w:ascii="標楷體" w:eastAsia="標楷體" w:hAnsi="標楷體"/>
              </w:rPr>
            </w:pPr>
          </w:p>
        </w:tc>
        <w:tc>
          <w:tcPr>
            <w:tcW w:w="1643" w:type="pct"/>
          </w:tcPr>
          <w:p w14:paraId="34C92DA0" w14:textId="77777777" w:rsidR="00E24265" w:rsidRPr="00615D4B" w:rsidRDefault="00E24265" w:rsidP="005F76AD">
            <w:pPr>
              <w:rPr>
                <w:rFonts w:ascii="標楷體" w:eastAsia="標楷體" w:hAnsi="標楷體"/>
              </w:rPr>
            </w:pPr>
          </w:p>
        </w:tc>
      </w:tr>
      <w:tr w:rsidR="00E24265" w:rsidRPr="00615D4B" w14:paraId="7C0D178C" w14:textId="77777777" w:rsidTr="005F76AD">
        <w:trPr>
          <w:trHeight w:val="291"/>
          <w:jc w:val="center"/>
        </w:trPr>
        <w:tc>
          <w:tcPr>
            <w:tcW w:w="219" w:type="pct"/>
          </w:tcPr>
          <w:p w14:paraId="7ACF88DD"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06C28298"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w:t>
            </w:r>
            <w:r w:rsidRPr="00B93CCA">
              <w:rPr>
                <w:rFonts w:ascii="標楷體" w:eastAsia="標楷體" w:hAnsi="標楷體" w:hint="eastAsia"/>
              </w:rPr>
              <w:lastRenderedPageBreak/>
              <w:t>號</w:t>
            </w:r>
          </w:p>
        </w:tc>
        <w:tc>
          <w:tcPr>
            <w:tcW w:w="624" w:type="pct"/>
          </w:tcPr>
          <w:p w14:paraId="6F18C1E1" w14:textId="77777777" w:rsidR="00E24265" w:rsidRPr="00615D4B" w:rsidRDefault="00E24265" w:rsidP="005F76AD">
            <w:pPr>
              <w:rPr>
                <w:rFonts w:ascii="標楷體" w:eastAsia="標楷體" w:hAnsi="標楷體"/>
              </w:rPr>
            </w:pPr>
          </w:p>
        </w:tc>
        <w:tc>
          <w:tcPr>
            <w:tcW w:w="624" w:type="pct"/>
          </w:tcPr>
          <w:p w14:paraId="23D2CB94" w14:textId="77777777" w:rsidR="00E24265" w:rsidRPr="00615D4B" w:rsidRDefault="00E24265" w:rsidP="005F76AD">
            <w:pPr>
              <w:rPr>
                <w:rFonts w:ascii="標楷體" w:eastAsia="標楷體" w:hAnsi="標楷體"/>
              </w:rPr>
            </w:pPr>
          </w:p>
        </w:tc>
        <w:tc>
          <w:tcPr>
            <w:tcW w:w="537" w:type="pct"/>
          </w:tcPr>
          <w:p w14:paraId="68D8A389" w14:textId="77777777" w:rsidR="00E24265" w:rsidRPr="00615D4B" w:rsidRDefault="00E24265" w:rsidP="005F76AD">
            <w:pPr>
              <w:rPr>
                <w:rFonts w:ascii="標楷體" w:eastAsia="標楷體" w:hAnsi="標楷體"/>
              </w:rPr>
            </w:pPr>
          </w:p>
        </w:tc>
        <w:tc>
          <w:tcPr>
            <w:tcW w:w="299" w:type="pct"/>
          </w:tcPr>
          <w:p w14:paraId="5A06B681" w14:textId="77777777" w:rsidR="00E24265" w:rsidRPr="00615D4B" w:rsidRDefault="00E24265" w:rsidP="005F76AD">
            <w:pPr>
              <w:rPr>
                <w:rFonts w:ascii="標楷體" w:eastAsia="標楷體" w:hAnsi="標楷體"/>
              </w:rPr>
            </w:pPr>
          </w:p>
        </w:tc>
        <w:tc>
          <w:tcPr>
            <w:tcW w:w="299" w:type="pct"/>
          </w:tcPr>
          <w:p w14:paraId="4E9456BE" w14:textId="77777777" w:rsidR="00E24265" w:rsidRPr="00615D4B" w:rsidRDefault="00E24265" w:rsidP="005F76AD">
            <w:pPr>
              <w:rPr>
                <w:rFonts w:ascii="標楷體" w:eastAsia="標楷體" w:hAnsi="標楷體"/>
              </w:rPr>
            </w:pPr>
          </w:p>
        </w:tc>
        <w:tc>
          <w:tcPr>
            <w:tcW w:w="1643" w:type="pct"/>
          </w:tcPr>
          <w:p w14:paraId="2BD095BC" w14:textId="77777777" w:rsidR="00E24265" w:rsidRPr="00615D4B" w:rsidRDefault="00E24265" w:rsidP="005F76AD">
            <w:pPr>
              <w:rPr>
                <w:rFonts w:ascii="標楷體" w:eastAsia="標楷體" w:hAnsi="標楷體"/>
              </w:rPr>
            </w:pPr>
          </w:p>
        </w:tc>
      </w:tr>
      <w:tr w:rsidR="00E24265" w:rsidRPr="00615D4B" w14:paraId="57116FBA" w14:textId="77777777" w:rsidTr="005F76AD">
        <w:trPr>
          <w:trHeight w:val="291"/>
          <w:jc w:val="center"/>
        </w:trPr>
        <w:tc>
          <w:tcPr>
            <w:tcW w:w="219" w:type="pct"/>
          </w:tcPr>
          <w:p w14:paraId="1D4D564A"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3AF4153F"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40DFECDA" w14:textId="77777777" w:rsidR="00E24265" w:rsidRPr="00615D4B" w:rsidRDefault="00E24265" w:rsidP="005F76AD">
            <w:pPr>
              <w:rPr>
                <w:rFonts w:ascii="標楷體" w:eastAsia="標楷體" w:hAnsi="標楷體"/>
              </w:rPr>
            </w:pPr>
          </w:p>
        </w:tc>
        <w:tc>
          <w:tcPr>
            <w:tcW w:w="624" w:type="pct"/>
          </w:tcPr>
          <w:p w14:paraId="698E2E4D" w14:textId="77777777" w:rsidR="00E24265" w:rsidRPr="00615D4B" w:rsidRDefault="00E24265" w:rsidP="005F76AD">
            <w:pPr>
              <w:rPr>
                <w:rFonts w:ascii="標楷體" w:eastAsia="標楷體" w:hAnsi="標楷體"/>
              </w:rPr>
            </w:pPr>
          </w:p>
        </w:tc>
        <w:tc>
          <w:tcPr>
            <w:tcW w:w="537" w:type="pct"/>
          </w:tcPr>
          <w:p w14:paraId="0E932847" w14:textId="77777777" w:rsidR="00E24265" w:rsidRPr="00615D4B" w:rsidRDefault="00E24265" w:rsidP="005F76AD">
            <w:pPr>
              <w:rPr>
                <w:rFonts w:ascii="標楷體" w:eastAsia="標楷體" w:hAnsi="標楷體"/>
              </w:rPr>
            </w:pPr>
          </w:p>
        </w:tc>
        <w:tc>
          <w:tcPr>
            <w:tcW w:w="299" w:type="pct"/>
          </w:tcPr>
          <w:p w14:paraId="3E7CD946" w14:textId="77777777" w:rsidR="00E24265" w:rsidRPr="00615D4B" w:rsidRDefault="00E24265" w:rsidP="005F76AD">
            <w:pPr>
              <w:rPr>
                <w:rFonts w:ascii="標楷體" w:eastAsia="標楷體" w:hAnsi="標楷體"/>
              </w:rPr>
            </w:pPr>
          </w:p>
        </w:tc>
        <w:tc>
          <w:tcPr>
            <w:tcW w:w="299" w:type="pct"/>
          </w:tcPr>
          <w:p w14:paraId="56A83615" w14:textId="77777777" w:rsidR="00E24265" w:rsidRPr="00615D4B" w:rsidRDefault="00E24265" w:rsidP="005F76AD">
            <w:pPr>
              <w:rPr>
                <w:rFonts w:ascii="標楷體" w:eastAsia="標楷體" w:hAnsi="標楷體"/>
              </w:rPr>
            </w:pPr>
          </w:p>
        </w:tc>
        <w:tc>
          <w:tcPr>
            <w:tcW w:w="1643" w:type="pct"/>
          </w:tcPr>
          <w:p w14:paraId="0E2FB3CD" w14:textId="77777777" w:rsidR="00E24265" w:rsidRPr="00615D4B" w:rsidRDefault="00E24265" w:rsidP="005F76AD">
            <w:pPr>
              <w:rPr>
                <w:rFonts w:ascii="標楷體" w:eastAsia="標楷體" w:hAnsi="標楷體"/>
              </w:rPr>
            </w:pPr>
          </w:p>
        </w:tc>
      </w:tr>
      <w:tr w:rsidR="00E24265" w:rsidRPr="00615D4B" w14:paraId="263638AB" w14:textId="77777777" w:rsidTr="005F76AD">
        <w:trPr>
          <w:trHeight w:val="291"/>
          <w:jc w:val="center"/>
        </w:trPr>
        <w:tc>
          <w:tcPr>
            <w:tcW w:w="219" w:type="pct"/>
          </w:tcPr>
          <w:p w14:paraId="52F80B82"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10DE6B5F" w14:textId="77777777" w:rsidR="00E24265" w:rsidRPr="00615D4B" w:rsidRDefault="00E24265" w:rsidP="005F76AD">
            <w:pPr>
              <w:rPr>
                <w:rFonts w:ascii="標楷體" w:eastAsia="標楷體" w:hAnsi="標楷體"/>
              </w:rPr>
            </w:pPr>
            <w:r w:rsidRPr="00B93CCA">
              <w:rPr>
                <w:rFonts w:ascii="標楷體" w:eastAsia="標楷體" w:hAnsi="標楷體" w:hint="eastAsia"/>
              </w:rPr>
              <w:t>結案日期</w:t>
            </w:r>
          </w:p>
        </w:tc>
        <w:tc>
          <w:tcPr>
            <w:tcW w:w="624" w:type="pct"/>
          </w:tcPr>
          <w:p w14:paraId="3FC9D9A1" w14:textId="77777777" w:rsidR="00E24265" w:rsidRPr="00615D4B" w:rsidRDefault="00E24265" w:rsidP="005F76AD">
            <w:pPr>
              <w:rPr>
                <w:rFonts w:ascii="標楷體" w:eastAsia="標楷體" w:hAnsi="標楷體"/>
              </w:rPr>
            </w:pPr>
          </w:p>
        </w:tc>
        <w:tc>
          <w:tcPr>
            <w:tcW w:w="624" w:type="pct"/>
          </w:tcPr>
          <w:p w14:paraId="3DAEBF38" w14:textId="77777777" w:rsidR="00E24265" w:rsidRPr="00615D4B" w:rsidRDefault="00E24265" w:rsidP="005F76AD">
            <w:pPr>
              <w:rPr>
                <w:rFonts w:ascii="標楷體" w:eastAsia="標楷體" w:hAnsi="標楷體"/>
              </w:rPr>
            </w:pPr>
          </w:p>
        </w:tc>
        <w:tc>
          <w:tcPr>
            <w:tcW w:w="537" w:type="pct"/>
          </w:tcPr>
          <w:p w14:paraId="73EA96FD" w14:textId="77777777" w:rsidR="00E24265" w:rsidRPr="00615D4B" w:rsidRDefault="00E24265" w:rsidP="005F76AD">
            <w:pPr>
              <w:rPr>
                <w:rFonts w:ascii="標楷體" w:eastAsia="標楷體" w:hAnsi="標楷體"/>
              </w:rPr>
            </w:pPr>
          </w:p>
        </w:tc>
        <w:tc>
          <w:tcPr>
            <w:tcW w:w="299" w:type="pct"/>
          </w:tcPr>
          <w:p w14:paraId="09AF6B57" w14:textId="77777777" w:rsidR="00E24265" w:rsidRPr="00615D4B" w:rsidRDefault="00E24265" w:rsidP="005F76AD">
            <w:pPr>
              <w:rPr>
                <w:rFonts w:ascii="標楷體" w:eastAsia="標楷體" w:hAnsi="標楷體"/>
              </w:rPr>
            </w:pPr>
          </w:p>
        </w:tc>
        <w:tc>
          <w:tcPr>
            <w:tcW w:w="299" w:type="pct"/>
          </w:tcPr>
          <w:p w14:paraId="29B58CCC" w14:textId="77777777" w:rsidR="00E24265" w:rsidRPr="00615D4B" w:rsidRDefault="00E24265" w:rsidP="005F76AD">
            <w:pPr>
              <w:rPr>
                <w:rFonts w:ascii="標楷體" w:eastAsia="標楷體" w:hAnsi="標楷體"/>
              </w:rPr>
            </w:pPr>
          </w:p>
        </w:tc>
        <w:tc>
          <w:tcPr>
            <w:tcW w:w="1643" w:type="pct"/>
          </w:tcPr>
          <w:p w14:paraId="34E73DAF" w14:textId="77777777" w:rsidR="00E24265" w:rsidRPr="00615D4B" w:rsidRDefault="00E24265" w:rsidP="005F76AD">
            <w:pPr>
              <w:rPr>
                <w:rFonts w:ascii="標楷體" w:eastAsia="標楷體" w:hAnsi="標楷體"/>
              </w:rPr>
            </w:pPr>
          </w:p>
        </w:tc>
      </w:tr>
      <w:tr w:rsidR="00E24265" w:rsidRPr="00615D4B" w14:paraId="5C086463" w14:textId="77777777" w:rsidTr="005F76AD">
        <w:trPr>
          <w:trHeight w:val="291"/>
          <w:jc w:val="center"/>
        </w:trPr>
        <w:tc>
          <w:tcPr>
            <w:tcW w:w="219" w:type="pct"/>
          </w:tcPr>
          <w:p w14:paraId="0928C6A6"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7C598F90" w14:textId="77777777" w:rsidR="00E24265" w:rsidRPr="00615D4B" w:rsidRDefault="00E24265" w:rsidP="005F76AD">
            <w:pPr>
              <w:rPr>
                <w:rFonts w:ascii="標楷體" w:eastAsia="標楷體" w:hAnsi="標楷體"/>
              </w:rPr>
            </w:pPr>
            <w:r w:rsidRPr="00B93CCA">
              <w:rPr>
                <w:rFonts w:ascii="標楷體" w:eastAsia="標楷體" w:hAnsi="標楷體" w:hint="eastAsia"/>
              </w:rPr>
              <w:t>結案原因</w:t>
            </w:r>
          </w:p>
        </w:tc>
        <w:tc>
          <w:tcPr>
            <w:tcW w:w="624" w:type="pct"/>
          </w:tcPr>
          <w:p w14:paraId="12E58F89" w14:textId="77777777" w:rsidR="00E24265" w:rsidRPr="00615D4B" w:rsidRDefault="00E24265" w:rsidP="005F76AD">
            <w:pPr>
              <w:rPr>
                <w:rFonts w:ascii="標楷體" w:eastAsia="標楷體" w:hAnsi="標楷體"/>
              </w:rPr>
            </w:pPr>
          </w:p>
        </w:tc>
        <w:tc>
          <w:tcPr>
            <w:tcW w:w="624" w:type="pct"/>
          </w:tcPr>
          <w:p w14:paraId="0BC036F1" w14:textId="77777777" w:rsidR="00E24265" w:rsidRPr="00615D4B" w:rsidRDefault="00E24265" w:rsidP="005F76AD">
            <w:pPr>
              <w:rPr>
                <w:rFonts w:ascii="標楷體" w:eastAsia="標楷體" w:hAnsi="標楷體"/>
              </w:rPr>
            </w:pPr>
          </w:p>
        </w:tc>
        <w:tc>
          <w:tcPr>
            <w:tcW w:w="537" w:type="pct"/>
          </w:tcPr>
          <w:p w14:paraId="6808698E"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5C65AA8" w14:textId="77777777" w:rsidR="00E24265" w:rsidRPr="00615D4B" w:rsidRDefault="00E24265" w:rsidP="005F76AD">
            <w:pPr>
              <w:rPr>
                <w:rFonts w:ascii="標楷體" w:eastAsia="標楷體" w:hAnsi="標楷體"/>
              </w:rPr>
            </w:pPr>
          </w:p>
        </w:tc>
        <w:tc>
          <w:tcPr>
            <w:tcW w:w="299" w:type="pct"/>
          </w:tcPr>
          <w:p w14:paraId="4590B25A" w14:textId="77777777" w:rsidR="00E24265" w:rsidRPr="00615D4B" w:rsidRDefault="00E24265" w:rsidP="005F76AD">
            <w:pPr>
              <w:rPr>
                <w:rFonts w:ascii="標楷體" w:eastAsia="標楷體" w:hAnsi="標楷體"/>
              </w:rPr>
            </w:pPr>
          </w:p>
        </w:tc>
        <w:tc>
          <w:tcPr>
            <w:tcW w:w="1643" w:type="pct"/>
          </w:tcPr>
          <w:p w14:paraId="5B16FFEF" w14:textId="77777777" w:rsidR="00E24265" w:rsidRPr="00DC6EF5" w:rsidRDefault="00E24265" w:rsidP="005F76AD">
            <w:pPr>
              <w:rPr>
                <w:rFonts w:ascii="標楷體" w:eastAsia="標楷體" w:hAnsi="標楷體"/>
              </w:rPr>
            </w:pPr>
            <w:r w:rsidRPr="00DC6EF5">
              <w:rPr>
                <w:rFonts w:ascii="標楷體" w:eastAsia="標楷體" w:hAnsi="標楷體" w:hint="eastAsia"/>
              </w:rPr>
              <w:t>1:債務人主動撤案</w:t>
            </w:r>
          </w:p>
          <w:p w14:paraId="1C655A7A" w14:textId="77777777" w:rsidR="00E24265" w:rsidRPr="00DC6EF5" w:rsidRDefault="00E24265" w:rsidP="005F76AD">
            <w:pPr>
              <w:rPr>
                <w:rFonts w:ascii="標楷體" w:eastAsia="標楷體" w:hAnsi="標楷體"/>
              </w:rPr>
            </w:pPr>
            <w:r w:rsidRPr="00DC6EF5">
              <w:rPr>
                <w:rFonts w:ascii="標楷體" w:eastAsia="標楷體" w:hAnsi="標楷體" w:hint="eastAsia"/>
              </w:rPr>
              <w:t>2:債務人申請更生統收統付前未依約履行更生方案</w:t>
            </w:r>
          </w:p>
          <w:p w14:paraId="774CCE50" w14:textId="77777777" w:rsidR="00E24265" w:rsidRPr="00DC6EF5" w:rsidRDefault="00E24265" w:rsidP="005F76AD">
            <w:pPr>
              <w:rPr>
                <w:rFonts w:ascii="標楷體" w:eastAsia="標楷體" w:hAnsi="標楷體"/>
              </w:rPr>
            </w:pPr>
            <w:r w:rsidRPr="00DC6EF5">
              <w:rPr>
                <w:rFonts w:ascii="標楷體" w:eastAsia="標楷體" w:hAnsi="標楷體" w:hint="eastAsia"/>
              </w:rPr>
              <w:t>3:更生款項統一收付申請生效後債務人未依約履行</w:t>
            </w:r>
          </w:p>
          <w:p w14:paraId="5893C4A7" w14:textId="77777777" w:rsidR="00E24265" w:rsidRPr="00DC6EF5" w:rsidRDefault="00E24265" w:rsidP="005F76AD">
            <w:pPr>
              <w:rPr>
                <w:rFonts w:ascii="標楷體" w:eastAsia="標楷體" w:hAnsi="標楷體"/>
              </w:rPr>
            </w:pPr>
            <w:r w:rsidRPr="00DC6EF5">
              <w:rPr>
                <w:rFonts w:ascii="標楷體" w:eastAsia="標楷體" w:hAnsi="標楷體" w:hint="eastAsia"/>
              </w:rPr>
              <w:t>4:Key值欄位輸入錯誤，本行結案</w:t>
            </w:r>
          </w:p>
          <w:p w14:paraId="37EC2298" w14:textId="77777777" w:rsidR="00E24265" w:rsidRPr="00DC6EF5" w:rsidRDefault="00E24265" w:rsidP="005F76AD">
            <w:pPr>
              <w:rPr>
                <w:rFonts w:ascii="標楷體" w:eastAsia="標楷體" w:hAnsi="標楷體"/>
              </w:rPr>
            </w:pPr>
            <w:r w:rsidRPr="00DC6EF5">
              <w:rPr>
                <w:rFonts w:ascii="標楷體" w:eastAsia="標楷體" w:hAnsi="標楷體" w:hint="eastAsia"/>
              </w:rPr>
              <w:t>5:債權金融機構未全數回報債權</w:t>
            </w:r>
          </w:p>
          <w:p w14:paraId="78F7F895" w14:textId="77777777" w:rsidR="00E24265" w:rsidRPr="00615D4B" w:rsidRDefault="00E24265" w:rsidP="005F76AD">
            <w:pPr>
              <w:rPr>
                <w:rFonts w:ascii="標楷體" w:eastAsia="標楷體" w:hAnsi="標楷體"/>
              </w:rPr>
            </w:pPr>
            <w:r w:rsidRPr="00DC6EF5">
              <w:rPr>
                <w:rFonts w:ascii="標楷體" w:eastAsia="標楷體" w:hAnsi="標楷體" w:hint="eastAsia"/>
              </w:rPr>
              <w:t>6:主辦行停止辦理更生統一收付作業</w:t>
            </w:r>
          </w:p>
        </w:tc>
      </w:tr>
      <w:tr w:rsidR="00E24265" w:rsidRPr="00615D4B" w14:paraId="324EED96" w14:textId="77777777" w:rsidTr="005F76AD">
        <w:trPr>
          <w:trHeight w:val="291"/>
          <w:jc w:val="center"/>
        </w:trPr>
        <w:tc>
          <w:tcPr>
            <w:tcW w:w="219" w:type="pct"/>
          </w:tcPr>
          <w:p w14:paraId="49001856"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23B26413"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0DB5F5A9" w14:textId="77777777" w:rsidR="00E24265" w:rsidRPr="00615D4B" w:rsidRDefault="00E24265" w:rsidP="005F76AD">
            <w:pPr>
              <w:rPr>
                <w:rFonts w:ascii="標楷體" w:eastAsia="標楷體" w:hAnsi="標楷體"/>
              </w:rPr>
            </w:pPr>
          </w:p>
        </w:tc>
        <w:tc>
          <w:tcPr>
            <w:tcW w:w="624" w:type="pct"/>
          </w:tcPr>
          <w:p w14:paraId="189E162F" w14:textId="77777777" w:rsidR="00E24265" w:rsidRPr="00615D4B" w:rsidRDefault="00E24265" w:rsidP="005F76AD">
            <w:pPr>
              <w:rPr>
                <w:rFonts w:ascii="標楷體" w:eastAsia="標楷體" w:hAnsi="標楷體"/>
              </w:rPr>
            </w:pPr>
          </w:p>
        </w:tc>
        <w:tc>
          <w:tcPr>
            <w:tcW w:w="537" w:type="pct"/>
          </w:tcPr>
          <w:p w14:paraId="03C5CEFC" w14:textId="77777777" w:rsidR="00E24265" w:rsidRPr="00615D4B" w:rsidRDefault="00E24265" w:rsidP="005F76AD">
            <w:pPr>
              <w:rPr>
                <w:rFonts w:ascii="標楷體" w:eastAsia="標楷體" w:hAnsi="標楷體"/>
              </w:rPr>
            </w:pPr>
          </w:p>
        </w:tc>
        <w:tc>
          <w:tcPr>
            <w:tcW w:w="299" w:type="pct"/>
          </w:tcPr>
          <w:p w14:paraId="56A25F14" w14:textId="77777777" w:rsidR="00E24265" w:rsidRPr="00615D4B" w:rsidRDefault="00E24265" w:rsidP="005F76AD">
            <w:pPr>
              <w:rPr>
                <w:rFonts w:ascii="標楷體" w:eastAsia="標楷體" w:hAnsi="標楷體"/>
              </w:rPr>
            </w:pPr>
          </w:p>
        </w:tc>
        <w:tc>
          <w:tcPr>
            <w:tcW w:w="299" w:type="pct"/>
          </w:tcPr>
          <w:p w14:paraId="2E2671AF" w14:textId="77777777" w:rsidR="00E24265" w:rsidRPr="00615D4B" w:rsidRDefault="00E24265" w:rsidP="005F76AD">
            <w:pPr>
              <w:rPr>
                <w:rFonts w:ascii="標楷體" w:eastAsia="標楷體" w:hAnsi="標楷體"/>
              </w:rPr>
            </w:pPr>
          </w:p>
        </w:tc>
        <w:tc>
          <w:tcPr>
            <w:tcW w:w="1643" w:type="pct"/>
          </w:tcPr>
          <w:p w14:paraId="13E4243D" w14:textId="77777777" w:rsidR="00E24265" w:rsidRPr="00615D4B" w:rsidRDefault="00E24265" w:rsidP="005F76AD">
            <w:pPr>
              <w:rPr>
                <w:rFonts w:ascii="標楷體" w:eastAsia="標楷體" w:hAnsi="標楷體"/>
              </w:rPr>
            </w:pPr>
          </w:p>
        </w:tc>
      </w:tr>
      <w:tr w:rsidR="00E24265" w:rsidRPr="00615D4B" w14:paraId="6423EFA0" w14:textId="77777777" w:rsidTr="005F76AD">
        <w:trPr>
          <w:trHeight w:val="291"/>
          <w:jc w:val="center"/>
        </w:trPr>
        <w:tc>
          <w:tcPr>
            <w:tcW w:w="219" w:type="pct"/>
          </w:tcPr>
          <w:p w14:paraId="18FD5A87" w14:textId="77777777" w:rsidR="00E24265" w:rsidRPr="005E579A" w:rsidRDefault="00E24265" w:rsidP="005F76AD">
            <w:pPr>
              <w:pStyle w:val="af9"/>
              <w:numPr>
                <w:ilvl w:val="0"/>
                <w:numId w:val="55"/>
              </w:numPr>
              <w:ind w:leftChars="0"/>
              <w:rPr>
                <w:rFonts w:ascii="標楷體" w:eastAsia="標楷體" w:hAnsi="標楷體"/>
              </w:rPr>
            </w:pPr>
          </w:p>
        </w:tc>
        <w:tc>
          <w:tcPr>
            <w:tcW w:w="756" w:type="pct"/>
          </w:tcPr>
          <w:p w14:paraId="4A86A803" w14:textId="77777777" w:rsidR="00E24265" w:rsidRPr="00615D4B" w:rsidRDefault="00E24265" w:rsidP="005F76AD">
            <w:pPr>
              <w:rPr>
                <w:rFonts w:ascii="標楷體" w:eastAsia="標楷體" w:hAnsi="標楷體"/>
              </w:rPr>
            </w:pPr>
            <w:r w:rsidRPr="00B93CCA">
              <w:rPr>
                <w:rFonts w:ascii="標楷體" w:eastAsia="標楷體" w:hAnsi="標楷體" w:hint="eastAsia"/>
              </w:rPr>
              <w:t>通訊電話</w:t>
            </w:r>
          </w:p>
        </w:tc>
        <w:tc>
          <w:tcPr>
            <w:tcW w:w="624" w:type="pct"/>
          </w:tcPr>
          <w:p w14:paraId="2AE8530F" w14:textId="77777777" w:rsidR="00E24265" w:rsidRPr="00615D4B" w:rsidRDefault="00E24265" w:rsidP="005F76AD">
            <w:pPr>
              <w:rPr>
                <w:rFonts w:ascii="標楷體" w:eastAsia="標楷體" w:hAnsi="標楷體"/>
              </w:rPr>
            </w:pPr>
          </w:p>
        </w:tc>
        <w:tc>
          <w:tcPr>
            <w:tcW w:w="624" w:type="pct"/>
          </w:tcPr>
          <w:p w14:paraId="2DC7235E" w14:textId="77777777" w:rsidR="00E24265" w:rsidRPr="00615D4B" w:rsidRDefault="00E24265" w:rsidP="005F76AD">
            <w:pPr>
              <w:rPr>
                <w:rFonts w:ascii="標楷體" w:eastAsia="標楷體" w:hAnsi="標楷體"/>
              </w:rPr>
            </w:pPr>
          </w:p>
        </w:tc>
        <w:tc>
          <w:tcPr>
            <w:tcW w:w="537" w:type="pct"/>
          </w:tcPr>
          <w:p w14:paraId="4BA49A79" w14:textId="77777777" w:rsidR="00E24265" w:rsidRPr="00615D4B" w:rsidRDefault="00E24265" w:rsidP="005F76AD">
            <w:pPr>
              <w:rPr>
                <w:rFonts w:ascii="標楷體" w:eastAsia="標楷體" w:hAnsi="標楷體"/>
              </w:rPr>
            </w:pPr>
          </w:p>
        </w:tc>
        <w:tc>
          <w:tcPr>
            <w:tcW w:w="299" w:type="pct"/>
          </w:tcPr>
          <w:p w14:paraId="04C6FF2F" w14:textId="77777777" w:rsidR="00E24265" w:rsidRPr="00615D4B" w:rsidRDefault="00E24265" w:rsidP="005F76AD">
            <w:pPr>
              <w:rPr>
                <w:rFonts w:ascii="標楷體" w:eastAsia="標楷體" w:hAnsi="標楷體"/>
              </w:rPr>
            </w:pPr>
          </w:p>
        </w:tc>
        <w:tc>
          <w:tcPr>
            <w:tcW w:w="299" w:type="pct"/>
          </w:tcPr>
          <w:p w14:paraId="61385EC7" w14:textId="77777777" w:rsidR="00E24265" w:rsidRPr="00615D4B" w:rsidRDefault="00E24265" w:rsidP="005F76AD">
            <w:pPr>
              <w:rPr>
                <w:rFonts w:ascii="標楷體" w:eastAsia="標楷體" w:hAnsi="標楷體"/>
              </w:rPr>
            </w:pPr>
          </w:p>
        </w:tc>
        <w:tc>
          <w:tcPr>
            <w:tcW w:w="1643" w:type="pct"/>
          </w:tcPr>
          <w:p w14:paraId="4A98D4AE" w14:textId="77777777" w:rsidR="00E24265" w:rsidRPr="00615D4B" w:rsidRDefault="00E24265" w:rsidP="005F76AD">
            <w:pPr>
              <w:rPr>
                <w:rFonts w:ascii="標楷體" w:eastAsia="標楷體" w:hAnsi="標楷體"/>
              </w:rPr>
            </w:pPr>
          </w:p>
        </w:tc>
      </w:tr>
    </w:tbl>
    <w:p w14:paraId="51ACB3DA" w14:textId="77777777" w:rsidR="00E24265" w:rsidRDefault="00E24265" w:rsidP="00F62379">
      <w:pPr>
        <w:pStyle w:val="42"/>
        <w:spacing w:after="72"/>
        <w:ind w:leftChars="0" w:left="0"/>
        <w:rPr>
          <w:rFonts w:hAnsi="標楷體"/>
        </w:rPr>
      </w:pPr>
    </w:p>
    <w:p w14:paraId="697C8D28" w14:textId="77777777" w:rsidR="00E24265" w:rsidRDefault="00E24265">
      <w:pPr>
        <w:widowControl/>
        <w:rPr>
          <w:rFonts w:ascii="Arial" w:eastAsia="標楷體" w:hAnsi="標楷體" w:cs="標楷體"/>
          <w:kern w:val="0"/>
          <w:szCs w:val="28"/>
        </w:rPr>
      </w:pPr>
      <w:r>
        <w:rPr>
          <w:rFonts w:hAnsi="標楷體"/>
        </w:rPr>
        <w:br w:type="page"/>
      </w:r>
    </w:p>
    <w:p w14:paraId="6A402500"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8327</w:t>
      </w:r>
      <w:r w:rsidRPr="00CC5E55">
        <w:rPr>
          <w:rFonts w:ascii="標楷體" w:hAnsi="標楷體" w:hint="eastAsia"/>
        </w:rPr>
        <w:t>更生債權金額異動通知資料</w:t>
      </w:r>
    </w:p>
    <w:p w14:paraId="39D8594D"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319C20EF"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BE6B2D1"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C66DF95" w14:textId="77777777" w:rsidR="00E24265" w:rsidRPr="00615D4B" w:rsidRDefault="00E24265" w:rsidP="005F76AD">
            <w:pPr>
              <w:rPr>
                <w:rFonts w:ascii="標楷體" w:eastAsia="標楷體" w:hAnsi="標楷體"/>
              </w:rPr>
            </w:pPr>
            <w:r w:rsidRPr="00CC5E55">
              <w:rPr>
                <w:rFonts w:ascii="標楷體" w:eastAsia="標楷體" w:hAnsi="標楷體" w:hint="eastAsia"/>
              </w:rPr>
              <w:t>更生債權金額異動通知資料</w:t>
            </w:r>
          </w:p>
        </w:tc>
      </w:tr>
      <w:tr w:rsidR="00E24265" w:rsidRPr="00615D4B" w14:paraId="0F18E50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DA84771"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C992FE" w14:textId="77777777" w:rsidR="00E24265" w:rsidRPr="00615D4B" w:rsidRDefault="00E24265" w:rsidP="005F76AD">
            <w:pPr>
              <w:rPr>
                <w:rFonts w:ascii="標楷體" w:eastAsia="標楷體" w:hAnsi="標楷體"/>
              </w:rPr>
            </w:pPr>
          </w:p>
        </w:tc>
      </w:tr>
      <w:tr w:rsidR="00E24265" w:rsidRPr="00615D4B" w14:paraId="195CAF6A"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918083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9FF7C9F" w14:textId="77777777" w:rsidR="00E24265" w:rsidRPr="00615D4B" w:rsidRDefault="00E24265" w:rsidP="005F76AD">
            <w:pPr>
              <w:rPr>
                <w:rFonts w:ascii="標楷體" w:eastAsia="標楷體" w:hAnsi="標楷體"/>
              </w:rPr>
            </w:pPr>
          </w:p>
        </w:tc>
      </w:tr>
      <w:tr w:rsidR="00E24265" w:rsidRPr="00615D4B" w14:paraId="37609008"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13C22C3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26B7A9" w14:textId="77777777" w:rsidR="00E24265" w:rsidRPr="00615D4B" w:rsidRDefault="00E24265" w:rsidP="005F76AD">
            <w:pPr>
              <w:rPr>
                <w:rFonts w:ascii="標楷體" w:eastAsia="標楷體" w:hAnsi="標楷體"/>
              </w:rPr>
            </w:pPr>
          </w:p>
        </w:tc>
      </w:tr>
      <w:tr w:rsidR="00E24265" w:rsidRPr="00615D4B" w14:paraId="3EAA3347"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0E82613F"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D9554D" w14:textId="77777777" w:rsidR="00E24265" w:rsidRPr="00615D4B" w:rsidRDefault="00E24265" w:rsidP="005F76AD">
            <w:pPr>
              <w:rPr>
                <w:rFonts w:ascii="標楷體" w:eastAsia="標楷體" w:hAnsi="標楷體"/>
              </w:rPr>
            </w:pPr>
          </w:p>
        </w:tc>
      </w:tr>
      <w:tr w:rsidR="00E24265" w:rsidRPr="00615D4B" w14:paraId="08F1C438"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27E0F80"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2559C5" w14:textId="77777777" w:rsidR="00E24265" w:rsidRPr="00615D4B" w:rsidRDefault="00E24265" w:rsidP="005F76AD">
            <w:pPr>
              <w:rPr>
                <w:rFonts w:ascii="標楷體" w:eastAsia="標楷體" w:hAnsi="標楷體"/>
              </w:rPr>
            </w:pPr>
          </w:p>
        </w:tc>
      </w:tr>
      <w:tr w:rsidR="00E24265" w:rsidRPr="00615D4B" w14:paraId="21751C6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3E01502A"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36D4176" w14:textId="77777777" w:rsidR="00E24265" w:rsidRPr="00615D4B" w:rsidRDefault="00E24265" w:rsidP="005F76AD">
            <w:pPr>
              <w:rPr>
                <w:rFonts w:ascii="標楷體" w:eastAsia="標楷體" w:hAnsi="標楷體"/>
              </w:rPr>
            </w:pPr>
          </w:p>
        </w:tc>
      </w:tr>
      <w:tr w:rsidR="00E24265" w:rsidRPr="00615D4B" w14:paraId="7A2486F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4CFF277"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8957E8B" w14:textId="77777777" w:rsidR="00E24265" w:rsidRPr="00615D4B" w:rsidRDefault="00E24265" w:rsidP="005F76AD">
            <w:pPr>
              <w:rPr>
                <w:rFonts w:ascii="標楷體" w:eastAsia="標楷體" w:hAnsi="標楷體"/>
              </w:rPr>
            </w:pPr>
          </w:p>
        </w:tc>
      </w:tr>
    </w:tbl>
    <w:p w14:paraId="665B98B6" w14:textId="77777777" w:rsidR="00E24265" w:rsidRDefault="00E24265" w:rsidP="00E24265"/>
    <w:p w14:paraId="62FE613F" w14:textId="77777777" w:rsidR="00E24265" w:rsidRPr="00615D4B" w:rsidRDefault="00E24265">
      <w:pPr>
        <w:pStyle w:val="a"/>
      </w:pPr>
      <w:r w:rsidRPr="00615D4B">
        <w:t>UI</w:t>
      </w:r>
      <w:r w:rsidRPr="00615D4B">
        <w:t>畫面</w:t>
      </w:r>
    </w:p>
    <w:p w14:paraId="53E593A3" w14:textId="77777777" w:rsidR="00E24265" w:rsidRDefault="00E24265" w:rsidP="00E24265">
      <w:pPr>
        <w:pStyle w:val="42"/>
        <w:spacing w:after="72"/>
        <w:ind w:left="1133"/>
        <w:rPr>
          <w:rFonts w:hAnsi="標楷體"/>
        </w:rPr>
      </w:pPr>
      <w:r w:rsidRPr="00743962">
        <w:rPr>
          <w:rFonts w:hAnsi="標楷體" w:hint="eastAsia"/>
        </w:rPr>
        <w:t>輸入畫面：</w:t>
      </w:r>
    </w:p>
    <w:p w14:paraId="295DC7AE" w14:textId="77777777" w:rsidR="00E24265" w:rsidRPr="00D83B47" w:rsidRDefault="00E24265" w:rsidP="00E24265">
      <w:pPr>
        <w:pStyle w:val="42"/>
        <w:spacing w:after="72"/>
        <w:ind w:leftChars="0" w:left="0"/>
        <w:rPr>
          <w:rFonts w:hAnsi="標楷體"/>
        </w:rPr>
      </w:pPr>
      <w:r w:rsidRPr="00D83B47">
        <w:rPr>
          <w:rFonts w:hAnsi="標楷體"/>
          <w:noProof/>
        </w:rPr>
        <w:drawing>
          <wp:inline distT="0" distB="0" distL="0" distR="0" wp14:anchorId="043AEF57" wp14:editId="63FC96AC">
            <wp:extent cx="6764840" cy="22479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771916" cy="2250251"/>
                    </a:xfrm>
                    <a:prstGeom prst="rect">
                      <a:avLst/>
                    </a:prstGeom>
                  </pic:spPr>
                </pic:pic>
              </a:graphicData>
            </a:graphic>
          </wp:inline>
        </w:drawing>
      </w:r>
    </w:p>
    <w:p w14:paraId="0DC23488" w14:textId="77777777" w:rsidR="00E24265" w:rsidRDefault="00E24265" w:rsidP="00E24265">
      <w:pPr>
        <w:pStyle w:val="1text"/>
        <w:rPr>
          <w:rFonts w:ascii="Times New Roman" w:hAnsi="Times New Roman"/>
        </w:rPr>
      </w:pPr>
    </w:p>
    <w:p w14:paraId="6E660278"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9DF6AA9" w14:textId="77777777" w:rsidTr="005F76AD">
        <w:trPr>
          <w:trHeight w:val="388"/>
          <w:jc w:val="center"/>
        </w:trPr>
        <w:tc>
          <w:tcPr>
            <w:tcW w:w="219" w:type="pct"/>
            <w:vMerge w:val="restart"/>
          </w:tcPr>
          <w:p w14:paraId="5A79B738"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0A76C27A"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90F81B7"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2" w:type="pct"/>
            <w:vMerge w:val="restart"/>
          </w:tcPr>
          <w:p w14:paraId="32EFF038"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A905F26" w14:textId="77777777" w:rsidTr="005F76AD">
        <w:trPr>
          <w:trHeight w:val="244"/>
          <w:jc w:val="center"/>
        </w:trPr>
        <w:tc>
          <w:tcPr>
            <w:tcW w:w="219" w:type="pct"/>
            <w:vMerge/>
          </w:tcPr>
          <w:p w14:paraId="4B0BB8D3" w14:textId="77777777" w:rsidR="00E24265" w:rsidRPr="00615D4B" w:rsidRDefault="00E24265" w:rsidP="005F76AD">
            <w:pPr>
              <w:rPr>
                <w:rFonts w:ascii="標楷體" w:eastAsia="標楷體" w:hAnsi="標楷體"/>
              </w:rPr>
            </w:pPr>
          </w:p>
        </w:tc>
        <w:tc>
          <w:tcPr>
            <w:tcW w:w="756" w:type="pct"/>
            <w:vMerge/>
          </w:tcPr>
          <w:p w14:paraId="1BBE51EB" w14:textId="77777777" w:rsidR="00E24265" w:rsidRPr="00615D4B" w:rsidRDefault="00E24265" w:rsidP="005F76AD">
            <w:pPr>
              <w:rPr>
                <w:rFonts w:ascii="標楷體" w:eastAsia="標楷體" w:hAnsi="標楷體"/>
              </w:rPr>
            </w:pPr>
          </w:p>
        </w:tc>
        <w:tc>
          <w:tcPr>
            <w:tcW w:w="624" w:type="pct"/>
          </w:tcPr>
          <w:p w14:paraId="6F5960F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2EAA1BA"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0E4B31EB"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5C6B393"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62E3F8E0"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2" w:type="pct"/>
            <w:vMerge/>
          </w:tcPr>
          <w:p w14:paraId="5ECF878F" w14:textId="77777777" w:rsidR="00E24265" w:rsidRPr="00615D4B" w:rsidRDefault="00E24265" w:rsidP="005F76AD">
            <w:pPr>
              <w:rPr>
                <w:rFonts w:ascii="標楷體" w:eastAsia="標楷體" w:hAnsi="標楷體"/>
              </w:rPr>
            </w:pPr>
          </w:p>
        </w:tc>
      </w:tr>
      <w:tr w:rsidR="00E24265" w:rsidRPr="00615D4B" w14:paraId="3BD87146" w14:textId="77777777" w:rsidTr="005F76AD">
        <w:trPr>
          <w:trHeight w:val="291"/>
          <w:jc w:val="center"/>
        </w:trPr>
        <w:tc>
          <w:tcPr>
            <w:tcW w:w="219" w:type="pct"/>
          </w:tcPr>
          <w:p w14:paraId="6F9F2BB7"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485CEF6F"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305A5B27" w14:textId="77777777" w:rsidR="00E24265" w:rsidRPr="00615D4B" w:rsidRDefault="00E24265" w:rsidP="005F76AD">
            <w:pPr>
              <w:rPr>
                <w:rFonts w:ascii="標楷體" w:eastAsia="標楷體" w:hAnsi="標楷體"/>
              </w:rPr>
            </w:pPr>
          </w:p>
        </w:tc>
        <w:tc>
          <w:tcPr>
            <w:tcW w:w="624" w:type="pct"/>
          </w:tcPr>
          <w:p w14:paraId="1567BB3E" w14:textId="77777777" w:rsidR="00E24265" w:rsidRPr="00615D4B" w:rsidRDefault="00E24265" w:rsidP="005F76AD">
            <w:pPr>
              <w:rPr>
                <w:rFonts w:ascii="標楷體" w:eastAsia="標楷體" w:hAnsi="標楷體"/>
              </w:rPr>
            </w:pPr>
          </w:p>
        </w:tc>
        <w:tc>
          <w:tcPr>
            <w:tcW w:w="537" w:type="pct"/>
          </w:tcPr>
          <w:p w14:paraId="4786E55B"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D19B7DE" w14:textId="77777777" w:rsidR="00E24265" w:rsidRPr="00615D4B" w:rsidRDefault="00E24265" w:rsidP="005F76AD">
            <w:pPr>
              <w:rPr>
                <w:rFonts w:ascii="標楷體" w:eastAsia="標楷體" w:hAnsi="標楷體"/>
              </w:rPr>
            </w:pPr>
          </w:p>
        </w:tc>
        <w:tc>
          <w:tcPr>
            <w:tcW w:w="299" w:type="pct"/>
          </w:tcPr>
          <w:p w14:paraId="7EAF7106" w14:textId="77777777" w:rsidR="00E24265" w:rsidRPr="00615D4B" w:rsidRDefault="00E24265" w:rsidP="005F76AD">
            <w:pPr>
              <w:rPr>
                <w:rFonts w:ascii="標楷體" w:eastAsia="標楷體" w:hAnsi="標楷體"/>
              </w:rPr>
            </w:pPr>
          </w:p>
        </w:tc>
        <w:tc>
          <w:tcPr>
            <w:tcW w:w="1642" w:type="pct"/>
          </w:tcPr>
          <w:p w14:paraId="2B8FE7EB" w14:textId="77777777" w:rsidR="00E24265" w:rsidRDefault="00E24265" w:rsidP="005F76AD">
            <w:pPr>
              <w:rPr>
                <w:rFonts w:ascii="標楷體" w:eastAsia="標楷體" w:hAnsi="標楷體"/>
              </w:rPr>
            </w:pPr>
            <w:r w:rsidRPr="00DC6EF5">
              <w:rPr>
                <w:rFonts w:ascii="標楷體" w:eastAsia="標楷體" w:hAnsi="標楷體" w:hint="eastAsia"/>
              </w:rPr>
              <w:t>1:新增</w:t>
            </w:r>
          </w:p>
          <w:p w14:paraId="4AC0FC36" w14:textId="77777777" w:rsidR="00E24265" w:rsidRDefault="00E24265" w:rsidP="005F76AD">
            <w:pPr>
              <w:rPr>
                <w:rFonts w:ascii="標楷體" w:eastAsia="標楷體" w:hAnsi="標楷體"/>
              </w:rPr>
            </w:pPr>
            <w:r w:rsidRPr="00DC6EF5">
              <w:rPr>
                <w:rFonts w:ascii="標楷體" w:eastAsia="標楷體" w:hAnsi="標楷體" w:hint="eastAsia"/>
              </w:rPr>
              <w:t>2:異動</w:t>
            </w:r>
          </w:p>
          <w:p w14:paraId="68987549" w14:textId="77777777" w:rsidR="00E24265" w:rsidRPr="00615D4B" w:rsidRDefault="00E24265" w:rsidP="005F76AD">
            <w:pPr>
              <w:rPr>
                <w:rFonts w:ascii="標楷體" w:eastAsia="標楷體" w:hAnsi="標楷體"/>
              </w:rPr>
            </w:pPr>
            <w:r w:rsidRPr="00DC6EF5">
              <w:rPr>
                <w:rFonts w:ascii="標楷體" w:eastAsia="標楷體" w:hAnsi="標楷體" w:hint="eastAsia"/>
              </w:rPr>
              <w:t>4:刪除</w:t>
            </w:r>
          </w:p>
        </w:tc>
      </w:tr>
      <w:tr w:rsidR="00E24265" w:rsidRPr="00615D4B" w14:paraId="3BFEA375" w14:textId="77777777" w:rsidTr="005F76AD">
        <w:trPr>
          <w:trHeight w:val="291"/>
          <w:jc w:val="center"/>
        </w:trPr>
        <w:tc>
          <w:tcPr>
            <w:tcW w:w="219" w:type="pct"/>
          </w:tcPr>
          <w:p w14:paraId="797E58A7"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7F1BF0C8"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6DF11B12" w14:textId="77777777" w:rsidR="00E24265" w:rsidRPr="00615D4B" w:rsidRDefault="00E24265" w:rsidP="005F76AD">
            <w:pPr>
              <w:rPr>
                <w:rFonts w:ascii="標楷體" w:eastAsia="標楷體" w:hAnsi="標楷體"/>
              </w:rPr>
            </w:pPr>
          </w:p>
        </w:tc>
        <w:tc>
          <w:tcPr>
            <w:tcW w:w="624" w:type="pct"/>
          </w:tcPr>
          <w:p w14:paraId="55A86977" w14:textId="77777777" w:rsidR="00E24265" w:rsidRPr="00615D4B" w:rsidRDefault="00E24265" w:rsidP="005F76AD">
            <w:pPr>
              <w:rPr>
                <w:rFonts w:ascii="標楷體" w:eastAsia="標楷體" w:hAnsi="標楷體"/>
              </w:rPr>
            </w:pPr>
          </w:p>
        </w:tc>
        <w:tc>
          <w:tcPr>
            <w:tcW w:w="537" w:type="pct"/>
          </w:tcPr>
          <w:p w14:paraId="38E2D1AC" w14:textId="77777777" w:rsidR="00E24265" w:rsidRPr="00615D4B" w:rsidRDefault="00E24265" w:rsidP="005F76AD">
            <w:pPr>
              <w:rPr>
                <w:rFonts w:ascii="標楷體" w:eastAsia="標楷體" w:hAnsi="標楷體"/>
              </w:rPr>
            </w:pPr>
          </w:p>
        </w:tc>
        <w:tc>
          <w:tcPr>
            <w:tcW w:w="299" w:type="pct"/>
          </w:tcPr>
          <w:p w14:paraId="70928C59" w14:textId="77777777" w:rsidR="00E24265" w:rsidRPr="00615D4B" w:rsidRDefault="00E24265" w:rsidP="005F76AD">
            <w:pPr>
              <w:rPr>
                <w:rFonts w:ascii="標楷體" w:eastAsia="標楷體" w:hAnsi="標楷體"/>
              </w:rPr>
            </w:pPr>
          </w:p>
        </w:tc>
        <w:tc>
          <w:tcPr>
            <w:tcW w:w="299" w:type="pct"/>
          </w:tcPr>
          <w:p w14:paraId="411F1C81" w14:textId="77777777" w:rsidR="00E24265" w:rsidRPr="00615D4B" w:rsidRDefault="00E24265" w:rsidP="005F76AD">
            <w:pPr>
              <w:rPr>
                <w:rFonts w:ascii="標楷體" w:eastAsia="標楷體" w:hAnsi="標楷體"/>
              </w:rPr>
            </w:pPr>
          </w:p>
        </w:tc>
        <w:tc>
          <w:tcPr>
            <w:tcW w:w="1642" w:type="pct"/>
          </w:tcPr>
          <w:p w14:paraId="61956989" w14:textId="77777777" w:rsidR="00E24265" w:rsidRPr="00615D4B" w:rsidRDefault="00E24265" w:rsidP="005F76AD">
            <w:pPr>
              <w:rPr>
                <w:rFonts w:ascii="標楷體" w:eastAsia="標楷體" w:hAnsi="標楷體"/>
              </w:rPr>
            </w:pPr>
          </w:p>
        </w:tc>
      </w:tr>
      <w:tr w:rsidR="00E24265" w:rsidRPr="00615D4B" w14:paraId="009531E3" w14:textId="77777777" w:rsidTr="005F76AD">
        <w:trPr>
          <w:trHeight w:val="291"/>
          <w:jc w:val="center"/>
        </w:trPr>
        <w:tc>
          <w:tcPr>
            <w:tcW w:w="219" w:type="pct"/>
          </w:tcPr>
          <w:p w14:paraId="32D18E8E"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2C56A944"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w:t>
            </w:r>
            <w:r w:rsidRPr="00B93CCA">
              <w:rPr>
                <w:rFonts w:ascii="標楷體" w:eastAsia="標楷體" w:hAnsi="標楷體" w:hint="eastAsia"/>
              </w:rPr>
              <w:lastRenderedPageBreak/>
              <w:t>號</w:t>
            </w:r>
          </w:p>
        </w:tc>
        <w:tc>
          <w:tcPr>
            <w:tcW w:w="624" w:type="pct"/>
          </w:tcPr>
          <w:p w14:paraId="13A85AB7" w14:textId="77777777" w:rsidR="00E24265" w:rsidRPr="00615D4B" w:rsidRDefault="00E24265" w:rsidP="005F76AD">
            <w:pPr>
              <w:rPr>
                <w:rFonts w:ascii="標楷體" w:eastAsia="標楷體" w:hAnsi="標楷體"/>
              </w:rPr>
            </w:pPr>
          </w:p>
        </w:tc>
        <w:tc>
          <w:tcPr>
            <w:tcW w:w="624" w:type="pct"/>
          </w:tcPr>
          <w:p w14:paraId="3CACDD1F" w14:textId="77777777" w:rsidR="00E24265" w:rsidRPr="00615D4B" w:rsidRDefault="00E24265" w:rsidP="005F76AD">
            <w:pPr>
              <w:rPr>
                <w:rFonts w:ascii="標楷體" w:eastAsia="標楷體" w:hAnsi="標楷體"/>
              </w:rPr>
            </w:pPr>
          </w:p>
        </w:tc>
        <w:tc>
          <w:tcPr>
            <w:tcW w:w="537" w:type="pct"/>
          </w:tcPr>
          <w:p w14:paraId="4EABC268" w14:textId="77777777" w:rsidR="00E24265" w:rsidRPr="00615D4B" w:rsidRDefault="00E24265" w:rsidP="005F76AD">
            <w:pPr>
              <w:rPr>
                <w:rFonts w:ascii="標楷體" w:eastAsia="標楷體" w:hAnsi="標楷體"/>
              </w:rPr>
            </w:pPr>
          </w:p>
        </w:tc>
        <w:tc>
          <w:tcPr>
            <w:tcW w:w="299" w:type="pct"/>
          </w:tcPr>
          <w:p w14:paraId="2E4DE8F3" w14:textId="77777777" w:rsidR="00E24265" w:rsidRPr="00615D4B" w:rsidRDefault="00E24265" w:rsidP="005F76AD">
            <w:pPr>
              <w:rPr>
                <w:rFonts w:ascii="標楷體" w:eastAsia="標楷體" w:hAnsi="標楷體"/>
              </w:rPr>
            </w:pPr>
          </w:p>
        </w:tc>
        <w:tc>
          <w:tcPr>
            <w:tcW w:w="299" w:type="pct"/>
          </w:tcPr>
          <w:p w14:paraId="7DEE6B98" w14:textId="77777777" w:rsidR="00E24265" w:rsidRPr="00615D4B" w:rsidRDefault="00E24265" w:rsidP="005F76AD">
            <w:pPr>
              <w:rPr>
                <w:rFonts w:ascii="標楷體" w:eastAsia="標楷體" w:hAnsi="標楷體"/>
              </w:rPr>
            </w:pPr>
          </w:p>
        </w:tc>
        <w:tc>
          <w:tcPr>
            <w:tcW w:w="1642" w:type="pct"/>
          </w:tcPr>
          <w:p w14:paraId="3EA2A4B3" w14:textId="77777777" w:rsidR="00E24265" w:rsidRPr="00615D4B" w:rsidRDefault="00E24265" w:rsidP="005F76AD">
            <w:pPr>
              <w:rPr>
                <w:rFonts w:ascii="標楷體" w:eastAsia="標楷體" w:hAnsi="標楷體"/>
              </w:rPr>
            </w:pPr>
          </w:p>
        </w:tc>
      </w:tr>
      <w:tr w:rsidR="00E24265" w:rsidRPr="00615D4B" w14:paraId="756849CD" w14:textId="77777777" w:rsidTr="005F76AD">
        <w:trPr>
          <w:trHeight w:val="291"/>
          <w:jc w:val="center"/>
        </w:trPr>
        <w:tc>
          <w:tcPr>
            <w:tcW w:w="219" w:type="pct"/>
          </w:tcPr>
          <w:p w14:paraId="76A7702F"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1087A70D" w14:textId="77777777" w:rsidR="00E24265" w:rsidRPr="00615D4B" w:rsidRDefault="00E24265" w:rsidP="005F76AD">
            <w:pPr>
              <w:rPr>
                <w:rFonts w:ascii="標楷體" w:eastAsia="標楷體" w:hAnsi="標楷體"/>
              </w:rPr>
            </w:pPr>
            <w:r w:rsidRPr="00B93CCA">
              <w:rPr>
                <w:rFonts w:ascii="標楷體" w:eastAsia="標楷體" w:hAnsi="標楷體" w:hint="eastAsia"/>
              </w:rPr>
              <w:t>款項統一收付申請日</w:t>
            </w:r>
          </w:p>
        </w:tc>
        <w:tc>
          <w:tcPr>
            <w:tcW w:w="624" w:type="pct"/>
          </w:tcPr>
          <w:p w14:paraId="3F2052FF" w14:textId="77777777" w:rsidR="00E24265" w:rsidRPr="00615D4B" w:rsidRDefault="00E24265" w:rsidP="005F76AD">
            <w:pPr>
              <w:rPr>
                <w:rFonts w:ascii="標楷體" w:eastAsia="標楷體" w:hAnsi="標楷體"/>
              </w:rPr>
            </w:pPr>
          </w:p>
        </w:tc>
        <w:tc>
          <w:tcPr>
            <w:tcW w:w="624" w:type="pct"/>
          </w:tcPr>
          <w:p w14:paraId="561CE018" w14:textId="77777777" w:rsidR="00E24265" w:rsidRPr="00615D4B" w:rsidRDefault="00E24265" w:rsidP="005F76AD">
            <w:pPr>
              <w:rPr>
                <w:rFonts w:ascii="標楷體" w:eastAsia="標楷體" w:hAnsi="標楷體"/>
              </w:rPr>
            </w:pPr>
          </w:p>
        </w:tc>
        <w:tc>
          <w:tcPr>
            <w:tcW w:w="537" w:type="pct"/>
          </w:tcPr>
          <w:p w14:paraId="2CCDE24B" w14:textId="77777777" w:rsidR="00E24265" w:rsidRPr="00615D4B" w:rsidRDefault="00E24265" w:rsidP="005F76AD">
            <w:pPr>
              <w:rPr>
                <w:rFonts w:ascii="標楷體" w:eastAsia="標楷體" w:hAnsi="標楷體"/>
              </w:rPr>
            </w:pPr>
          </w:p>
        </w:tc>
        <w:tc>
          <w:tcPr>
            <w:tcW w:w="299" w:type="pct"/>
          </w:tcPr>
          <w:p w14:paraId="716F2E76" w14:textId="77777777" w:rsidR="00E24265" w:rsidRPr="00615D4B" w:rsidRDefault="00E24265" w:rsidP="005F76AD">
            <w:pPr>
              <w:rPr>
                <w:rFonts w:ascii="標楷體" w:eastAsia="標楷體" w:hAnsi="標楷體"/>
              </w:rPr>
            </w:pPr>
          </w:p>
        </w:tc>
        <w:tc>
          <w:tcPr>
            <w:tcW w:w="299" w:type="pct"/>
          </w:tcPr>
          <w:p w14:paraId="51564F31" w14:textId="77777777" w:rsidR="00E24265" w:rsidRPr="00615D4B" w:rsidRDefault="00E24265" w:rsidP="005F76AD">
            <w:pPr>
              <w:rPr>
                <w:rFonts w:ascii="標楷體" w:eastAsia="標楷體" w:hAnsi="標楷體"/>
              </w:rPr>
            </w:pPr>
          </w:p>
        </w:tc>
        <w:tc>
          <w:tcPr>
            <w:tcW w:w="1642" w:type="pct"/>
          </w:tcPr>
          <w:p w14:paraId="7728DB0C" w14:textId="77777777" w:rsidR="00E24265" w:rsidRPr="00615D4B" w:rsidRDefault="00E24265" w:rsidP="005F76AD">
            <w:pPr>
              <w:rPr>
                <w:rFonts w:ascii="標楷體" w:eastAsia="標楷體" w:hAnsi="標楷體"/>
              </w:rPr>
            </w:pPr>
          </w:p>
        </w:tc>
      </w:tr>
      <w:tr w:rsidR="00E24265" w:rsidRPr="00615D4B" w14:paraId="7665A130" w14:textId="77777777" w:rsidTr="005F76AD">
        <w:trPr>
          <w:trHeight w:val="291"/>
          <w:jc w:val="center"/>
        </w:trPr>
        <w:tc>
          <w:tcPr>
            <w:tcW w:w="219" w:type="pct"/>
          </w:tcPr>
          <w:p w14:paraId="3CE433C9"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19A378AB" w14:textId="77777777" w:rsidR="00E24265" w:rsidRPr="00615D4B" w:rsidRDefault="00E24265" w:rsidP="005F76AD">
            <w:pPr>
              <w:rPr>
                <w:rFonts w:ascii="標楷體" w:eastAsia="標楷體" w:hAnsi="標楷體"/>
              </w:rPr>
            </w:pPr>
            <w:r w:rsidRPr="00B93CCA">
              <w:rPr>
                <w:rFonts w:ascii="標楷體" w:eastAsia="標楷體" w:hAnsi="標楷體" w:hint="eastAsia"/>
              </w:rPr>
              <w:t>債權異動類別</w:t>
            </w:r>
          </w:p>
        </w:tc>
        <w:tc>
          <w:tcPr>
            <w:tcW w:w="624" w:type="pct"/>
          </w:tcPr>
          <w:p w14:paraId="2F58F903" w14:textId="77777777" w:rsidR="00E24265" w:rsidRPr="00615D4B" w:rsidRDefault="00E24265" w:rsidP="005F76AD">
            <w:pPr>
              <w:rPr>
                <w:rFonts w:ascii="標楷體" w:eastAsia="標楷體" w:hAnsi="標楷體"/>
              </w:rPr>
            </w:pPr>
          </w:p>
        </w:tc>
        <w:tc>
          <w:tcPr>
            <w:tcW w:w="624" w:type="pct"/>
          </w:tcPr>
          <w:p w14:paraId="0355A71C" w14:textId="77777777" w:rsidR="00E24265" w:rsidRPr="00615D4B" w:rsidRDefault="00E24265" w:rsidP="005F76AD">
            <w:pPr>
              <w:rPr>
                <w:rFonts w:ascii="標楷體" w:eastAsia="標楷體" w:hAnsi="標楷體"/>
              </w:rPr>
            </w:pPr>
          </w:p>
        </w:tc>
        <w:tc>
          <w:tcPr>
            <w:tcW w:w="537" w:type="pct"/>
          </w:tcPr>
          <w:p w14:paraId="07F8876F"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47071E2" w14:textId="77777777" w:rsidR="00E24265" w:rsidRPr="00615D4B" w:rsidRDefault="00E24265" w:rsidP="005F76AD">
            <w:pPr>
              <w:rPr>
                <w:rFonts w:ascii="標楷體" w:eastAsia="標楷體" w:hAnsi="標楷體"/>
              </w:rPr>
            </w:pPr>
          </w:p>
        </w:tc>
        <w:tc>
          <w:tcPr>
            <w:tcW w:w="299" w:type="pct"/>
          </w:tcPr>
          <w:p w14:paraId="48CDCCA8" w14:textId="77777777" w:rsidR="00E24265" w:rsidRPr="00615D4B" w:rsidRDefault="00E24265" w:rsidP="005F76AD">
            <w:pPr>
              <w:rPr>
                <w:rFonts w:ascii="標楷體" w:eastAsia="標楷體" w:hAnsi="標楷體"/>
              </w:rPr>
            </w:pPr>
          </w:p>
        </w:tc>
        <w:tc>
          <w:tcPr>
            <w:tcW w:w="1642" w:type="pct"/>
          </w:tcPr>
          <w:p w14:paraId="1A3135E8" w14:textId="77777777" w:rsidR="00E24265" w:rsidRPr="00DC6EF5" w:rsidRDefault="00E24265" w:rsidP="005F76AD">
            <w:pPr>
              <w:rPr>
                <w:rFonts w:ascii="標楷體" w:eastAsia="標楷體" w:hAnsi="標楷體"/>
              </w:rPr>
            </w:pPr>
            <w:r w:rsidRPr="00DC6EF5">
              <w:rPr>
                <w:rFonts w:ascii="標楷體" w:eastAsia="標楷體" w:hAnsi="標楷體" w:hint="eastAsia"/>
              </w:rPr>
              <w:t>1:金融機構未於時限內回報債權資料之補報送</w:t>
            </w:r>
          </w:p>
          <w:p w14:paraId="6CEDB5D5" w14:textId="77777777" w:rsidR="00E24265" w:rsidRPr="00615D4B" w:rsidRDefault="00E24265" w:rsidP="005F76AD">
            <w:pPr>
              <w:rPr>
                <w:rFonts w:ascii="標楷體" w:eastAsia="標楷體" w:hAnsi="標楷體"/>
              </w:rPr>
            </w:pPr>
            <w:r w:rsidRPr="00DC6EF5">
              <w:rPr>
                <w:rFonts w:ascii="標楷體" w:eastAsia="標楷體" w:hAnsi="標楷體" w:hint="eastAsia"/>
              </w:rPr>
              <w:t>2:債務人申請異動債權金額</w:t>
            </w:r>
          </w:p>
        </w:tc>
      </w:tr>
      <w:tr w:rsidR="00E24265" w:rsidRPr="00615D4B" w14:paraId="7C53FBA0" w14:textId="77777777" w:rsidTr="005F76AD">
        <w:trPr>
          <w:trHeight w:val="291"/>
          <w:jc w:val="center"/>
        </w:trPr>
        <w:tc>
          <w:tcPr>
            <w:tcW w:w="219" w:type="pct"/>
          </w:tcPr>
          <w:p w14:paraId="33E5B589"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0E720F6E" w14:textId="77777777" w:rsidR="00E24265" w:rsidRPr="00615D4B" w:rsidRDefault="00E24265" w:rsidP="005F76AD">
            <w:pPr>
              <w:rPr>
                <w:rFonts w:ascii="標楷體" w:eastAsia="標楷體" w:hAnsi="標楷體"/>
              </w:rPr>
            </w:pPr>
            <w:r w:rsidRPr="00B93CCA">
              <w:rPr>
                <w:rFonts w:ascii="標楷體" w:eastAsia="標楷體" w:hAnsi="標楷體" w:hint="eastAsia"/>
              </w:rPr>
              <w:t>債權金融機構代號</w:t>
            </w:r>
          </w:p>
        </w:tc>
        <w:tc>
          <w:tcPr>
            <w:tcW w:w="624" w:type="pct"/>
          </w:tcPr>
          <w:p w14:paraId="48C6AD73" w14:textId="77777777" w:rsidR="00E24265" w:rsidRPr="00615D4B" w:rsidRDefault="00E24265" w:rsidP="005F76AD">
            <w:pPr>
              <w:rPr>
                <w:rFonts w:ascii="標楷體" w:eastAsia="標楷體" w:hAnsi="標楷體"/>
              </w:rPr>
            </w:pPr>
          </w:p>
        </w:tc>
        <w:tc>
          <w:tcPr>
            <w:tcW w:w="624" w:type="pct"/>
          </w:tcPr>
          <w:p w14:paraId="08F9015A" w14:textId="77777777" w:rsidR="00E24265" w:rsidRPr="00615D4B" w:rsidRDefault="00E24265" w:rsidP="005F76AD">
            <w:pPr>
              <w:rPr>
                <w:rFonts w:ascii="標楷體" w:eastAsia="標楷體" w:hAnsi="標楷體"/>
              </w:rPr>
            </w:pPr>
          </w:p>
        </w:tc>
        <w:tc>
          <w:tcPr>
            <w:tcW w:w="537" w:type="pct"/>
          </w:tcPr>
          <w:p w14:paraId="53B594BD" w14:textId="77777777" w:rsidR="00E24265" w:rsidRPr="00615D4B" w:rsidRDefault="00E24265" w:rsidP="005F76AD">
            <w:pPr>
              <w:rPr>
                <w:rFonts w:ascii="標楷體" w:eastAsia="標楷體" w:hAnsi="標楷體"/>
              </w:rPr>
            </w:pPr>
          </w:p>
        </w:tc>
        <w:tc>
          <w:tcPr>
            <w:tcW w:w="299" w:type="pct"/>
          </w:tcPr>
          <w:p w14:paraId="7817F597" w14:textId="77777777" w:rsidR="00E24265" w:rsidRPr="00615D4B" w:rsidRDefault="00E24265" w:rsidP="005F76AD">
            <w:pPr>
              <w:rPr>
                <w:rFonts w:ascii="標楷體" w:eastAsia="標楷體" w:hAnsi="標楷體"/>
              </w:rPr>
            </w:pPr>
          </w:p>
        </w:tc>
        <w:tc>
          <w:tcPr>
            <w:tcW w:w="299" w:type="pct"/>
          </w:tcPr>
          <w:p w14:paraId="4A35A761" w14:textId="77777777" w:rsidR="00E24265" w:rsidRPr="00615D4B" w:rsidRDefault="00E24265" w:rsidP="005F76AD">
            <w:pPr>
              <w:rPr>
                <w:rFonts w:ascii="標楷體" w:eastAsia="標楷體" w:hAnsi="標楷體"/>
              </w:rPr>
            </w:pPr>
          </w:p>
        </w:tc>
        <w:tc>
          <w:tcPr>
            <w:tcW w:w="1642" w:type="pct"/>
          </w:tcPr>
          <w:p w14:paraId="07630218" w14:textId="77777777" w:rsidR="00E24265" w:rsidRPr="00615D4B" w:rsidRDefault="00E24265" w:rsidP="005F76AD">
            <w:pPr>
              <w:rPr>
                <w:rFonts w:ascii="標楷體" w:eastAsia="標楷體" w:hAnsi="標楷體"/>
              </w:rPr>
            </w:pPr>
          </w:p>
        </w:tc>
      </w:tr>
      <w:tr w:rsidR="00E24265" w:rsidRPr="00615D4B" w14:paraId="5D7918FB" w14:textId="77777777" w:rsidTr="005F76AD">
        <w:trPr>
          <w:trHeight w:val="291"/>
          <w:jc w:val="center"/>
        </w:trPr>
        <w:tc>
          <w:tcPr>
            <w:tcW w:w="219" w:type="pct"/>
          </w:tcPr>
          <w:p w14:paraId="3CE93012"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58E6019F"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0AD91DDC" w14:textId="77777777" w:rsidR="00E24265" w:rsidRPr="00615D4B" w:rsidRDefault="00E24265" w:rsidP="005F76AD">
            <w:pPr>
              <w:rPr>
                <w:rFonts w:ascii="標楷體" w:eastAsia="標楷體" w:hAnsi="標楷體"/>
              </w:rPr>
            </w:pPr>
          </w:p>
        </w:tc>
        <w:tc>
          <w:tcPr>
            <w:tcW w:w="624" w:type="pct"/>
          </w:tcPr>
          <w:p w14:paraId="465B4661" w14:textId="77777777" w:rsidR="00E24265" w:rsidRPr="00615D4B" w:rsidRDefault="00E24265" w:rsidP="005F76AD">
            <w:pPr>
              <w:rPr>
                <w:rFonts w:ascii="標楷體" w:eastAsia="標楷體" w:hAnsi="標楷體"/>
              </w:rPr>
            </w:pPr>
          </w:p>
        </w:tc>
        <w:tc>
          <w:tcPr>
            <w:tcW w:w="537" w:type="pct"/>
          </w:tcPr>
          <w:p w14:paraId="36A7DFB0" w14:textId="77777777" w:rsidR="00E24265" w:rsidRPr="00615D4B" w:rsidRDefault="00E24265" w:rsidP="005F76AD">
            <w:pPr>
              <w:rPr>
                <w:rFonts w:ascii="標楷體" w:eastAsia="標楷體" w:hAnsi="標楷體"/>
              </w:rPr>
            </w:pPr>
          </w:p>
        </w:tc>
        <w:tc>
          <w:tcPr>
            <w:tcW w:w="299" w:type="pct"/>
          </w:tcPr>
          <w:p w14:paraId="613D44B8" w14:textId="77777777" w:rsidR="00E24265" w:rsidRPr="00615D4B" w:rsidRDefault="00E24265" w:rsidP="005F76AD">
            <w:pPr>
              <w:rPr>
                <w:rFonts w:ascii="標楷體" w:eastAsia="標楷體" w:hAnsi="標楷體"/>
              </w:rPr>
            </w:pPr>
          </w:p>
        </w:tc>
        <w:tc>
          <w:tcPr>
            <w:tcW w:w="299" w:type="pct"/>
          </w:tcPr>
          <w:p w14:paraId="06822243" w14:textId="77777777" w:rsidR="00E24265" w:rsidRPr="00615D4B" w:rsidRDefault="00E24265" w:rsidP="005F76AD">
            <w:pPr>
              <w:rPr>
                <w:rFonts w:ascii="標楷體" w:eastAsia="標楷體" w:hAnsi="標楷體"/>
              </w:rPr>
            </w:pPr>
          </w:p>
        </w:tc>
        <w:tc>
          <w:tcPr>
            <w:tcW w:w="1642" w:type="pct"/>
          </w:tcPr>
          <w:p w14:paraId="49690888" w14:textId="77777777" w:rsidR="00E24265" w:rsidRPr="00615D4B" w:rsidRDefault="00E24265" w:rsidP="005F76AD">
            <w:pPr>
              <w:rPr>
                <w:rFonts w:ascii="標楷體" w:eastAsia="標楷體" w:hAnsi="標楷體"/>
              </w:rPr>
            </w:pPr>
          </w:p>
        </w:tc>
      </w:tr>
      <w:tr w:rsidR="00E24265" w:rsidRPr="00615D4B" w14:paraId="08868576" w14:textId="77777777" w:rsidTr="005F76AD">
        <w:trPr>
          <w:trHeight w:val="291"/>
          <w:jc w:val="center"/>
        </w:trPr>
        <w:tc>
          <w:tcPr>
            <w:tcW w:w="219" w:type="pct"/>
          </w:tcPr>
          <w:p w14:paraId="09C02B48"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2C491152" w14:textId="77777777" w:rsidR="00E24265" w:rsidRPr="00615D4B" w:rsidRDefault="00E24265" w:rsidP="005F76AD">
            <w:pPr>
              <w:rPr>
                <w:rFonts w:ascii="標楷體" w:eastAsia="標楷體" w:hAnsi="標楷體"/>
              </w:rPr>
            </w:pPr>
            <w:r w:rsidRPr="00B93CCA">
              <w:rPr>
                <w:rFonts w:ascii="標楷體" w:eastAsia="標楷體" w:hAnsi="標楷體" w:hint="eastAsia"/>
              </w:rPr>
              <w:t>身分證字號</w:t>
            </w:r>
          </w:p>
        </w:tc>
        <w:tc>
          <w:tcPr>
            <w:tcW w:w="624" w:type="pct"/>
          </w:tcPr>
          <w:p w14:paraId="0A2A380E" w14:textId="77777777" w:rsidR="00E24265" w:rsidRPr="00615D4B" w:rsidRDefault="00E24265" w:rsidP="005F76AD">
            <w:pPr>
              <w:rPr>
                <w:rFonts w:ascii="標楷體" w:eastAsia="標楷體" w:hAnsi="標楷體"/>
              </w:rPr>
            </w:pPr>
          </w:p>
        </w:tc>
        <w:tc>
          <w:tcPr>
            <w:tcW w:w="624" w:type="pct"/>
          </w:tcPr>
          <w:p w14:paraId="10B52C95" w14:textId="77777777" w:rsidR="00E24265" w:rsidRPr="00615D4B" w:rsidRDefault="00E24265" w:rsidP="005F76AD">
            <w:pPr>
              <w:rPr>
                <w:rFonts w:ascii="標楷體" w:eastAsia="標楷體" w:hAnsi="標楷體"/>
              </w:rPr>
            </w:pPr>
          </w:p>
        </w:tc>
        <w:tc>
          <w:tcPr>
            <w:tcW w:w="537" w:type="pct"/>
          </w:tcPr>
          <w:p w14:paraId="117C0C26" w14:textId="77777777" w:rsidR="00E24265" w:rsidRPr="00615D4B" w:rsidRDefault="00E24265" w:rsidP="005F76AD">
            <w:pPr>
              <w:rPr>
                <w:rFonts w:ascii="標楷體" w:eastAsia="標楷體" w:hAnsi="標楷體"/>
              </w:rPr>
            </w:pPr>
          </w:p>
        </w:tc>
        <w:tc>
          <w:tcPr>
            <w:tcW w:w="299" w:type="pct"/>
          </w:tcPr>
          <w:p w14:paraId="5EEAD43C" w14:textId="77777777" w:rsidR="00E24265" w:rsidRPr="00615D4B" w:rsidRDefault="00E24265" w:rsidP="005F76AD">
            <w:pPr>
              <w:rPr>
                <w:rFonts w:ascii="標楷體" w:eastAsia="標楷體" w:hAnsi="標楷體"/>
              </w:rPr>
            </w:pPr>
          </w:p>
        </w:tc>
        <w:tc>
          <w:tcPr>
            <w:tcW w:w="299" w:type="pct"/>
          </w:tcPr>
          <w:p w14:paraId="71DCF81B" w14:textId="77777777" w:rsidR="00E24265" w:rsidRPr="00615D4B" w:rsidRDefault="00E24265" w:rsidP="005F76AD">
            <w:pPr>
              <w:rPr>
                <w:rFonts w:ascii="標楷體" w:eastAsia="標楷體" w:hAnsi="標楷體"/>
              </w:rPr>
            </w:pPr>
          </w:p>
        </w:tc>
        <w:tc>
          <w:tcPr>
            <w:tcW w:w="1642" w:type="pct"/>
          </w:tcPr>
          <w:p w14:paraId="45271CBE" w14:textId="77777777" w:rsidR="00E24265" w:rsidRPr="00615D4B" w:rsidRDefault="00E24265" w:rsidP="005F76AD">
            <w:pPr>
              <w:rPr>
                <w:rFonts w:ascii="標楷體" w:eastAsia="標楷體" w:hAnsi="標楷體"/>
              </w:rPr>
            </w:pPr>
          </w:p>
        </w:tc>
      </w:tr>
      <w:tr w:rsidR="00E24265" w:rsidRPr="00615D4B" w14:paraId="5B8368D4" w14:textId="77777777" w:rsidTr="005F76AD">
        <w:trPr>
          <w:trHeight w:val="291"/>
          <w:jc w:val="center"/>
        </w:trPr>
        <w:tc>
          <w:tcPr>
            <w:tcW w:w="219" w:type="pct"/>
          </w:tcPr>
          <w:p w14:paraId="2BBAAA94" w14:textId="77777777" w:rsidR="00E24265" w:rsidRPr="005E579A" w:rsidRDefault="00E24265" w:rsidP="005F76AD">
            <w:pPr>
              <w:pStyle w:val="af9"/>
              <w:numPr>
                <w:ilvl w:val="0"/>
                <w:numId w:val="56"/>
              </w:numPr>
              <w:ind w:leftChars="0"/>
              <w:rPr>
                <w:rFonts w:ascii="標楷體" w:eastAsia="標楷體" w:hAnsi="標楷體"/>
              </w:rPr>
            </w:pPr>
          </w:p>
        </w:tc>
        <w:tc>
          <w:tcPr>
            <w:tcW w:w="756" w:type="pct"/>
          </w:tcPr>
          <w:p w14:paraId="332EB7C6" w14:textId="77777777" w:rsidR="00E24265" w:rsidRPr="00615D4B" w:rsidRDefault="00E24265" w:rsidP="005F76AD">
            <w:pPr>
              <w:rPr>
                <w:rFonts w:ascii="標楷體" w:eastAsia="標楷體" w:hAnsi="標楷體"/>
              </w:rPr>
            </w:pPr>
            <w:r w:rsidRPr="00B93CCA">
              <w:rPr>
                <w:rFonts w:ascii="標楷體" w:eastAsia="標楷體" w:hAnsi="標楷體" w:hint="eastAsia"/>
              </w:rPr>
              <w:t>協商申請日</w:t>
            </w:r>
          </w:p>
        </w:tc>
        <w:tc>
          <w:tcPr>
            <w:tcW w:w="624" w:type="pct"/>
          </w:tcPr>
          <w:p w14:paraId="224CEFC3" w14:textId="77777777" w:rsidR="00E24265" w:rsidRPr="00615D4B" w:rsidRDefault="00E24265" w:rsidP="005F76AD">
            <w:pPr>
              <w:rPr>
                <w:rFonts w:ascii="標楷體" w:eastAsia="標楷體" w:hAnsi="標楷體"/>
              </w:rPr>
            </w:pPr>
          </w:p>
        </w:tc>
        <w:tc>
          <w:tcPr>
            <w:tcW w:w="624" w:type="pct"/>
          </w:tcPr>
          <w:p w14:paraId="7C96D498" w14:textId="77777777" w:rsidR="00E24265" w:rsidRPr="00615D4B" w:rsidRDefault="00E24265" w:rsidP="005F76AD">
            <w:pPr>
              <w:rPr>
                <w:rFonts w:ascii="標楷體" w:eastAsia="標楷體" w:hAnsi="標楷體"/>
              </w:rPr>
            </w:pPr>
          </w:p>
        </w:tc>
        <w:tc>
          <w:tcPr>
            <w:tcW w:w="537" w:type="pct"/>
          </w:tcPr>
          <w:p w14:paraId="4166B35F" w14:textId="77777777" w:rsidR="00E24265" w:rsidRPr="00615D4B" w:rsidRDefault="00E24265" w:rsidP="005F76AD">
            <w:pPr>
              <w:rPr>
                <w:rFonts w:ascii="標楷體" w:eastAsia="標楷體" w:hAnsi="標楷體"/>
              </w:rPr>
            </w:pPr>
          </w:p>
        </w:tc>
        <w:tc>
          <w:tcPr>
            <w:tcW w:w="299" w:type="pct"/>
          </w:tcPr>
          <w:p w14:paraId="1BFC0992" w14:textId="77777777" w:rsidR="00E24265" w:rsidRPr="00615D4B" w:rsidRDefault="00E24265" w:rsidP="005F76AD">
            <w:pPr>
              <w:rPr>
                <w:rFonts w:ascii="標楷體" w:eastAsia="標楷體" w:hAnsi="標楷體"/>
              </w:rPr>
            </w:pPr>
          </w:p>
        </w:tc>
        <w:tc>
          <w:tcPr>
            <w:tcW w:w="299" w:type="pct"/>
          </w:tcPr>
          <w:p w14:paraId="2F07F983" w14:textId="77777777" w:rsidR="00E24265" w:rsidRPr="00615D4B" w:rsidRDefault="00E24265" w:rsidP="005F76AD">
            <w:pPr>
              <w:rPr>
                <w:rFonts w:ascii="標楷體" w:eastAsia="標楷體" w:hAnsi="標楷體"/>
              </w:rPr>
            </w:pPr>
          </w:p>
        </w:tc>
        <w:tc>
          <w:tcPr>
            <w:tcW w:w="1642" w:type="pct"/>
          </w:tcPr>
          <w:p w14:paraId="5FFBD767" w14:textId="77777777" w:rsidR="00E24265" w:rsidRPr="00615D4B" w:rsidRDefault="00E24265" w:rsidP="005F76AD">
            <w:pPr>
              <w:rPr>
                <w:rFonts w:ascii="標楷體" w:eastAsia="標楷體" w:hAnsi="標楷體"/>
              </w:rPr>
            </w:pPr>
          </w:p>
        </w:tc>
      </w:tr>
    </w:tbl>
    <w:p w14:paraId="5B5961C2" w14:textId="77777777" w:rsidR="00E24265" w:rsidRDefault="00E24265" w:rsidP="00F62379">
      <w:pPr>
        <w:pStyle w:val="42"/>
        <w:spacing w:after="72"/>
        <w:ind w:leftChars="0" w:left="0"/>
        <w:rPr>
          <w:rFonts w:hAnsi="標楷體"/>
        </w:rPr>
      </w:pPr>
    </w:p>
    <w:p w14:paraId="0F083A07" w14:textId="77777777" w:rsidR="00E24265" w:rsidRDefault="00E24265">
      <w:pPr>
        <w:widowControl/>
        <w:rPr>
          <w:rFonts w:ascii="Arial" w:eastAsia="標楷體" w:hAnsi="標楷體" w:cs="標楷體"/>
          <w:kern w:val="0"/>
          <w:szCs w:val="28"/>
        </w:rPr>
      </w:pPr>
      <w:r>
        <w:rPr>
          <w:rFonts w:hAnsi="標楷體"/>
        </w:rPr>
        <w:br w:type="page"/>
      </w:r>
    </w:p>
    <w:p w14:paraId="49A6DD42"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8328</w:t>
      </w:r>
      <w:r w:rsidRPr="00CC5E55">
        <w:rPr>
          <w:rFonts w:ascii="標楷體" w:hAnsi="標楷體" w:hint="eastAsia"/>
        </w:rPr>
        <w:t>前置調解受理申請暨請求回報債權通知資料</w:t>
      </w:r>
    </w:p>
    <w:p w14:paraId="2183081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D63F920"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3ADA2F66"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F593C1C" w14:textId="77777777" w:rsidR="00E24265" w:rsidRPr="00615D4B" w:rsidRDefault="00E24265" w:rsidP="005F76AD">
            <w:pPr>
              <w:rPr>
                <w:rFonts w:ascii="標楷體" w:eastAsia="標楷體" w:hAnsi="標楷體"/>
              </w:rPr>
            </w:pPr>
            <w:r w:rsidRPr="00CC5E55">
              <w:rPr>
                <w:rFonts w:ascii="標楷體" w:eastAsia="標楷體" w:hAnsi="標楷體" w:hint="eastAsia"/>
              </w:rPr>
              <w:t>前置調解受理申請暨請求回報債權通知資料</w:t>
            </w:r>
          </w:p>
        </w:tc>
      </w:tr>
      <w:tr w:rsidR="00E24265" w:rsidRPr="00615D4B" w14:paraId="2A1E455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7F594399"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E8331E8" w14:textId="77777777" w:rsidR="00E24265" w:rsidRPr="00615D4B" w:rsidRDefault="00E24265" w:rsidP="005F76AD">
            <w:pPr>
              <w:rPr>
                <w:rFonts w:ascii="標楷體" w:eastAsia="標楷體" w:hAnsi="標楷體"/>
              </w:rPr>
            </w:pPr>
          </w:p>
        </w:tc>
      </w:tr>
      <w:tr w:rsidR="00E24265" w:rsidRPr="00615D4B" w14:paraId="2CC4A503"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6657971D"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94D1252" w14:textId="77777777" w:rsidR="00E24265" w:rsidRPr="00615D4B" w:rsidRDefault="00E24265" w:rsidP="005F76AD">
            <w:pPr>
              <w:rPr>
                <w:rFonts w:ascii="標楷體" w:eastAsia="標楷體" w:hAnsi="標楷體"/>
              </w:rPr>
            </w:pPr>
          </w:p>
        </w:tc>
      </w:tr>
      <w:tr w:rsidR="00E24265" w:rsidRPr="00615D4B" w14:paraId="0A15606E"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EFB3A09"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6EE2BDB" w14:textId="77777777" w:rsidR="00E24265" w:rsidRPr="00615D4B" w:rsidRDefault="00E24265" w:rsidP="005F76AD">
            <w:pPr>
              <w:rPr>
                <w:rFonts w:ascii="標楷體" w:eastAsia="標楷體" w:hAnsi="標楷體"/>
              </w:rPr>
            </w:pPr>
          </w:p>
        </w:tc>
      </w:tr>
      <w:tr w:rsidR="00E24265" w:rsidRPr="00615D4B" w14:paraId="0E6D7B49"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12116B4"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D70E0D1" w14:textId="77777777" w:rsidR="00E24265" w:rsidRPr="00615D4B" w:rsidRDefault="00E24265" w:rsidP="005F76AD">
            <w:pPr>
              <w:rPr>
                <w:rFonts w:ascii="標楷體" w:eastAsia="標楷體" w:hAnsi="標楷體"/>
              </w:rPr>
            </w:pPr>
          </w:p>
        </w:tc>
      </w:tr>
      <w:tr w:rsidR="00E24265" w:rsidRPr="00615D4B" w14:paraId="407929D2"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91F4C54"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0BFFDD1" w14:textId="77777777" w:rsidR="00E24265" w:rsidRPr="00615D4B" w:rsidRDefault="00E24265" w:rsidP="005F76AD">
            <w:pPr>
              <w:rPr>
                <w:rFonts w:ascii="標楷體" w:eastAsia="標楷體" w:hAnsi="標楷體"/>
              </w:rPr>
            </w:pPr>
          </w:p>
        </w:tc>
      </w:tr>
      <w:tr w:rsidR="00E24265" w:rsidRPr="00615D4B" w14:paraId="1D13CC69"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346308A"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6C0CA0B" w14:textId="77777777" w:rsidR="00E24265" w:rsidRPr="00615D4B" w:rsidRDefault="00E24265" w:rsidP="005F76AD">
            <w:pPr>
              <w:rPr>
                <w:rFonts w:ascii="標楷體" w:eastAsia="標楷體" w:hAnsi="標楷體"/>
              </w:rPr>
            </w:pPr>
          </w:p>
        </w:tc>
      </w:tr>
      <w:tr w:rsidR="00E24265" w:rsidRPr="00615D4B" w14:paraId="2A913739"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B959C68"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59E0777" w14:textId="77777777" w:rsidR="00E24265" w:rsidRPr="00615D4B" w:rsidRDefault="00E24265" w:rsidP="005F76AD">
            <w:pPr>
              <w:rPr>
                <w:rFonts w:ascii="標楷體" w:eastAsia="標楷體" w:hAnsi="標楷體"/>
              </w:rPr>
            </w:pPr>
          </w:p>
        </w:tc>
      </w:tr>
    </w:tbl>
    <w:p w14:paraId="20005B21" w14:textId="77777777" w:rsidR="00E24265" w:rsidRDefault="00E24265" w:rsidP="00E24265"/>
    <w:p w14:paraId="48B4B729" w14:textId="77777777" w:rsidR="00E24265" w:rsidRPr="00615D4B" w:rsidRDefault="00E24265">
      <w:pPr>
        <w:pStyle w:val="a"/>
      </w:pPr>
      <w:r w:rsidRPr="00615D4B">
        <w:t>UI</w:t>
      </w:r>
      <w:r w:rsidRPr="00615D4B">
        <w:t>畫面</w:t>
      </w:r>
    </w:p>
    <w:p w14:paraId="57E3863F" w14:textId="77777777" w:rsidR="00E24265" w:rsidRDefault="00E24265" w:rsidP="00E24265">
      <w:pPr>
        <w:pStyle w:val="42"/>
        <w:spacing w:after="72"/>
        <w:ind w:left="1133"/>
        <w:rPr>
          <w:rFonts w:hAnsi="標楷體"/>
        </w:rPr>
      </w:pPr>
      <w:r w:rsidRPr="00743962">
        <w:rPr>
          <w:rFonts w:hAnsi="標楷體" w:hint="eastAsia"/>
        </w:rPr>
        <w:t>輸入畫面：</w:t>
      </w:r>
    </w:p>
    <w:p w14:paraId="4EA1FD5F" w14:textId="77777777" w:rsidR="00E24265" w:rsidRPr="00D83B47" w:rsidRDefault="00E24265" w:rsidP="00E24265">
      <w:pPr>
        <w:pStyle w:val="42"/>
        <w:spacing w:after="72"/>
        <w:ind w:leftChars="0" w:left="0"/>
        <w:rPr>
          <w:rFonts w:hAnsi="標楷體"/>
        </w:rPr>
      </w:pPr>
      <w:r w:rsidRPr="00D83B47">
        <w:rPr>
          <w:rFonts w:hAnsi="標楷體"/>
          <w:noProof/>
        </w:rPr>
        <w:drawing>
          <wp:inline distT="0" distB="0" distL="0" distR="0" wp14:anchorId="6C2D3BEB" wp14:editId="1E6094BE">
            <wp:extent cx="6670241" cy="299466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675404" cy="2996978"/>
                    </a:xfrm>
                    <a:prstGeom prst="rect">
                      <a:avLst/>
                    </a:prstGeom>
                  </pic:spPr>
                </pic:pic>
              </a:graphicData>
            </a:graphic>
          </wp:inline>
        </w:drawing>
      </w:r>
    </w:p>
    <w:p w14:paraId="3782013A" w14:textId="77777777" w:rsidR="00E24265" w:rsidRDefault="00E24265" w:rsidP="00E24265">
      <w:pPr>
        <w:pStyle w:val="1text"/>
        <w:rPr>
          <w:rFonts w:ascii="Times New Roman" w:hAnsi="Times New Roman"/>
        </w:rPr>
      </w:pPr>
    </w:p>
    <w:p w14:paraId="1175CE2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0C1025BC" w14:textId="77777777" w:rsidTr="005F76AD">
        <w:trPr>
          <w:trHeight w:val="388"/>
          <w:jc w:val="center"/>
        </w:trPr>
        <w:tc>
          <w:tcPr>
            <w:tcW w:w="219" w:type="pct"/>
            <w:vMerge w:val="restart"/>
          </w:tcPr>
          <w:p w14:paraId="6F71D3CD"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7CD75D6C"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6D280579"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3366DBEF"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5B2F63A" w14:textId="77777777" w:rsidTr="005F76AD">
        <w:trPr>
          <w:trHeight w:val="244"/>
          <w:jc w:val="center"/>
        </w:trPr>
        <w:tc>
          <w:tcPr>
            <w:tcW w:w="219" w:type="pct"/>
            <w:vMerge/>
          </w:tcPr>
          <w:p w14:paraId="628462D4" w14:textId="77777777" w:rsidR="00E24265" w:rsidRPr="00615D4B" w:rsidRDefault="00E24265" w:rsidP="005F76AD">
            <w:pPr>
              <w:rPr>
                <w:rFonts w:ascii="標楷體" w:eastAsia="標楷體" w:hAnsi="標楷體"/>
              </w:rPr>
            </w:pPr>
          </w:p>
        </w:tc>
        <w:tc>
          <w:tcPr>
            <w:tcW w:w="756" w:type="pct"/>
            <w:vMerge/>
          </w:tcPr>
          <w:p w14:paraId="0BD04E70" w14:textId="77777777" w:rsidR="00E24265" w:rsidRPr="00615D4B" w:rsidRDefault="00E24265" w:rsidP="005F76AD">
            <w:pPr>
              <w:rPr>
                <w:rFonts w:ascii="標楷體" w:eastAsia="標楷體" w:hAnsi="標楷體"/>
              </w:rPr>
            </w:pPr>
          </w:p>
        </w:tc>
        <w:tc>
          <w:tcPr>
            <w:tcW w:w="624" w:type="pct"/>
          </w:tcPr>
          <w:p w14:paraId="515DD5F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17E70056"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1404AA47"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120520C4"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69C6B0CE"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0679B21F" w14:textId="77777777" w:rsidR="00E24265" w:rsidRPr="00615D4B" w:rsidRDefault="00E24265" w:rsidP="005F76AD">
            <w:pPr>
              <w:rPr>
                <w:rFonts w:ascii="標楷體" w:eastAsia="標楷體" w:hAnsi="標楷體"/>
              </w:rPr>
            </w:pPr>
          </w:p>
        </w:tc>
      </w:tr>
      <w:tr w:rsidR="00E24265" w:rsidRPr="00615D4B" w14:paraId="4761C155" w14:textId="77777777" w:rsidTr="005F76AD">
        <w:trPr>
          <w:trHeight w:val="291"/>
          <w:jc w:val="center"/>
        </w:trPr>
        <w:tc>
          <w:tcPr>
            <w:tcW w:w="219" w:type="pct"/>
          </w:tcPr>
          <w:p w14:paraId="3D9CD3EE"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447B2887" w14:textId="77777777" w:rsidR="00E24265" w:rsidRPr="00615D4B" w:rsidRDefault="00E24265" w:rsidP="005F76AD">
            <w:pPr>
              <w:rPr>
                <w:rFonts w:ascii="標楷體" w:eastAsia="標楷體" w:hAnsi="標楷體"/>
              </w:rPr>
            </w:pPr>
            <w:r w:rsidRPr="00B93CCA">
              <w:rPr>
                <w:rFonts w:ascii="標楷體" w:eastAsia="標楷體" w:hAnsi="標楷體" w:hint="eastAsia"/>
              </w:rPr>
              <w:t>交易代碼</w:t>
            </w:r>
          </w:p>
        </w:tc>
        <w:tc>
          <w:tcPr>
            <w:tcW w:w="624" w:type="pct"/>
          </w:tcPr>
          <w:p w14:paraId="43CE9F6E" w14:textId="77777777" w:rsidR="00E24265" w:rsidRPr="00615D4B" w:rsidRDefault="00E24265" w:rsidP="005F76AD">
            <w:pPr>
              <w:rPr>
                <w:rFonts w:ascii="標楷體" w:eastAsia="標楷體" w:hAnsi="標楷體"/>
              </w:rPr>
            </w:pPr>
          </w:p>
        </w:tc>
        <w:tc>
          <w:tcPr>
            <w:tcW w:w="624" w:type="pct"/>
          </w:tcPr>
          <w:p w14:paraId="68C71760" w14:textId="77777777" w:rsidR="00E24265" w:rsidRPr="00615D4B" w:rsidRDefault="00E24265" w:rsidP="005F76AD">
            <w:pPr>
              <w:rPr>
                <w:rFonts w:ascii="標楷體" w:eastAsia="標楷體" w:hAnsi="標楷體"/>
              </w:rPr>
            </w:pPr>
          </w:p>
        </w:tc>
        <w:tc>
          <w:tcPr>
            <w:tcW w:w="537" w:type="pct"/>
          </w:tcPr>
          <w:p w14:paraId="38D8A49A" w14:textId="77777777" w:rsidR="00E24265" w:rsidRPr="00615D4B" w:rsidRDefault="00E24265" w:rsidP="005F76AD">
            <w:pPr>
              <w:rPr>
                <w:rFonts w:ascii="標楷體" w:eastAsia="標楷體" w:hAnsi="標楷體"/>
              </w:rPr>
            </w:pPr>
            <w:r>
              <w:rPr>
                <w:rFonts w:ascii="標楷體" w:eastAsia="標楷體" w:hAnsi="標楷體" w:hint="eastAsia"/>
              </w:rPr>
              <w:t>下拉式</w:t>
            </w:r>
            <w:r>
              <w:rPr>
                <w:rFonts w:ascii="標楷體" w:eastAsia="標楷體" w:hAnsi="標楷體" w:hint="eastAsia"/>
              </w:rPr>
              <w:lastRenderedPageBreak/>
              <w:t>選單</w:t>
            </w:r>
          </w:p>
        </w:tc>
        <w:tc>
          <w:tcPr>
            <w:tcW w:w="299" w:type="pct"/>
          </w:tcPr>
          <w:p w14:paraId="6A2F82E8" w14:textId="77777777" w:rsidR="00E24265" w:rsidRPr="00615D4B" w:rsidRDefault="00E24265" w:rsidP="005F76AD">
            <w:pPr>
              <w:rPr>
                <w:rFonts w:ascii="標楷體" w:eastAsia="標楷體" w:hAnsi="標楷體"/>
              </w:rPr>
            </w:pPr>
          </w:p>
        </w:tc>
        <w:tc>
          <w:tcPr>
            <w:tcW w:w="299" w:type="pct"/>
          </w:tcPr>
          <w:p w14:paraId="3BBDEBC1" w14:textId="77777777" w:rsidR="00E24265" w:rsidRPr="00615D4B" w:rsidRDefault="00E24265" w:rsidP="005F76AD">
            <w:pPr>
              <w:rPr>
                <w:rFonts w:ascii="標楷體" w:eastAsia="標楷體" w:hAnsi="標楷體"/>
              </w:rPr>
            </w:pPr>
          </w:p>
        </w:tc>
        <w:tc>
          <w:tcPr>
            <w:tcW w:w="1643" w:type="pct"/>
          </w:tcPr>
          <w:p w14:paraId="000A0D0E" w14:textId="77777777" w:rsidR="00E24265" w:rsidRDefault="00E24265" w:rsidP="005F76AD">
            <w:pPr>
              <w:rPr>
                <w:rFonts w:ascii="標楷體" w:eastAsia="標楷體" w:hAnsi="標楷體"/>
              </w:rPr>
            </w:pPr>
            <w:r w:rsidRPr="000A7F55">
              <w:rPr>
                <w:rFonts w:ascii="標楷體" w:eastAsia="標楷體" w:hAnsi="標楷體" w:hint="eastAsia"/>
              </w:rPr>
              <w:t>1:新增</w:t>
            </w:r>
          </w:p>
          <w:p w14:paraId="1CA37F92" w14:textId="77777777" w:rsidR="00E24265" w:rsidRPr="00615D4B" w:rsidRDefault="00E24265" w:rsidP="005F76AD">
            <w:pPr>
              <w:rPr>
                <w:rFonts w:ascii="標楷體" w:eastAsia="標楷體" w:hAnsi="標楷體"/>
              </w:rPr>
            </w:pPr>
            <w:r w:rsidRPr="000A7F55">
              <w:rPr>
                <w:rFonts w:ascii="標楷體" w:eastAsia="標楷體" w:hAnsi="標楷體" w:hint="eastAsia"/>
              </w:rPr>
              <w:lastRenderedPageBreak/>
              <w:t>2:異動</w:t>
            </w:r>
          </w:p>
        </w:tc>
      </w:tr>
      <w:tr w:rsidR="00E24265" w:rsidRPr="00615D4B" w14:paraId="6B685442" w14:textId="77777777" w:rsidTr="005F76AD">
        <w:trPr>
          <w:trHeight w:val="291"/>
          <w:jc w:val="center"/>
        </w:trPr>
        <w:tc>
          <w:tcPr>
            <w:tcW w:w="219" w:type="pct"/>
          </w:tcPr>
          <w:p w14:paraId="0C42B153"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75996FA7" w14:textId="77777777" w:rsidR="00E24265" w:rsidRPr="00615D4B" w:rsidRDefault="00E24265" w:rsidP="005F76AD">
            <w:pPr>
              <w:rPr>
                <w:rFonts w:ascii="標楷體" w:eastAsia="標楷體" w:hAnsi="標楷體"/>
              </w:rPr>
            </w:pPr>
            <w:r w:rsidRPr="00B93CCA">
              <w:rPr>
                <w:rFonts w:ascii="標楷體" w:eastAsia="標楷體" w:hAnsi="標楷體" w:hint="eastAsia"/>
              </w:rPr>
              <w:t>報送單位代號</w:t>
            </w:r>
          </w:p>
        </w:tc>
        <w:tc>
          <w:tcPr>
            <w:tcW w:w="624" w:type="pct"/>
          </w:tcPr>
          <w:p w14:paraId="1A5D43D8" w14:textId="77777777" w:rsidR="00E24265" w:rsidRPr="00615D4B" w:rsidRDefault="00E24265" w:rsidP="005F76AD">
            <w:pPr>
              <w:rPr>
                <w:rFonts w:ascii="標楷體" w:eastAsia="標楷體" w:hAnsi="標楷體"/>
              </w:rPr>
            </w:pPr>
          </w:p>
        </w:tc>
        <w:tc>
          <w:tcPr>
            <w:tcW w:w="624" w:type="pct"/>
          </w:tcPr>
          <w:p w14:paraId="070077C9" w14:textId="77777777" w:rsidR="00E24265" w:rsidRPr="00615D4B" w:rsidRDefault="00E24265" w:rsidP="005F76AD">
            <w:pPr>
              <w:rPr>
                <w:rFonts w:ascii="標楷體" w:eastAsia="標楷體" w:hAnsi="標楷體"/>
              </w:rPr>
            </w:pPr>
          </w:p>
        </w:tc>
        <w:tc>
          <w:tcPr>
            <w:tcW w:w="537" w:type="pct"/>
          </w:tcPr>
          <w:p w14:paraId="380003FB" w14:textId="77777777" w:rsidR="00E24265" w:rsidRPr="00615D4B" w:rsidRDefault="00E24265" w:rsidP="005F76AD">
            <w:pPr>
              <w:rPr>
                <w:rFonts w:ascii="標楷體" w:eastAsia="標楷體" w:hAnsi="標楷體"/>
              </w:rPr>
            </w:pPr>
          </w:p>
        </w:tc>
        <w:tc>
          <w:tcPr>
            <w:tcW w:w="299" w:type="pct"/>
          </w:tcPr>
          <w:p w14:paraId="73A5833B" w14:textId="77777777" w:rsidR="00E24265" w:rsidRPr="00615D4B" w:rsidRDefault="00E24265" w:rsidP="005F76AD">
            <w:pPr>
              <w:rPr>
                <w:rFonts w:ascii="標楷體" w:eastAsia="標楷體" w:hAnsi="標楷體"/>
              </w:rPr>
            </w:pPr>
          </w:p>
        </w:tc>
        <w:tc>
          <w:tcPr>
            <w:tcW w:w="299" w:type="pct"/>
          </w:tcPr>
          <w:p w14:paraId="2FA8607A" w14:textId="77777777" w:rsidR="00E24265" w:rsidRPr="00615D4B" w:rsidRDefault="00E24265" w:rsidP="005F76AD">
            <w:pPr>
              <w:rPr>
                <w:rFonts w:ascii="標楷體" w:eastAsia="標楷體" w:hAnsi="標楷體"/>
              </w:rPr>
            </w:pPr>
          </w:p>
        </w:tc>
        <w:tc>
          <w:tcPr>
            <w:tcW w:w="1643" w:type="pct"/>
          </w:tcPr>
          <w:p w14:paraId="6989ED7A" w14:textId="77777777" w:rsidR="00E24265" w:rsidRPr="00615D4B" w:rsidRDefault="00E24265" w:rsidP="005F76AD">
            <w:pPr>
              <w:rPr>
                <w:rFonts w:ascii="標楷體" w:eastAsia="標楷體" w:hAnsi="標楷體"/>
              </w:rPr>
            </w:pPr>
          </w:p>
        </w:tc>
      </w:tr>
      <w:tr w:rsidR="00E24265" w:rsidRPr="00615D4B" w14:paraId="4556CFF5" w14:textId="77777777" w:rsidTr="005F76AD">
        <w:trPr>
          <w:trHeight w:val="291"/>
          <w:jc w:val="center"/>
        </w:trPr>
        <w:tc>
          <w:tcPr>
            <w:tcW w:w="219" w:type="pct"/>
          </w:tcPr>
          <w:p w14:paraId="1C755A3F"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5D13D683" w14:textId="77777777" w:rsidR="00E24265" w:rsidRPr="00615D4B" w:rsidRDefault="00E24265" w:rsidP="005F76AD">
            <w:pPr>
              <w:rPr>
                <w:rFonts w:ascii="標楷體" w:eastAsia="標楷體" w:hAnsi="標楷體"/>
              </w:rPr>
            </w:pPr>
            <w:r w:rsidRPr="00B93CCA">
              <w:rPr>
                <w:rFonts w:ascii="標楷體" w:eastAsia="標楷體" w:hAnsi="標楷體" w:hint="eastAsia"/>
              </w:rPr>
              <w:t>債務人IDN</w:t>
            </w:r>
          </w:p>
        </w:tc>
        <w:tc>
          <w:tcPr>
            <w:tcW w:w="624" w:type="pct"/>
          </w:tcPr>
          <w:p w14:paraId="5D193F32" w14:textId="77777777" w:rsidR="00E24265" w:rsidRPr="00615D4B" w:rsidRDefault="00E24265" w:rsidP="005F76AD">
            <w:pPr>
              <w:rPr>
                <w:rFonts w:ascii="標楷體" w:eastAsia="標楷體" w:hAnsi="標楷體"/>
              </w:rPr>
            </w:pPr>
          </w:p>
        </w:tc>
        <w:tc>
          <w:tcPr>
            <w:tcW w:w="624" w:type="pct"/>
          </w:tcPr>
          <w:p w14:paraId="2C9A58AD" w14:textId="77777777" w:rsidR="00E24265" w:rsidRPr="00615D4B" w:rsidRDefault="00E24265" w:rsidP="005F76AD">
            <w:pPr>
              <w:rPr>
                <w:rFonts w:ascii="標楷體" w:eastAsia="標楷體" w:hAnsi="標楷體"/>
              </w:rPr>
            </w:pPr>
          </w:p>
        </w:tc>
        <w:tc>
          <w:tcPr>
            <w:tcW w:w="537" w:type="pct"/>
          </w:tcPr>
          <w:p w14:paraId="3848B3D3" w14:textId="77777777" w:rsidR="00E24265" w:rsidRPr="00615D4B" w:rsidRDefault="00E24265" w:rsidP="005F76AD">
            <w:pPr>
              <w:rPr>
                <w:rFonts w:ascii="標楷體" w:eastAsia="標楷體" w:hAnsi="標楷體"/>
              </w:rPr>
            </w:pPr>
          </w:p>
        </w:tc>
        <w:tc>
          <w:tcPr>
            <w:tcW w:w="299" w:type="pct"/>
          </w:tcPr>
          <w:p w14:paraId="58276A5C" w14:textId="77777777" w:rsidR="00E24265" w:rsidRPr="00615D4B" w:rsidRDefault="00E24265" w:rsidP="005F76AD">
            <w:pPr>
              <w:rPr>
                <w:rFonts w:ascii="標楷體" w:eastAsia="標楷體" w:hAnsi="標楷體"/>
              </w:rPr>
            </w:pPr>
          </w:p>
        </w:tc>
        <w:tc>
          <w:tcPr>
            <w:tcW w:w="299" w:type="pct"/>
          </w:tcPr>
          <w:p w14:paraId="7B283AE9" w14:textId="77777777" w:rsidR="00E24265" w:rsidRPr="00615D4B" w:rsidRDefault="00E24265" w:rsidP="005F76AD">
            <w:pPr>
              <w:rPr>
                <w:rFonts w:ascii="標楷體" w:eastAsia="標楷體" w:hAnsi="標楷體"/>
              </w:rPr>
            </w:pPr>
          </w:p>
        </w:tc>
        <w:tc>
          <w:tcPr>
            <w:tcW w:w="1643" w:type="pct"/>
          </w:tcPr>
          <w:p w14:paraId="516907A3" w14:textId="77777777" w:rsidR="00E24265" w:rsidRPr="00615D4B" w:rsidRDefault="00E24265" w:rsidP="005F76AD">
            <w:pPr>
              <w:rPr>
                <w:rFonts w:ascii="標楷體" w:eastAsia="標楷體" w:hAnsi="標楷體"/>
              </w:rPr>
            </w:pPr>
          </w:p>
        </w:tc>
      </w:tr>
      <w:tr w:rsidR="00E24265" w:rsidRPr="00615D4B" w14:paraId="5FEBAF91" w14:textId="77777777" w:rsidTr="005F76AD">
        <w:trPr>
          <w:trHeight w:val="291"/>
          <w:jc w:val="center"/>
        </w:trPr>
        <w:tc>
          <w:tcPr>
            <w:tcW w:w="219" w:type="pct"/>
          </w:tcPr>
          <w:p w14:paraId="2E74B861"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4ED23AED" w14:textId="77777777" w:rsidR="00E24265" w:rsidRPr="00615D4B" w:rsidRDefault="00E24265" w:rsidP="005F76AD">
            <w:pPr>
              <w:rPr>
                <w:rFonts w:ascii="標楷體" w:eastAsia="標楷體" w:hAnsi="標楷體"/>
              </w:rPr>
            </w:pPr>
            <w:r w:rsidRPr="00B93CCA">
              <w:rPr>
                <w:rFonts w:ascii="標楷體" w:eastAsia="標楷體" w:hAnsi="標楷體" w:hint="eastAsia"/>
              </w:rPr>
              <w:t>調解申請日</w:t>
            </w:r>
          </w:p>
        </w:tc>
        <w:tc>
          <w:tcPr>
            <w:tcW w:w="624" w:type="pct"/>
          </w:tcPr>
          <w:p w14:paraId="722B8032" w14:textId="77777777" w:rsidR="00E24265" w:rsidRPr="00615D4B" w:rsidRDefault="00E24265" w:rsidP="005F76AD">
            <w:pPr>
              <w:rPr>
                <w:rFonts w:ascii="標楷體" w:eastAsia="標楷體" w:hAnsi="標楷體"/>
              </w:rPr>
            </w:pPr>
          </w:p>
        </w:tc>
        <w:tc>
          <w:tcPr>
            <w:tcW w:w="624" w:type="pct"/>
          </w:tcPr>
          <w:p w14:paraId="09E1DFCD" w14:textId="77777777" w:rsidR="00E24265" w:rsidRPr="00615D4B" w:rsidRDefault="00E24265" w:rsidP="005F76AD">
            <w:pPr>
              <w:rPr>
                <w:rFonts w:ascii="標楷體" w:eastAsia="標楷體" w:hAnsi="標楷體"/>
              </w:rPr>
            </w:pPr>
          </w:p>
        </w:tc>
        <w:tc>
          <w:tcPr>
            <w:tcW w:w="537" w:type="pct"/>
          </w:tcPr>
          <w:p w14:paraId="395362A9" w14:textId="77777777" w:rsidR="00E24265" w:rsidRPr="00615D4B" w:rsidRDefault="00E24265" w:rsidP="005F76AD">
            <w:pPr>
              <w:rPr>
                <w:rFonts w:ascii="標楷體" w:eastAsia="標楷體" w:hAnsi="標楷體"/>
              </w:rPr>
            </w:pPr>
          </w:p>
        </w:tc>
        <w:tc>
          <w:tcPr>
            <w:tcW w:w="299" w:type="pct"/>
          </w:tcPr>
          <w:p w14:paraId="4EFCC728" w14:textId="77777777" w:rsidR="00E24265" w:rsidRPr="00615D4B" w:rsidRDefault="00E24265" w:rsidP="005F76AD">
            <w:pPr>
              <w:rPr>
                <w:rFonts w:ascii="標楷體" w:eastAsia="標楷體" w:hAnsi="標楷體"/>
              </w:rPr>
            </w:pPr>
          </w:p>
        </w:tc>
        <w:tc>
          <w:tcPr>
            <w:tcW w:w="299" w:type="pct"/>
          </w:tcPr>
          <w:p w14:paraId="52713A99" w14:textId="77777777" w:rsidR="00E24265" w:rsidRPr="00615D4B" w:rsidRDefault="00E24265" w:rsidP="005F76AD">
            <w:pPr>
              <w:rPr>
                <w:rFonts w:ascii="標楷體" w:eastAsia="標楷體" w:hAnsi="標楷體"/>
              </w:rPr>
            </w:pPr>
          </w:p>
        </w:tc>
        <w:tc>
          <w:tcPr>
            <w:tcW w:w="1643" w:type="pct"/>
          </w:tcPr>
          <w:p w14:paraId="5CE1DD17" w14:textId="77777777" w:rsidR="00E24265" w:rsidRPr="00615D4B" w:rsidRDefault="00E24265" w:rsidP="005F76AD">
            <w:pPr>
              <w:rPr>
                <w:rFonts w:ascii="標楷體" w:eastAsia="標楷體" w:hAnsi="標楷體"/>
              </w:rPr>
            </w:pPr>
          </w:p>
        </w:tc>
      </w:tr>
      <w:tr w:rsidR="00E24265" w:rsidRPr="00615D4B" w14:paraId="671BC83C" w14:textId="77777777" w:rsidTr="005F76AD">
        <w:trPr>
          <w:trHeight w:val="291"/>
          <w:jc w:val="center"/>
        </w:trPr>
        <w:tc>
          <w:tcPr>
            <w:tcW w:w="219" w:type="pct"/>
          </w:tcPr>
          <w:p w14:paraId="6FBB4350"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7E1234A4" w14:textId="77777777" w:rsidR="00E24265" w:rsidRPr="00615D4B" w:rsidRDefault="00E24265" w:rsidP="005F76AD">
            <w:pPr>
              <w:rPr>
                <w:rFonts w:ascii="標楷體" w:eastAsia="標楷體" w:hAnsi="標楷體"/>
              </w:rPr>
            </w:pPr>
            <w:r w:rsidRPr="00B93CCA">
              <w:rPr>
                <w:rFonts w:ascii="標楷體" w:eastAsia="標楷體" w:hAnsi="標楷體" w:hint="eastAsia"/>
              </w:rPr>
              <w:t>受理調解機構代號</w:t>
            </w:r>
          </w:p>
        </w:tc>
        <w:tc>
          <w:tcPr>
            <w:tcW w:w="624" w:type="pct"/>
          </w:tcPr>
          <w:p w14:paraId="1B7A7D07" w14:textId="77777777" w:rsidR="00E24265" w:rsidRPr="00615D4B" w:rsidRDefault="00E24265" w:rsidP="005F76AD">
            <w:pPr>
              <w:rPr>
                <w:rFonts w:ascii="標楷體" w:eastAsia="標楷體" w:hAnsi="標楷體"/>
              </w:rPr>
            </w:pPr>
          </w:p>
        </w:tc>
        <w:tc>
          <w:tcPr>
            <w:tcW w:w="624" w:type="pct"/>
          </w:tcPr>
          <w:p w14:paraId="451B3C5A" w14:textId="77777777" w:rsidR="00E24265" w:rsidRPr="00615D4B" w:rsidRDefault="00E24265" w:rsidP="005F76AD">
            <w:pPr>
              <w:rPr>
                <w:rFonts w:ascii="標楷體" w:eastAsia="標楷體" w:hAnsi="標楷體"/>
              </w:rPr>
            </w:pPr>
          </w:p>
        </w:tc>
        <w:tc>
          <w:tcPr>
            <w:tcW w:w="537" w:type="pct"/>
          </w:tcPr>
          <w:p w14:paraId="40E7151F" w14:textId="77777777" w:rsidR="00E24265" w:rsidRPr="00615D4B" w:rsidRDefault="00E24265" w:rsidP="005F76AD">
            <w:pPr>
              <w:rPr>
                <w:rFonts w:ascii="標楷體" w:eastAsia="標楷體" w:hAnsi="標楷體"/>
              </w:rPr>
            </w:pPr>
          </w:p>
        </w:tc>
        <w:tc>
          <w:tcPr>
            <w:tcW w:w="299" w:type="pct"/>
          </w:tcPr>
          <w:p w14:paraId="7C222A96" w14:textId="77777777" w:rsidR="00E24265" w:rsidRPr="00615D4B" w:rsidRDefault="00E24265" w:rsidP="005F76AD">
            <w:pPr>
              <w:rPr>
                <w:rFonts w:ascii="標楷體" w:eastAsia="標楷體" w:hAnsi="標楷體"/>
              </w:rPr>
            </w:pPr>
          </w:p>
        </w:tc>
        <w:tc>
          <w:tcPr>
            <w:tcW w:w="299" w:type="pct"/>
          </w:tcPr>
          <w:p w14:paraId="45C8C503" w14:textId="77777777" w:rsidR="00E24265" w:rsidRPr="00615D4B" w:rsidRDefault="00E24265" w:rsidP="005F76AD">
            <w:pPr>
              <w:rPr>
                <w:rFonts w:ascii="標楷體" w:eastAsia="標楷體" w:hAnsi="標楷體"/>
              </w:rPr>
            </w:pPr>
          </w:p>
        </w:tc>
        <w:tc>
          <w:tcPr>
            <w:tcW w:w="1643" w:type="pct"/>
          </w:tcPr>
          <w:p w14:paraId="423ADC21" w14:textId="77777777" w:rsidR="00E24265" w:rsidRPr="00615D4B" w:rsidRDefault="00E24265" w:rsidP="005F76AD">
            <w:pPr>
              <w:rPr>
                <w:rFonts w:ascii="標楷體" w:eastAsia="標楷體" w:hAnsi="標楷體"/>
              </w:rPr>
            </w:pPr>
          </w:p>
        </w:tc>
      </w:tr>
      <w:tr w:rsidR="00E24265" w:rsidRPr="00615D4B" w14:paraId="21F3C341" w14:textId="77777777" w:rsidTr="005F76AD">
        <w:trPr>
          <w:trHeight w:val="291"/>
          <w:jc w:val="center"/>
        </w:trPr>
        <w:tc>
          <w:tcPr>
            <w:tcW w:w="219" w:type="pct"/>
          </w:tcPr>
          <w:p w14:paraId="2FDD955E"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62B7FC61" w14:textId="77777777" w:rsidR="00E24265" w:rsidRPr="00615D4B" w:rsidRDefault="00E24265" w:rsidP="005F76AD">
            <w:pPr>
              <w:rPr>
                <w:rFonts w:ascii="標楷體" w:eastAsia="標楷體" w:hAnsi="標楷體"/>
              </w:rPr>
            </w:pPr>
            <w:r w:rsidRPr="00B93CCA">
              <w:rPr>
                <w:rFonts w:ascii="標楷體" w:eastAsia="標楷體" w:hAnsi="標楷體" w:hint="eastAsia"/>
              </w:rPr>
              <w:t>同意書取得日期</w:t>
            </w:r>
          </w:p>
        </w:tc>
        <w:tc>
          <w:tcPr>
            <w:tcW w:w="624" w:type="pct"/>
          </w:tcPr>
          <w:p w14:paraId="475A0F26" w14:textId="77777777" w:rsidR="00E24265" w:rsidRPr="00615D4B" w:rsidRDefault="00E24265" w:rsidP="005F76AD">
            <w:pPr>
              <w:rPr>
                <w:rFonts w:ascii="標楷體" w:eastAsia="標楷體" w:hAnsi="標楷體"/>
              </w:rPr>
            </w:pPr>
          </w:p>
        </w:tc>
        <w:tc>
          <w:tcPr>
            <w:tcW w:w="624" w:type="pct"/>
          </w:tcPr>
          <w:p w14:paraId="6503EC96" w14:textId="77777777" w:rsidR="00E24265" w:rsidRPr="00615D4B" w:rsidRDefault="00E24265" w:rsidP="005F76AD">
            <w:pPr>
              <w:rPr>
                <w:rFonts w:ascii="標楷體" w:eastAsia="標楷體" w:hAnsi="標楷體"/>
              </w:rPr>
            </w:pPr>
          </w:p>
        </w:tc>
        <w:tc>
          <w:tcPr>
            <w:tcW w:w="537" w:type="pct"/>
          </w:tcPr>
          <w:p w14:paraId="629810C7" w14:textId="77777777" w:rsidR="00E24265" w:rsidRPr="00615D4B" w:rsidRDefault="00E24265" w:rsidP="005F76AD">
            <w:pPr>
              <w:rPr>
                <w:rFonts w:ascii="標楷體" w:eastAsia="標楷體" w:hAnsi="標楷體"/>
              </w:rPr>
            </w:pPr>
          </w:p>
        </w:tc>
        <w:tc>
          <w:tcPr>
            <w:tcW w:w="299" w:type="pct"/>
          </w:tcPr>
          <w:p w14:paraId="7EC89DC5" w14:textId="77777777" w:rsidR="00E24265" w:rsidRPr="00615D4B" w:rsidRDefault="00E24265" w:rsidP="005F76AD">
            <w:pPr>
              <w:rPr>
                <w:rFonts w:ascii="標楷體" w:eastAsia="標楷體" w:hAnsi="標楷體"/>
              </w:rPr>
            </w:pPr>
          </w:p>
        </w:tc>
        <w:tc>
          <w:tcPr>
            <w:tcW w:w="299" w:type="pct"/>
          </w:tcPr>
          <w:p w14:paraId="71599BF4" w14:textId="77777777" w:rsidR="00E24265" w:rsidRPr="00615D4B" w:rsidRDefault="00E24265" w:rsidP="005F76AD">
            <w:pPr>
              <w:rPr>
                <w:rFonts w:ascii="標楷體" w:eastAsia="標楷體" w:hAnsi="標楷體"/>
              </w:rPr>
            </w:pPr>
          </w:p>
        </w:tc>
        <w:tc>
          <w:tcPr>
            <w:tcW w:w="1643" w:type="pct"/>
          </w:tcPr>
          <w:p w14:paraId="15C0D68E" w14:textId="77777777" w:rsidR="00E24265" w:rsidRPr="00615D4B" w:rsidRDefault="00E24265" w:rsidP="005F76AD">
            <w:pPr>
              <w:rPr>
                <w:rFonts w:ascii="標楷體" w:eastAsia="標楷體" w:hAnsi="標楷體"/>
              </w:rPr>
            </w:pPr>
          </w:p>
        </w:tc>
      </w:tr>
      <w:tr w:rsidR="00E24265" w:rsidRPr="00615D4B" w14:paraId="5B16A983" w14:textId="77777777" w:rsidTr="005F76AD">
        <w:trPr>
          <w:trHeight w:val="291"/>
          <w:jc w:val="center"/>
        </w:trPr>
        <w:tc>
          <w:tcPr>
            <w:tcW w:w="219" w:type="pct"/>
          </w:tcPr>
          <w:p w14:paraId="1F965AE6"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6629EB91" w14:textId="77777777" w:rsidR="00E24265" w:rsidRPr="00615D4B" w:rsidRDefault="00E24265" w:rsidP="005F76AD">
            <w:pPr>
              <w:rPr>
                <w:rFonts w:ascii="標楷體" w:eastAsia="標楷體" w:hAnsi="標楷體"/>
              </w:rPr>
            </w:pPr>
            <w:r w:rsidRPr="00B93CCA">
              <w:rPr>
                <w:rFonts w:ascii="標楷體" w:eastAsia="標楷體" w:hAnsi="標楷體" w:hint="eastAsia"/>
              </w:rPr>
              <w:t>首次調解日</w:t>
            </w:r>
          </w:p>
        </w:tc>
        <w:tc>
          <w:tcPr>
            <w:tcW w:w="624" w:type="pct"/>
          </w:tcPr>
          <w:p w14:paraId="713EF47C" w14:textId="77777777" w:rsidR="00E24265" w:rsidRPr="00615D4B" w:rsidRDefault="00E24265" w:rsidP="005F76AD">
            <w:pPr>
              <w:rPr>
                <w:rFonts w:ascii="標楷體" w:eastAsia="標楷體" w:hAnsi="標楷體"/>
              </w:rPr>
            </w:pPr>
          </w:p>
        </w:tc>
        <w:tc>
          <w:tcPr>
            <w:tcW w:w="624" w:type="pct"/>
          </w:tcPr>
          <w:p w14:paraId="17363EF2" w14:textId="77777777" w:rsidR="00E24265" w:rsidRPr="00615D4B" w:rsidRDefault="00E24265" w:rsidP="005F76AD">
            <w:pPr>
              <w:rPr>
                <w:rFonts w:ascii="標楷體" w:eastAsia="標楷體" w:hAnsi="標楷體"/>
              </w:rPr>
            </w:pPr>
          </w:p>
        </w:tc>
        <w:tc>
          <w:tcPr>
            <w:tcW w:w="537" w:type="pct"/>
          </w:tcPr>
          <w:p w14:paraId="1719942C" w14:textId="77777777" w:rsidR="00E24265" w:rsidRPr="00615D4B" w:rsidRDefault="00E24265" w:rsidP="005F76AD">
            <w:pPr>
              <w:rPr>
                <w:rFonts w:ascii="標楷體" w:eastAsia="標楷體" w:hAnsi="標楷體"/>
              </w:rPr>
            </w:pPr>
          </w:p>
        </w:tc>
        <w:tc>
          <w:tcPr>
            <w:tcW w:w="299" w:type="pct"/>
          </w:tcPr>
          <w:p w14:paraId="4B560FAF" w14:textId="77777777" w:rsidR="00E24265" w:rsidRPr="00615D4B" w:rsidRDefault="00E24265" w:rsidP="005F76AD">
            <w:pPr>
              <w:rPr>
                <w:rFonts w:ascii="標楷體" w:eastAsia="標楷體" w:hAnsi="標楷體"/>
              </w:rPr>
            </w:pPr>
          </w:p>
        </w:tc>
        <w:tc>
          <w:tcPr>
            <w:tcW w:w="299" w:type="pct"/>
          </w:tcPr>
          <w:p w14:paraId="3FA49327" w14:textId="77777777" w:rsidR="00E24265" w:rsidRPr="00615D4B" w:rsidRDefault="00E24265" w:rsidP="005F76AD">
            <w:pPr>
              <w:rPr>
                <w:rFonts w:ascii="標楷體" w:eastAsia="標楷體" w:hAnsi="標楷體"/>
              </w:rPr>
            </w:pPr>
          </w:p>
        </w:tc>
        <w:tc>
          <w:tcPr>
            <w:tcW w:w="1643" w:type="pct"/>
          </w:tcPr>
          <w:p w14:paraId="27AE0C32" w14:textId="77777777" w:rsidR="00E24265" w:rsidRPr="00615D4B" w:rsidRDefault="00E24265" w:rsidP="005F76AD">
            <w:pPr>
              <w:rPr>
                <w:rFonts w:ascii="標楷體" w:eastAsia="標楷體" w:hAnsi="標楷體"/>
              </w:rPr>
            </w:pPr>
          </w:p>
        </w:tc>
      </w:tr>
      <w:tr w:rsidR="00E24265" w:rsidRPr="00615D4B" w14:paraId="034CD5FB" w14:textId="77777777" w:rsidTr="005F76AD">
        <w:trPr>
          <w:trHeight w:val="291"/>
          <w:jc w:val="center"/>
        </w:trPr>
        <w:tc>
          <w:tcPr>
            <w:tcW w:w="219" w:type="pct"/>
          </w:tcPr>
          <w:p w14:paraId="0F71EE25"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20C9B5F8" w14:textId="77777777" w:rsidR="00E24265" w:rsidRPr="00615D4B" w:rsidRDefault="00E24265" w:rsidP="005F76AD">
            <w:pPr>
              <w:rPr>
                <w:rFonts w:ascii="標楷體" w:eastAsia="標楷體" w:hAnsi="標楷體"/>
              </w:rPr>
            </w:pPr>
            <w:r w:rsidRPr="00B93CCA">
              <w:rPr>
                <w:rFonts w:ascii="標楷體" w:eastAsia="標楷體" w:hAnsi="標楷體" w:hint="eastAsia"/>
              </w:rPr>
              <w:t>債權計算基準日</w:t>
            </w:r>
          </w:p>
        </w:tc>
        <w:tc>
          <w:tcPr>
            <w:tcW w:w="624" w:type="pct"/>
          </w:tcPr>
          <w:p w14:paraId="7556AB3B" w14:textId="77777777" w:rsidR="00E24265" w:rsidRPr="00615D4B" w:rsidRDefault="00E24265" w:rsidP="005F76AD">
            <w:pPr>
              <w:rPr>
                <w:rFonts w:ascii="標楷體" w:eastAsia="標楷體" w:hAnsi="標楷體"/>
              </w:rPr>
            </w:pPr>
          </w:p>
        </w:tc>
        <w:tc>
          <w:tcPr>
            <w:tcW w:w="624" w:type="pct"/>
          </w:tcPr>
          <w:p w14:paraId="18F3E2DC" w14:textId="77777777" w:rsidR="00E24265" w:rsidRPr="00615D4B" w:rsidRDefault="00E24265" w:rsidP="005F76AD">
            <w:pPr>
              <w:rPr>
                <w:rFonts w:ascii="標楷體" w:eastAsia="標楷體" w:hAnsi="標楷體"/>
              </w:rPr>
            </w:pPr>
          </w:p>
        </w:tc>
        <w:tc>
          <w:tcPr>
            <w:tcW w:w="537" w:type="pct"/>
          </w:tcPr>
          <w:p w14:paraId="5F52BF1A" w14:textId="77777777" w:rsidR="00E24265" w:rsidRPr="00615D4B" w:rsidRDefault="00E24265" w:rsidP="005F76AD">
            <w:pPr>
              <w:rPr>
                <w:rFonts w:ascii="標楷體" w:eastAsia="標楷體" w:hAnsi="標楷體"/>
              </w:rPr>
            </w:pPr>
          </w:p>
        </w:tc>
        <w:tc>
          <w:tcPr>
            <w:tcW w:w="299" w:type="pct"/>
          </w:tcPr>
          <w:p w14:paraId="047A3698" w14:textId="77777777" w:rsidR="00E24265" w:rsidRPr="00615D4B" w:rsidRDefault="00E24265" w:rsidP="005F76AD">
            <w:pPr>
              <w:rPr>
                <w:rFonts w:ascii="標楷體" w:eastAsia="標楷體" w:hAnsi="標楷體"/>
              </w:rPr>
            </w:pPr>
          </w:p>
        </w:tc>
        <w:tc>
          <w:tcPr>
            <w:tcW w:w="299" w:type="pct"/>
          </w:tcPr>
          <w:p w14:paraId="5F8D1924" w14:textId="77777777" w:rsidR="00E24265" w:rsidRPr="00615D4B" w:rsidRDefault="00E24265" w:rsidP="005F76AD">
            <w:pPr>
              <w:rPr>
                <w:rFonts w:ascii="標楷體" w:eastAsia="標楷體" w:hAnsi="標楷體"/>
              </w:rPr>
            </w:pPr>
          </w:p>
        </w:tc>
        <w:tc>
          <w:tcPr>
            <w:tcW w:w="1643" w:type="pct"/>
          </w:tcPr>
          <w:p w14:paraId="430A758F" w14:textId="77777777" w:rsidR="00E24265" w:rsidRPr="00615D4B" w:rsidRDefault="00E24265" w:rsidP="005F76AD">
            <w:pPr>
              <w:rPr>
                <w:rFonts w:ascii="標楷體" w:eastAsia="標楷體" w:hAnsi="標楷體"/>
              </w:rPr>
            </w:pPr>
          </w:p>
        </w:tc>
      </w:tr>
      <w:tr w:rsidR="00E24265" w:rsidRPr="00615D4B" w14:paraId="2EC2F42A" w14:textId="77777777" w:rsidTr="005F76AD">
        <w:trPr>
          <w:trHeight w:val="291"/>
          <w:jc w:val="center"/>
        </w:trPr>
        <w:tc>
          <w:tcPr>
            <w:tcW w:w="219" w:type="pct"/>
          </w:tcPr>
          <w:p w14:paraId="35B9A84B"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2E7A223C" w14:textId="77777777" w:rsidR="00E24265" w:rsidRPr="00615D4B" w:rsidRDefault="00E24265" w:rsidP="005F76AD">
            <w:pPr>
              <w:rPr>
                <w:rFonts w:ascii="標楷體" w:eastAsia="標楷體" w:hAnsi="標楷體"/>
              </w:rPr>
            </w:pPr>
            <w:r w:rsidRPr="00B93CCA">
              <w:rPr>
                <w:rFonts w:ascii="標楷體" w:eastAsia="標楷體" w:hAnsi="標楷體" w:hint="eastAsia"/>
              </w:rPr>
              <w:t>受理方式</w:t>
            </w:r>
          </w:p>
        </w:tc>
        <w:tc>
          <w:tcPr>
            <w:tcW w:w="624" w:type="pct"/>
          </w:tcPr>
          <w:p w14:paraId="1E80323D" w14:textId="77777777" w:rsidR="00E24265" w:rsidRPr="00615D4B" w:rsidRDefault="00E24265" w:rsidP="005F76AD">
            <w:pPr>
              <w:rPr>
                <w:rFonts w:ascii="標楷體" w:eastAsia="標楷體" w:hAnsi="標楷體"/>
              </w:rPr>
            </w:pPr>
          </w:p>
        </w:tc>
        <w:tc>
          <w:tcPr>
            <w:tcW w:w="624" w:type="pct"/>
          </w:tcPr>
          <w:p w14:paraId="37140ADA" w14:textId="77777777" w:rsidR="00E24265" w:rsidRPr="00615D4B" w:rsidRDefault="00E24265" w:rsidP="005F76AD">
            <w:pPr>
              <w:rPr>
                <w:rFonts w:ascii="標楷體" w:eastAsia="標楷體" w:hAnsi="標楷體"/>
              </w:rPr>
            </w:pPr>
          </w:p>
        </w:tc>
        <w:tc>
          <w:tcPr>
            <w:tcW w:w="537" w:type="pct"/>
          </w:tcPr>
          <w:p w14:paraId="16F12BFC"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D310D68" w14:textId="77777777" w:rsidR="00E24265" w:rsidRPr="00615D4B" w:rsidRDefault="00E24265" w:rsidP="005F76AD">
            <w:pPr>
              <w:rPr>
                <w:rFonts w:ascii="標楷體" w:eastAsia="標楷體" w:hAnsi="標楷體"/>
              </w:rPr>
            </w:pPr>
          </w:p>
        </w:tc>
        <w:tc>
          <w:tcPr>
            <w:tcW w:w="299" w:type="pct"/>
          </w:tcPr>
          <w:p w14:paraId="1DDC24BA" w14:textId="77777777" w:rsidR="00E24265" w:rsidRPr="00615D4B" w:rsidRDefault="00E24265" w:rsidP="005F76AD">
            <w:pPr>
              <w:rPr>
                <w:rFonts w:ascii="標楷體" w:eastAsia="標楷體" w:hAnsi="標楷體"/>
              </w:rPr>
            </w:pPr>
          </w:p>
        </w:tc>
        <w:tc>
          <w:tcPr>
            <w:tcW w:w="1643" w:type="pct"/>
          </w:tcPr>
          <w:p w14:paraId="2179B429" w14:textId="77777777" w:rsidR="00E24265" w:rsidRPr="000A7F55" w:rsidRDefault="00E24265" w:rsidP="005F76AD">
            <w:pPr>
              <w:rPr>
                <w:rFonts w:ascii="標楷體" w:eastAsia="標楷體" w:hAnsi="標楷體"/>
              </w:rPr>
            </w:pPr>
            <w:r w:rsidRPr="000A7F55">
              <w:rPr>
                <w:rFonts w:ascii="標楷體" w:eastAsia="標楷體" w:hAnsi="標楷體" w:hint="eastAsia"/>
              </w:rPr>
              <w:t>1:法院調解</w:t>
            </w:r>
          </w:p>
          <w:p w14:paraId="55015266" w14:textId="77777777" w:rsidR="00E24265" w:rsidRPr="00615D4B" w:rsidRDefault="00E24265" w:rsidP="005F76AD">
            <w:pPr>
              <w:rPr>
                <w:rFonts w:ascii="標楷體" w:eastAsia="標楷體" w:hAnsi="標楷體"/>
              </w:rPr>
            </w:pPr>
            <w:r w:rsidRPr="000A7F55">
              <w:rPr>
                <w:rFonts w:ascii="標楷體" w:eastAsia="標楷體" w:hAnsi="標楷體" w:hint="eastAsia"/>
              </w:rPr>
              <w:t>2:鄉鎮市區調解委員會調解</w:t>
            </w:r>
          </w:p>
        </w:tc>
      </w:tr>
      <w:tr w:rsidR="00E24265" w:rsidRPr="00615D4B" w14:paraId="7539B596" w14:textId="77777777" w:rsidTr="005F76AD">
        <w:trPr>
          <w:trHeight w:val="291"/>
          <w:jc w:val="center"/>
        </w:trPr>
        <w:tc>
          <w:tcPr>
            <w:tcW w:w="219" w:type="pct"/>
          </w:tcPr>
          <w:p w14:paraId="081DB253"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764EBD11" w14:textId="77777777" w:rsidR="00E24265" w:rsidRPr="00615D4B" w:rsidRDefault="00E24265" w:rsidP="005F76AD">
            <w:pPr>
              <w:rPr>
                <w:rFonts w:ascii="標楷體" w:eastAsia="標楷體" w:hAnsi="標楷體"/>
              </w:rPr>
            </w:pPr>
            <w:r w:rsidRPr="00B93CCA">
              <w:rPr>
                <w:rFonts w:ascii="標楷體" w:eastAsia="標楷體" w:hAnsi="標楷體" w:hint="eastAsia"/>
              </w:rPr>
              <w:t>協辦行是否需自行回報債權</w:t>
            </w:r>
          </w:p>
        </w:tc>
        <w:tc>
          <w:tcPr>
            <w:tcW w:w="624" w:type="pct"/>
          </w:tcPr>
          <w:p w14:paraId="45B827BE" w14:textId="77777777" w:rsidR="00E24265" w:rsidRPr="00615D4B" w:rsidRDefault="00E24265" w:rsidP="005F76AD">
            <w:pPr>
              <w:rPr>
                <w:rFonts w:ascii="標楷體" w:eastAsia="標楷體" w:hAnsi="標楷體"/>
              </w:rPr>
            </w:pPr>
          </w:p>
        </w:tc>
        <w:tc>
          <w:tcPr>
            <w:tcW w:w="624" w:type="pct"/>
          </w:tcPr>
          <w:p w14:paraId="44D97386" w14:textId="77777777" w:rsidR="00E24265" w:rsidRPr="00615D4B" w:rsidRDefault="00E24265" w:rsidP="005F76AD">
            <w:pPr>
              <w:rPr>
                <w:rFonts w:ascii="標楷體" w:eastAsia="標楷體" w:hAnsi="標楷體"/>
              </w:rPr>
            </w:pPr>
          </w:p>
        </w:tc>
        <w:tc>
          <w:tcPr>
            <w:tcW w:w="537" w:type="pct"/>
          </w:tcPr>
          <w:p w14:paraId="6531AACD" w14:textId="77777777" w:rsidR="00E24265" w:rsidRPr="00615D4B" w:rsidRDefault="00E24265" w:rsidP="005F76AD">
            <w:pPr>
              <w:rPr>
                <w:rFonts w:ascii="標楷體" w:eastAsia="標楷體" w:hAnsi="標楷體"/>
              </w:rPr>
            </w:pPr>
          </w:p>
        </w:tc>
        <w:tc>
          <w:tcPr>
            <w:tcW w:w="299" w:type="pct"/>
          </w:tcPr>
          <w:p w14:paraId="3D72737B" w14:textId="77777777" w:rsidR="00E24265" w:rsidRPr="00615D4B" w:rsidRDefault="00E24265" w:rsidP="005F76AD">
            <w:pPr>
              <w:rPr>
                <w:rFonts w:ascii="標楷體" w:eastAsia="標楷體" w:hAnsi="標楷體"/>
              </w:rPr>
            </w:pPr>
          </w:p>
        </w:tc>
        <w:tc>
          <w:tcPr>
            <w:tcW w:w="299" w:type="pct"/>
          </w:tcPr>
          <w:p w14:paraId="6AC51CEF" w14:textId="77777777" w:rsidR="00E24265" w:rsidRPr="00615D4B" w:rsidRDefault="00E24265" w:rsidP="005F76AD">
            <w:pPr>
              <w:rPr>
                <w:rFonts w:ascii="標楷體" w:eastAsia="標楷體" w:hAnsi="標楷體"/>
              </w:rPr>
            </w:pPr>
          </w:p>
        </w:tc>
        <w:tc>
          <w:tcPr>
            <w:tcW w:w="1643" w:type="pct"/>
          </w:tcPr>
          <w:p w14:paraId="26F3E234" w14:textId="77777777" w:rsidR="00E24265" w:rsidRPr="00615D4B" w:rsidRDefault="00E24265" w:rsidP="005F76AD">
            <w:pPr>
              <w:rPr>
                <w:rFonts w:ascii="標楷體" w:eastAsia="標楷體" w:hAnsi="標楷體"/>
              </w:rPr>
            </w:pPr>
          </w:p>
        </w:tc>
      </w:tr>
      <w:tr w:rsidR="00E24265" w:rsidRPr="00615D4B" w14:paraId="7F1ECBB9" w14:textId="77777777" w:rsidTr="005F76AD">
        <w:trPr>
          <w:trHeight w:val="291"/>
          <w:jc w:val="center"/>
        </w:trPr>
        <w:tc>
          <w:tcPr>
            <w:tcW w:w="219" w:type="pct"/>
          </w:tcPr>
          <w:p w14:paraId="41F82D62"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68F1E609"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未揭露債權機構代號1</w:t>
            </w:r>
          </w:p>
        </w:tc>
        <w:tc>
          <w:tcPr>
            <w:tcW w:w="624" w:type="pct"/>
          </w:tcPr>
          <w:p w14:paraId="2312D484" w14:textId="77777777" w:rsidR="00E24265" w:rsidRPr="00615D4B" w:rsidRDefault="00E24265" w:rsidP="005F76AD">
            <w:pPr>
              <w:rPr>
                <w:rFonts w:ascii="標楷體" w:eastAsia="標楷體" w:hAnsi="標楷體"/>
              </w:rPr>
            </w:pPr>
          </w:p>
        </w:tc>
        <w:tc>
          <w:tcPr>
            <w:tcW w:w="624" w:type="pct"/>
          </w:tcPr>
          <w:p w14:paraId="246F9F5A" w14:textId="77777777" w:rsidR="00E24265" w:rsidRPr="00615D4B" w:rsidRDefault="00E24265" w:rsidP="005F76AD">
            <w:pPr>
              <w:rPr>
                <w:rFonts w:ascii="標楷體" w:eastAsia="標楷體" w:hAnsi="標楷體"/>
              </w:rPr>
            </w:pPr>
          </w:p>
        </w:tc>
        <w:tc>
          <w:tcPr>
            <w:tcW w:w="537" w:type="pct"/>
          </w:tcPr>
          <w:p w14:paraId="6940F98A" w14:textId="77777777" w:rsidR="00E24265" w:rsidRPr="00615D4B" w:rsidRDefault="00E24265" w:rsidP="005F76AD">
            <w:pPr>
              <w:rPr>
                <w:rFonts w:ascii="標楷體" w:eastAsia="標楷體" w:hAnsi="標楷體"/>
              </w:rPr>
            </w:pPr>
          </w:p>
        </w:tc>
        <w:tc>
          <w:tcPr>
            <w:tcW w:w="299" w:type="pct"/>
          </w:tcPr>
          <w:p w14:paraId="7CB205A9" w14:textId="77777777" w:rsidR="00E24265" w:rsidRPr="00615D4B" w:rsidRDefault="00E24265" w:rsidP="005F76AD">
            <w:pPr>
              <w:rPr>
                <w:rFonts w:ascii="標楷體" w:eastAsia="標楷體" w:hAnsi="標楷體"/>
              </w:rPr>
            </w:pPr>
          </w:p>
        </w:tc>
        <w:tc>
          <w:tcPr>
            <w:tcW w:w="299" w:type="pct"/>
          </w:tcPr>
          <w:p w14:paraId="54901F20" w14:textId="77777777" w:rsidR="00E24265" w:rsidRPr="00615D4B" w:rsidRDefault="00E24265" w:rsidP="005F76AD">
            <w:pPr>
              <w:rPr>
                <w:rFonts w:ascii="標楷體" w:eastAsia="標楷體" w:hAnsi="標楷體"/>
              </w:rPr>
            </w:pPr>
          </w:p>
        </w:tc>
        <w:tc>
          <w:tcPr>
            <w:tcW w:w="1643" w:type="pct"/>
          </w:tcPr>
          <w:p w14:paraId="3806FCD8" w14:textId="77777777" w:rsidR="00E24265" w:rsidRPr="00615D4B" w:rsidRDefault="00E24265" w:rsidP="005F76AD">
            <w:pPr>
              <w:rPr>
                <w:rFonts w:ascii="標楷體" w:eastAsia="標楷體" w:hAnsi="標楷體"/>
              </w:rPr>
            </w:pPr>
          </w:p>
        </w:tc>
      </w:tr>
      <w:tr w:rsidR="00E24265" w:rsidRPr="00615D4B" w14:paraId="624A1D85" w14:textId="77777777" w:rsidTr="005F76AD">
        <w:trPr>
          <w:trHeight w:val="291"/>
          <w:jc w:val="center"/>
        </w:trPr>
        <w:tc>
          <w:tcPr>
            <w:tcW w:w="219" w:type="pct"/>
          </w:tcPr>
          <w:p w14:paraId="5B7A6F91"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0316F528"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未揭露債權機構代號2</w:t>
            </w:r>
          </w:p>
        </w:tc>
        <w:tc>
          <w:tcPr>
            <w:tcW w:w="624" w:type="pct"/>
          </w:tcPr>
          <w:p w14:paraId="22C7AD17" w14:textId="77777777" w:rsidR="00E24265" w:rsidRPr="00615D4B" w:rsidRDefault="00E24265" w:rsidP="005F76AD">
            <w:pPr>
              <w:rPr>
                <w:rFonts w:ascii="標楷體" w:eastAsia="標楷體" w:hAnsi="標楷體"/>
              </w:rPr>
            </w:pPr>
          </w:p>
        </w:tc>
        <w:tc>
          <w:tcPr>
            <w:tcW w:w="624" w:type="pct"/>
          </w:tcPr>
          <w:p w14:paraId="61480F9E" w14:textId="77777777" w:rsidR="00E24265" w:rsidRPr="00615D4B" w:rsidRDefault="00E24265" w:rsidP="005F76AD">
            <w:pPr>
              <w:rPr>
                <w:rFonts w:ascii="標楷體" w:eastAsia="標楷體" w:hAnsi="標楷體"/>
              </w:rPr>
            </w:pPr>
          </w:p>
        </w:tc>
        <w:tc>
          <w:tcPr>
            <w:tcW w:w="537" w:type="pct"/>
          </w:tcPr>
          <w:p w14:paraId="248BFD16" w14:textId="77777777" w:rsidR="00E24265" w:rsidRPr="00615D4B" w:rsidRDefault="00E24265" w:rsidP="005F76AD">
            <w:pPr>
              <w:rPr>
                <w:rFonts w:ascii="標楷體" w:eastAsia="標楷體" w:hAnsi="標楷體"/>
              </w:rPr>
            </w:pPr>
          </w:p>
        </w:tc>
        <w:tc>
          <w:tcPr>
            <w:tcW w:w="299" w:type="pct"/>
          </w:tcPr>
          <w:p w14:paraId="297902EB" w14:textId="77777777" w:rsidR="00E24265" w:rsidRPr="00615D4B" w:rsidRDefault="00E24265" w:rsidP="005F76AD">
            <w:pPr>
              <w:rPr>
                <w:rFonts w:ascii="標楷體" w:eastAsia="標楷體" w:hAnsi="標楷體"/>
              </w:rPr>
            </w:pPr>
          </w:p>
        </w:tc>
        <w:tc>
          <w:tcPr>
            <w:tcW w:w="299" w:type="pct"/>
          </w:tcPr>
          <w:p w14:paraId="2271C79E" w14:textId="77777777" w:rsidR="00E24265" w:rsidRPr="00615D4B" w:rsidRDefault="00E24265" w:rsidP="005F76AD">
            <w:pPr>
              <w:rPr>
                <w:rFonts w:ascii="標楷體" w:eastAsia="標楷體" w:hAnsi="標楷體"/>
              </w:rPr>
            </w:pPr>
          </w:p>
        </w:tc>
        <w:tc>
          <w:tcPr>
            <w:tcW w:w="1643" w:type="pct"/>
          </w:tcPr>
          <w:p w14:paraId="0203AE80" w14:textId="77777777" w:rsidR="00E24265" w:rsidRPr="00615D4B" w:rsidRDefault="00E24265" w:rsidP="005F76AD">
            <w:pPr>
              <w:rPr>
                <w:rFonts w:ascii="標楷體" w:eastAsia="標楷體" w:hAnsi="標楷體"/>
              </w:rPr>
            </w:pPr>
          </w:p>
        </w:tc>
      </w:tr>
      <w:tr w:rsidR="00E24265" w:rsidRPr="00615D4B" w14:paraId="15A8C81A" w14:textId="77777777" w:rsidTr="005F76AD">
        <w:trPr>
          <w:trHeight w:val="291"/>
          <w:jc w:val="center"/>
        </w:trPr>
        <w:tc>
          <w:tcPr>
            <w:tcW w:w="219" w:type="pct"/>
          </w:tcPr>
          <w:p w14:paraId="505B59EC"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5B95A513"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w:t>
            </w:r>
            <w:r>
              <w:rPr>
                <w:rFonts w:ascii="標楷體" w:eastAsia="標楷體" w:hAnsi="標楷體" w:hint="eastAsia"/>
              </w:rPr>
              <w:t>3</w:t>
            </w:r>
          </w:p>
        </w:tc>
        <w:tc>
          <w:tcPr>
            <w:tcW w:w="624" w:type="pct"/>
          </w:tcPr>
          <w:p w14:paraId="16EAAACA" w14:textId="77777777" w:rsidR="00E24265" w:rsidRPr="00615D4B" w:rsidRDefault="00E24265" w:rsidP="005F76AD">
            <w:pPr>
              <w:rPr>
                <w:rFonts w:ascii="標楷體" w:eastAsia="標楷體" w:hAnsi="標楷體"/>
              </w:rPr>
            </w:pPr>
          </w:p>
        </w:tc>
        <w:tc>
          <w:tcPr>
            <w:tcW w:w="624" w:type="pct"/>
          </w:tcPr>
          <w:p w14:paraId="43A6B58A" w14:textId="77777777" w:rsidR="00E24265" w:rsidRPr="00615D4B" w:rsidRDefault="00E24265" w:rsidP="005F76AD">
            <w:pPr>
              <w:rPr>
                <w:rFonts w:ascii="標楷體" w:eastAsia="標楷體" w:hAnsi="標楷體"/>
              </w:rPr>
            </w:pPr>
          </w:p>
        </w:tc>
        <w:tc>
          <w:tcPr>
            <w:tcW w:w="537" w:type="pct"/>
          </w:tcPr>
          <w:p w14:paraId="6D8F44C6" w14:textId="77777777" w:rsidR="00E24265" w:rsidRPr="00615D4B" w:rsidRDefault="00E24265" w:rsidP="005F76AD">
            <w:pPr>
              <w:rPr>
                <w:rFonts w:ascii="標楷體" w:eastAsia="標楷體" w:hAnsi="標楷體"/>
              </w:rPr>
            </w:pPr>
          </w:p>
        </w:tc>
        <w:tc>
          <w:tcPr>
            <w:tcW w:w="299" w:type="pct"/>
          </w:tcPr>
          <w:p w14:paraId="2C4E515F" w14:textId="77777777" w:rsidR="00E24265" w:rsidRPr="00615D4B" w:rsidRDefault="00E24265" w:rsidP="005F76AD">
            <w:pPr>
              <w:rPr>
                <w:rFonts w:ascii="標楷體" w:eastAsia="標楷體" w:hAnsi="標楷體"/>
              </w:rPr>
            </w:pPr>
          </w:p>
        </w:tc>
        <w:tc>
          <w:tcPr>
            <w:tcW w:w="299" w:type="pct"/>
          </w:tcPr>
          <w:p w14:paraId="539483A6" w14:textId="77777777" w:rsidR="00E24265" w:rsidRPr="00615D4B" w:rsidRDefault="00E24265" w:rsidP="005F76AD">
            <w:pPr>
              <w:rPr>
                <w:rFonts w:ascii="標楷體" w:eastAsia="標楷體" w:hAnsi="標楷體"/>
              </w:rPr>
            </w:pPr>
          </w:p>
        </w:tc>
        <w:tc>
          <w:tcPr>
            <w:tcW w:w="1643" w:type="pct"/>
          </w:tcPr>
          <w:p w14:paraId="038B64DB" w14:textId="77777777" w:rsidR="00E24265" w:rsidRPr="00615D4B" w:rsidRDefault="00E24265" w:rsidP="005F76AD">
            <w:pPr>
              <w:rPr>
                <w:rFonts w:ascii="標楷體" w:eastAsia="標楷體" w:hAnsi="標楷體"/>
              </w:rPr>
            </w:pPr>
          </w:p>
        </w:tc>
      </w:tr>
      <w:tr w:rsidR="00E24265" w:rsidRPr="00615D4B" w14:paraId="758622B3" w14:textId="77777777" w:rsidTr="005F76AD">
        <w:trPr>
          <w:trHeight w:val="291"/>
          <w:jc w:val="center"/>
        </w:trPr>
        <w:tc>
          <w:tcPr>
            <w:tcW w:w="219" w:type="pct"/>
          </w:tcPr>
          <w:p w14:paraId="07115D2C"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40301EA7"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w:t>
            </w:r>
            <w:r>
              <w:rPr>
                <w:rFonts w:ascii="標楷體" w:eastAsia="標楷體" w:hAnsi="標楷體" w:hint="eastAsia"/>
              </w:rPr>
              <w:t>4</w:t>
            </w:r>
          </w:p>
        </w:tc>
        <w:tc>
          <w:tcPr>
            <w:tcW w:w="624" w:type="pct"/>
          </w:tcPr>
          <w:p w14:paraId="1114B2F4" w14:textId="77777777" w:rsidR="00E24265" w:rsidRPr="00615D4B" w:rsidRDefault="00E24265" w:rsidP="005F76AD">
            <w:pPr>
              <w:rPr>
                <w:rFonts w:ascii="標楷體" w:eastAsia="標楷體" w:hAnsi="標楷體"/>
              </w:rPr>
            </w:pPr>
          </w:p>
        </w:tc>
        <w:tc>
          <w:tcPr>
            <w:tcW w:w="624" w:type="pct"/>
          </w:tcPr>
          <w:p w14:paraId="6221FCA7" w14:textId="77777777" w:rsidR="00E24265" w:rsidRPr="00615D4B" w:rsidRDefault="00E24265" w:rsidP="005F76AD">
            <w:pPr>
              <w:rPr>
                <w:rFonts w:ascii="標楷體" w:eastAsia="標楷體" w:hAnsi="標楷體"/>
              </w:rPr>
            </w:pPr>
          </w:p>
        </w:tc>
        <w:tc>
          <w:tcPr>
            <w:tcW w:w="537" w:type="pct"/>
          </w:tcPr>
          <w:p w14:paraId="4CE66D7B" w14:textId="77777777" w:rsidR="00E24265" w:rsidRPr="00615D4B" w:rsidRDefault="00E24265" w:rsidP="005F76AD">
            <w:pPr>
              <w:rPr>
                <w:rFonts w:ascii="標楷體" w:eastAsia="標楷體" w:hAnsi="標楷體"/>
              </w:rPr>
            </w:pPr>
          </w:p>
        </w:tc>
        <w:tc>
          <w:tcPr>
            <w:tcW w:w="299" w:type="pct"/>
          </w:tcPr>
          <w:p w14:paraId="3F02E738" w14:textId="77777777" w:rsidR="00E24265" w:rsidRPr="00615D4B" w:rsidRDefault="00E24265" w:rsidP="005F76AD">
            <w:pPr>
              <w:rPr>
                <w:rFonts w:ascii="標楷體" w:eastAsia="標楷體" w:hAnsi="標楷體"/>
              </w:rPr>
            </w:pPr>
          </w:p>
        </w:tc>
        <w:tc>
          <w:tcPr>
            <w:tcW w:w="299" w:type="pct"/>
          </w:tcPr>
          <w:p w14:paraId="6D6D1985" w14:textId="77777777" w:rsidR="00E24265" w:rsidRPr="00615D4B" w:rsidRDefault="00E24265" w:rsidP="005F76AD">
            <w:pPr>
              <w:rPr>
                <w:rFonts w:ascii="標楷體" w:eastAsia="標楷體" w:hAnsi="標楷體"/>
              </w:rPr>
            </w:pPr>
          </w:p>
        </w:tc>
        <w:tc>
          <w:tcPr>
            <w:tcW w:w="1643" w:type="pct"/>
          </w:tcPr>
          <w:p w14:paraId="0D78FCC7" w14:textId="77777777" w:rsidR="00E24265" w:rsidRPr="00615D4B" w:rsidRDefault="00E24265" w:rsidP="005F76AD">
            <w:pPr>
              <w:rPr>
                <w:rFonts w:ascii="標楷體" w:eastAsia="標楷體" w:hAnsi="標楷體"/>
              </w:rPr>
            </w:pPr>
          </w:p>
        </w:tc>
      </w:tr>
      <w:tr w:rsidR="00E24265" w:rsidRPr="00615D4B" w14:paraId="47693D0D" w14:textId="77777777" w:rsidTr="005F76AD">
        <w:trPr>
          <w:trHeight w:val="291"/>
          <w:jc w:val="center"/>
        </w:trPr>
        <w:tc>
          <w:tcPr>
            <w:tcW w:w="219" w:type="pct"/>
          </w:tcPr>
          <w:p w14:paraId="35EE2703"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0C5B6CD8"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w:t>
            </w:r>
            <w:r>
              <w:rPr>
                <w:rFonts w:ascii="標楷體" w:eastAsia="標楷體" w:hAnsi="標楷體" w:hint="eastAsia"/>
              </w:rPr>
              <w:t>5</w:t>
            </w:r>
          </w:p>
        </w:tc>
        <w:tc>
          <w:tcPr>
            <w:tcW w:w="624" w:type="pct"/>
          </w:tcPr>
          <w:p w14:paraId="2A6B4A46" w14:textId="77777777" w:rsidR="00E24265" w:rsidRPr="00615D4B" w:rsidRDefault="00E24265" w:rsidP="005F76AD">
            <w:pPr>
              <w:rPr>
                <w:rFonts w:ascii="標楷體" w:eastAsia="標楷體" w:hAnsi="標楷體"/>
              </w:rPr>
            </w:pPr>
          </w:p>
        </w:tc>
        <w:tc>
          <w:tcPr>
            <w:tcW w:w="624" w:type="pct"/>
          </w:tcPr>
          <w:p w14:paraId="710D34EC" w14:textId="77777777" w:rsidR="00E24265" w:rsidRPr="00615D4B" w:rsidRDefault="00E24265" w:rsidP="005F76AD">
            <w:pPr>
              <w:rPr>
                <w:rFonts w:ascii="標楷體" w:eastAsia="標楷體" w:hAnsi="標楷體"/>
              </w:rPr>
            </w:pPr>
          </w:p>
        </w:tc>
        <w:tc>
          <w:tcPr>
            <w:tcW w:w="537" w:type="pct"/>
          </w:tcPr>
          <w:p w14:paraId="22B4253E" w14:textId="77777777" w:rsidR="00E24265" w:rsidRPr="00615D4B" w:rsidRDefault="00E24265" w:rsidP="005F76AD">
            <w:pPr>
              <w:rPr>
                <w:rFonts w:ascii="標楷體" w:eastAsia="標楷體" w:hAnsi="標楷體"/>
              </w:rPr>
            </w:pPr>
          </w:p>
        </w:tc>
        <w:tc>
          <w:tcPr>
            <w:tcW w:w="299" w:type="pct"/>
          </w:tcPr>
          <w:p w14:paraId="74057763" w14:textId="77777777" w:rsidR="00E24265" w:rsidRPr="00615D4B" w:rsidRDefault="00E24265" w:rsidP="005F76AD">
            <w:pPr>
              <w:rPr>
                <w:rFonts w:ascii="標楷體" w:eastAsia="標楷體" w:hAnsi="標楷體"/>
              </w:rPr>
            </w:pPr>
          </w:p>
        </w:tc>
        <w:tc>
          <w:tcPr>
            <w:tcW w:w="299" w:type="pct"/>
          </w:tcPr>
          <w:p w14:paraId="10C21631" w14:textId="77777777" w:rsidR="00E24265" w:rsidRPr="00615D4B" w:rsidRDefault="00E24265" w:rsidP="005F76AD">
            <w:pPr>
              <w:rPr>
                <w:rFonts w:ascii="標楷體" w:eastAsia="標楷體" w:hAnsi="標楷體"/>
              </w:rPr>
            </w:pPr>
          </w:p>
        </w:tc>
        <w:tc>
          <w:tcPr>
            <w:tcW w:w="1643" w:type="pct"/>
          </w:tcPr>
          <w:p w14:paraId="00DA07C8" w14:textId="77777777" w:rsidR="00E24265" w:rsidRPr="00615D4B" w:rsidRDefault="00E24265" w:rsidP="005F76AD">
            <w:pPr>
              <w:rPr>
                <w:rFonts w:ascii="標楷體" w:eastAsia="標楷體" w:hAnsi="標楷體"/>
              </w:rPr>
            </w:pPr>
          </w:p>
        </w:tc>
      </w:tr>
      <w:tr w:rsidR="00E24265" w:rsidRPr="00615D4B" w14:paraId="4303BA70" w14:textId="77777777" w:rsidTr="005F76AD">
        <w:trPr>
          <w:trHeight w:val="291"/>
          <w:jc w:val="center"/>
        </w:trPr>
        <w:tc>
          <w:tcPr>
            <w:tcW w:w="219" w:type="pct"/>
          </w:tcPr>
          <w:p w14:paraId="2B57FACF"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693DA965" w14:textId="77777777" w:rsidR="00E24265" w:rsidRPr="00615D4B" w:rsidRDefault="00E24265" w:rsidP="005F76AD">
            <w:pPr>
              <w:rPr>
                <w:rFonts w:ascii="標楷體" w:eastAsia="標楷體" w:hAnsi="標楷體"/>
              </w:rPr>
            </w:pPr>
            <w:r w:rsidRPr="00B93CCA">
              <w:rPr>
                <w:rFonts w:ascii="標楷體" w:eastAsia="標楷體" w:hAnsi="標楷體" w:hint="eastAsia"/>
              </w:rPr>
              <w:t>未揭露債權機構代號</w:t>
            </w:r>
            <w:r>
              <w:rPr>
                <w:rFonts w:ascii="標楷體" w:eastAsia="標楷體" w:hAnsi="標楷體" w:hint="eastAsia"/>
              </w:rPr>
              <w:t>6</w:t>
            </w:r>
          </w:p>
        </w:tc>
        <w:tc>
          <w:tcPr>
            <w:tcW w:w="624" w:type="pct"/>
          </w:tcPr>
          <w:p w14:paraId="7D986B7E" w14:textId="77777777" w:rsidR="00E24265" w:rsidRPr="00615D4B" w:rsidRDefault="00E24265" w:rsidP="005F76AD">
            <w:pPr>
              <w:rPr>
                <w:rFonts w:ascii="標楷體" w:eastAsia="標楷體" w:hAnsi="標楷體"/>
              </w:rPr>
            </w:pPr>
          </w:p>
        </w:tc>
        <w:tc>
          <w:tcPr>
            <w:tcW w:w="624" w:type="pct"/>
          </w:tcPr>
          <w:p w14:paraId="5B60BEE0" w14:textId="77777777" w:rsidR="00E24265" w:rsidRPr="00615D4B" w:rsidRDefault="00E24265" w:rsidP="005F76AD">
            <w:pPr>
              <w:rPr>
                <w:rFonts w:ascii="標楷體" w:eastAsia="標楷體" w:hAnsi="標楷體"/>
              </w:rPr>
            </w:pPr>
          </w:p>
        </w:tc>
        <w:tc>
          <w:tcPr>
            <w:tcW w:w="537" w:type="pct"/>
          </w:tcPr>
          <w:p w14:paraId="29878C31" w14:textId="77777777" w:rsidR="00E24265" w:rsidRPr="00615D4B" w:rsidRDefault="00E24265" w:rsidP="005F76AD">
            <w:pPr>
              <w:rPr>
                <w:rFonts w:ascii="標楷體" w:eastAsia="標楷體" w:hAnsi="標楷體"/>
              </w:rPr>
            </w:pPr>
          </w:p>
        </w:tc>
        <w:tc>
          <w:tcPr>
            <w:tcW w:w="299" w:type="pct"/>
          </w:tcPr>
          <w:p w14:paraId="5019EE18" w14:textId="77777777" w:rsidR="00E24265" w:rsidRPr="00615D4B" w:rsidRDefault="00E24265" w:rsidP="005F76AD">
            <w:pPr>
              <w:rPr>
                <w:rFonts w:ascii="標楷體" w:eastAsia="標楷體" w:hAnsi="標楷體"/>
              </w:rPr>
            </w:pPr>
          </w:p>
        </w:tc>
        <w:tc>
          <w:tcPr>
            <w:tcW w:w="299" w:type="pct"/>
          </w:tcPr>
          <w:p w14:paraId="0DCFF4B3" w14:textId="77777777" w:rsidR="00E24265" w:rsidRPr="00615D4B" w:rsidRDefault="00E24265" w:rsidP="005F76AD">
            <w:pPr>
              <w:rPr>
                <w:rFonts w:ascii="標楷體" w:eastAsia="標楷體" w:hAnsi="標楷體"/>
              </w:rPr>
            </w:pPr>
          </w:p>
        </w:tc>
        <w:tc>
          <w:tcPr>
            <w:tcW w:w="1643" w:type="pct"/>
          </w:tcPr>
          <w:p w14:paraId="7DEB32AB" w14:textId="77777777" w:rsidR="00E24265" w:rsidRPr="00615D4B" w:rsidRDefault="00E24265" w:rsidP="005F76AD">
            <w:pPr>
              <w:rPr>
                <w:rFonts w:ascii="標楷體" w:eastAsia="標楷體" w:hAnsi="標楷體"/>
              </w:rPr>
            </w:pPr>
          </w:p>
        </w:tc>
      </w:tr>
      <w:tr w:rsidR="00E24265" w:rsidRPr="00615D4B" w14:paraId="78A21345" w14:textId="77777777" w:rsidTr="005F76AD">
        <w:trPr>
          <w:trHeight w:val="291"/>
          <w:jc w:val="center"/>
        </w:trPr>
        <w:tc>
          <w:tcPr>
            <w:tcW w:w="219" w:type="pct"/>
          </w:tcPr>
          <w:p w14:paraId="01143F52" w14:textId="77777777" w:rsidR="00E24265" w:rsidRPr="005E579A" w:rsidRDefault="00E24265" w:rsidP="005F76AD">
            <w:pPr>
              <w:pStyle w:val="af9"/>
              <w:numPr>
                <w:ilvl w:val="0"/>
                <w:numId w:val="57"/>
              </w:numPr>
              <w:ind w:leftChars="0"/>
              <w:rPr>
                <w:rFonts w:ascii="標楷體" w:eastAsia="標楷體" w:hAnsi="標楷體"/>
              </w:rPr>
            </w:pPr>
          </w:p>
        </w:tc>
        <w:tc>
          <w:tcPr>
            <w:tcW w:w="756" w:type="pct"/>
          </w:tcPr>
          <w:p w14:paraId="00CDDE19" w14:textId="77777777" w:rsidR="00E24265" w:rsidRPr="00615D4B" w:rsidRDefault="00E24265" w:rsidP="005F76AD">
            <w:pPr>
              <w:rPr>
                <w:rFonts w:ascii="標楷體" w:eastAsia="標楷體" w:hAnsi="標楷體"/>
              </w:rPr>
            </w:pPr>
            <w:r w:rsidRPr="00B93CCA">
              <w:rPr>
                <w:rFonts w:ascii="標楷體" w:eastAsia="標楷體" w:hAnsi="標楷體" w:hint="eastAsia"/>
              </w:rPr>
              <w:t>轉JCIC文字檔日期</w:t>
            </w:r>
          </w:p>
        </w:tc>
        <w:tc>
          <w:tcPr>
            <w:tcW w:w="624" w:type="pct"/>
          </w:tcPr>
          <w:p w14:paraId="74CE0620" w14:textId="77777777" w:rsidR="00E24265" w:rsidRPr="00615D4B" w:rsidRDefault="00E24265" w:rsidP="005F76AD">
            <w:pPr>
              <w:rPr>
                <w:rFonts w:ascii="標楷體" w:eastAsia="標楷體" w:hAnsi="標楷體"/>
              </w:rPr>
            </w:pPr>
          </w:p>
        </w:tc>
        <w:tc>
          <w:tcPr>
            <w:tcW w:w="624" w:type="pct"/>
          </w:tcPr>
          <w:p w14:paraId="1ECDE2F0" w14:textId="77777777" w:rsidR="00E24265" w:rsidRPr="00615D4B" w:rsidRDefault="00E24265" w:rsidP="005F76AD">
            <w:pPr>
              <w:rPr>
                <w:rFonts w:ascii="標楷體" w:eastAsia="標楷體" w:hAnsi="標楷體"/>
              </w:rPr>
            </w:pPr>
          </w:p>
        </w:tc>
        <w:tc>
          <w:tcPr>
            <w:tcW w:w="537" w:type="pct"/>
          </w:tcPr>
          <w:p w14:paraId="5B87CC4E" w14:textId="77777777" w:rsidR="00E24265" w:rsidRPr="00615D4B" w:rsidRDefault="00E24265" w:rsidP="005F76AD">
            <w:pPr>
              <w:rPr>
                <w:rFonts w:ascii="標楷體" w:eastAsia="標楷體" w:hAnsi="標楷體"/>
              </w:rPr>
            </w:pPr>
          </w:p>
        </w:tc>
        <w:tc>
          <w:tcPr>
            <w:tcW w:w="299" w:type="pct"/>
          </w:tcPr>
          <w:p w14:paraId="03B5B23E" w14:textId="77777777" w:rsidR="00E24265" w:rsidRPr="00615D4B" w:rsidRDefault="00E24265" w:rsidP="005F76AD">
            <w:pPr>
              <w:rPr>
                <w:rFonts w:ascii="標楷體" w:eastAsia="標楷體" w:hAnsi="標楷體"/>
              </w:rPr>
            </w:pPr>
          </w:p>
        </w:tc>
        <w:tc>
          <w:tcPr>
            <w:tcW w:w="299" w:type="pct"/>
          </w:tcPr>
          <w:p w14:paraId="6C83A932" w14:textId="77777777" w:rsidR="00E24265" w:rsidRPr="00615D4B" w:rsidRDefault="00E24265" w:rsidP="005F76AD">
            <w:pPr>
              <w:rPr>
                <w:rFonts w:ascii="標楷體" w:eastAsia="標楷體" w:hAnsi="標楷體"/>
              </w:rPr>
            </w:pPr>
          </w:p>
        </w:tc>
        <w:tc>
          <w:tcPr>
            <w:tcW w:w="1643" w:type="pct"/>
          </w:tcPr>
          <w:p w14:paraId="11FED79B" w14:textId="77777777" w:rsidR="00E24265" w:rsidRPr="00615D4B" w:rsidRDefault="00E24265" w:rsidP="005F76AD">
            <w:pPr>
              <w:rPr>
                <w:rFonts w:ascii="標楷體" w:eastAsia="標楷體" w:hAnsi="標楷體"/>
              </w:rPr>
            </w:pPr>
          </w:p>
        </w:tc>
      </w:tr>
    </w:tbl>
    <w:p w14:paraId="7CCA4695" w14:textId="77777777" w:rsidR="00E24265" w:rsidRDefault="00E24265" w:rsidP="00F62379">
      <w:pPr>
        <w:pStyle w:val="42"/>
        <w:spacing w:after="72"/>
        <w:ind w:leftChars="0" w:left="0"/>
        <w:rPr>
          <w:rFonts w:hAnsi="標楷體"/>
        </w:rPr>
      </w:pPr>
    </w:p>
    <w:p w14:paraId="7702C088" w14:textId="77777777" w:rsidR="00E24265" w:rsidRDefault="00E24265">
      <w:pPr>
        <w:widowControl/>
        <w:rPr>
          <w:rFonts w:ascii="Arial" w:eastAsia="標楷體" w:hAnsi="標楷體" w:cs="標楷體"/>
          <w:kern w:val="0"/>
          <w:szCs w:val="28"/>
        </w:rPr>
      </w:pPr>
      <w:r>
        <w:rPr>
          <w:rFonts w:hAnsi="標楷體"/>
        </w:rPr>
        <w:br w:type="page"/>
      </w:r>
    </w:p>
    <w:p w14:paraId="3FA10BBB"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8329</w:t>
      </w:r>
      <w:r w:rsidRPr="00CC5E55">
        <w:rPr>
          <w:rFonts w:ascii="標楷體" w:hAnsi="標楷體" w:hint="eastAsia"/>
        </w:rPr>
        <w:t>前置調解回報無擔保債權金額資料</w:t>
      </w:r>
    </w:p>
    <w:p w14:paraId="204BD52F"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CBD2B83"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83E3428"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563B255" w14:textId="77777777" w:rsidR="00E24265" w:rsidRPr="00615D4B" w:rsidRDefault="00E24265" w:rsidP="005F76AD">
            <w:pPr>
              <w:rPr>
                <w:rFonts w:ascii="標楷體" w:eastAsia="標楷體" w:hAnsi="標楷體"/>
              </w:rPr>
            </w:pPr>
            <w:r w:rsidRPr="00CC5E55">
              <w:rPr>
                <w:rFonts w:ascii="標楷體" w:eastAsia="標楷體" w:hAnsi="標楷體" w:hint="eastAsia"/>
              </w:rPr>
              <w:t>前置調解回報無擔保債權金額資料</w:t>
            </w:r>
          </w:p>
        </w:tc>
      </w:tr>
      <w:tr w:rsidR="00E24265" w:rsidRPr="00615D4B" w14:paraId="72BD75A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03B291E"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8A5265B" w14:textId="77777777" w:rsidR="00E24265" w:rsidRPr="00615D4B" w:rsidRDefault="00E24265" w:rsidP="005F76AD">
            <w:pPr>
              <w:rPr>
                <w:rFonts w:ascii="標楷體" w:eastAsia="標楷體" w:hAnsi="標楷體"/>
              </w:rPr>
            </w:pPr>
          </w:p>
        </w:tc>
      </w:tr>
      <w:tr w:rsidR="00E24265" w:rsidRPr="00615D4B" w14:paraId="09FE90C1"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69588FC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5904047" w14:textId="77777777" w:rsidR="00E24265" w:rsidRPr="00615D4B" w:rsidRDefault="00E24265" w:rsidP="005F76AD">
            <w:pPr>
              <w:rPr>
                <w:rFonts w:ascii="標楷體" w:eastAsia="標楷體" w:hAnsi="標楷體"/>
              </w:rPr>
            </w:pPr>
          </w:p>
        </w:tc>
      </w:tr>
      <w:tr w:rsidR="00E24265" w:rsidRPr="00615D4B" w14:paraId="3943D64F"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603EEFE"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FF4468F" w14:textId="77777777" w:rsidR="00E24265" w:rsidRPr="00615D4B" w:rsidRDefault="00E24265" w:rsidP="005F76AD">
            <w:pPr>
              <w:rPr>
                <w:rFonts w:ascii="標楷體" w:eastAsia="標楷體" w:hAnsi="標楷體"/>
              </w:rPr>
            </w:pPr>
          </w:p>
        </w:tc>
      </w:tr>
      <w:tr w:rsidR="00E24265" w:rsidRPr="00615D4B" w14:paraId="3F63909F"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A815FED"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49EF06" w14:textId="77777777" w:rsidR="00E24265" w:rsidRPr="00615D4B" w:rsidRDefault="00E24265" w:rsidP="005F76AD">
            <w:pPr>
              <w:rPr>
                <w:rFonts w:ascii="標楷體" w:eastAsia="標楷體" w:hAnsi="標楷體"/>
              </w:rPr>
            </w:pPr>
          </w:p>
        </w:tc>
      </w:tr>
      <w:tr w:rsidR="00E24265" w:rsidRPr="00615D4B" w14:paraId="5D8FFC35"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9AFFCA0"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F7B704D" w14:textId="77777777" w:rsidR="00E24265" w:rsidRPr="00615D4B" w:rsidRDefault="00E24265" w:rsidP="005F76AD">
            <w:pPr>
              <w:rPr>
                <w:rFonts w:ascii="標楷體" w:eastAsia="標楷體" w:hAnsi="標楷體"/>
              </w:rPr>
            </w:pPr>
          </w:p>
        </w:tc>
      </w:tr>
      <w:tr w:rsidR="00E24265" w:rsidRPr="00615D4B" w14:paraId="3F016EF1"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77CB6CF8"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2205FA0" w14:textId="77777777" w:rsidR="00E24265" w:rsidRPr="00615D4B" w:rsidRDefault="00E24265" w:rsidP="005F76AD">
            <w:pPr>
              <w:rPr>
                <w:rFonts w:ascii="標楷體" w:eastAsia="標楷體" w:hAnsi="標楷體"/>
              </w:rPr>
            </w:pPr>
          </w:p>
        </w:tc>
      </w:tr>
      <w:tr w:rsidR="00E24265" w:rsidRPr="00615D4B" w14:paraId="7E1E274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3509EA05"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8638CD2" w14:textId="77777777" w:rsidR="00E24265" w:rsidRPr="00615D4B" w:rsidRDefault="00E24265" w:rsidP="005F76AD">
            <w:pPr>
              <w:rPr>
                <w:rFonts w:ascii="標楷體" w:eastAsia="標楷體" w:hAnsi="標楷體"/>
              </w:rPr>
            </w:pPr>
          </w:p>
        </w:tc>
      </w:tr>
    </w:tbl>
    <w:p w14:paraId="65D6E56D" w14:textId="77777777" w:rsidR="00E24265" w:rsidRDefault="00E24265" w:rsidP="00E24265"/>
    <w:p w14:paraId="002C7DD0" w14:textId="77777777" w:rsidR="00E24265" w:rsidRPr="00615D4B" w:rsidRDefault="00E24265">
      <w:pPr>
        <w:pStyle w:val="a"/>
      </w:pPr>
      <w:r w:rsidRPr="00615D4B">
        <w:t>UI</w:t>
      </w:r>
      <w:r w:rsidRPr="00615D4B">
        <w:t>畫面</w:t>
      </w:r>
    </w:p>
    <w:p w14:paraId="45E347AA" w14:textId="77777777" w:rsidR="00E24265" w:rsidRDefault="00E24265" w:rsidP="00E24265">
      <w:pPr>
        <w:pStyle w:val="42"/>
        <w:spacing w:after="72"/>
        <w:ind w:left="1133"/>
        <w:rPr>
          <w:rFonts w:hAnsi="標楷體"/>
        </w:rPr>
      </w:pPr>
      <w:r w:rsidRPr="00743962">
        <w:rPr>
          <w:rFonts w:hAnsi="標楷體" w:hint="eastAsia"/>
        </w:rPr>
        <w:t>輸入畫面：</w:t>
      </w:r>
    </w:p>
    <w:p w14:paraId="3B4119F4" w14:textId="77777777" w:rsidR="00E24265" w:rsidRPr="00D83B47" w:rsidRDefault="00E24265" w:rsidP="00E24265">
      <w:pPr>
        <w:pStyle w:val="42"/>
        <w:spacing w:after="72"/>
        <w:ind w:leftChars="0" w:left="0"/>
        <w:rPr>
          <w:rFonts w:hAnsi="標楷體"/>
        </w:rPr>
      </w:pPr>
      <w:r w:rsidRPr="00D83B47">
        <w:rPr>
          <w:rFonts w:hAnsi="標楷體"/>
          <w:noProof/>
        </w:rPr>
        <w:drawing>
          <wp:inline distT="0" distB="0" distL="0" distR="0" wp14:anchorId="7A3705ED" wp14:editId="2BEB4B30">
            <wp:extent cx="6570796" cy="349758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575085" cy="3499863"/>
                    </a:xfrm>
                    <a:prstGeom prst="rect">
                      <a:avLst/>
                    </a:prstGeom>
                  </pic:spPr>
                </pic:pic>
              </a:graphicData>
            </a:graphic>
          </wp:inline>
        </w:drawing>
      </w:r>
      <w:r w:rsidRPr="00D83B47">
        <w:rPr>
          <w:noProof/>
        </w:rPr>
        <w:t xml:space="preserve"> </w:t>
      </w:r>
      <w:r w:rsidRPr="00D83B47">
        <w:rPr>
          <w:rFonts w:hAnsi="標楷體"/>
          <w:noProof/>
        </w:rPr>
        <w:lastRenderedPageBreak/>
        <w:drawing>
          <wp:inline distT="0" distB="0" distL="0" distR="0" wp14:anchorId="7CB02E1A" wp14:editId="0DE58818">
            <wp:extent cx="6556549" cy="11049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556549" cy="1104900"/>
                    </a:xfrm>
                    <a:prstGeom prst="rect">
                      <a:avLst/>
                    </a:prstGeom>
                  </pic:spPr>
                </pic:pic>
              </a:graphicData>
            </a:graphic>
          </wp:inline>
        </w:drawing>
      </w:r>
    </w:p>
    <w:p w14:paraId="4B8D7BA8" w14:textId="77777777" w:rsidR="00E24265" w:rsidRDefault="00E24265" w:rsidP="00E24265">
      <w:pPr>
        <w:pStyle w:val="1text"/>
        <w:rPr>
          <w:rFonts w:ascii="Times New Roman" w:hAnsi="Times New Roman"/>
        </w:rPr>
      </w:pPr>
    </w:p>
    <w:p w14:paraId="0DCDC9F4"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DFD2361" w14:textId="77777777" w:rsidTr="005F76AD">
        <w:trPr>
          <w:trHeight w:val="388"/>
          <w:jc w:val="center"/>
        </w:trPr>
        <w:tc>
          <w:tcPr>
            <w:tcW w:w="219" w:type="pct"/>
            <w:vMerge w:val="restart"/>
          </w:tcPr>
          <w:p w14:paraId="2AC95B07"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09B5D6AA"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1FF8F74D"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2D33F9A6"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6B933B4E" w14:textId="77777777" w:rsidTr="005F76AD">
        <w:trPr>
          <w:trHeight w:val="244"/>
          <w:jc w:val="center"/>
        </w:trPr>
        <w:tc>
          <w:tcPr>
            <w:tcW w:w="219" w:type="pct"/>
            <w:vMerge/>
          </w:tcPr>
          <w:p w14:paraId="3343246B" w14:textId="77777777" w:rsidR="00E24265" w:rsidRPr="00615D4B" w:rsidRDefault="00E24265" w:rsidP="005F76AD">
            <w:pPr>
              <w:rPr>
                <w:rFonts w:ascii="標楷體" w:eastAsia="標楷體" w:hAnsi="標楷體"/>
              </w:rPr>
            </w:pPr>
          </w:p>
        </w:tc>
        <w:tc>
          <w:tcPr>
            <w:tcW w:w="756" w:type="pct"/>
            <w:vMerge/>
          </w:tcPr>
          <w:p w14:paraId="31D8F117" w14:textId="77777777" w:rsidR="00E24265" w:rsidRPr="00615D4B" w:rsidRDefault="00E24265" w:rsidP="005F76AD">
            <w:pPr>
              <w:rPr>
                <w:rFonts w:ascii="標楷體" w:eastAsia="標楷體" w:hAnsi="標楷體"/>
              </w:rPr>
            </w:pPr>
          </w:p>
        </w:tc>
        <w:tc>
          <w:tcPr>
            <w:tcW w:w="624" w:type="pct"/>
          </w:tcPr>
          <w:p w14:paraId="6AA5DF7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787B99F8"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38CEBDF3"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6E59DAAE"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08274963"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6371E53" w14:textId="77777777" w:rsidR="00E24265" w:rsidRPr="00615D4B" w:rsidRDefault="00E24265" w:rsidP="005F76AD">
            <w:pPr>
              <w:rPr>
                <w:rFonts w:ascii="標楷體" w:eastAsia="標楷體" w:hAnsi="標楷體"/>
              </w:rPr>
            </w:pPr>
          </w:p>
        </w:tc>
      </w:tr>
      <w:tr w:rsidR="00E24265" w:rsidRPr="00615D4B" w14:paraId="7B0679BD" w14:textId="77777777" w:rsidTr="005F76AD">
        <w:trPr>
          <w:trHeight w:val="291"/>
          <w:jc w:val="center"/>
        </w:trPr>
        <w:tc>
          <w:tcPr>
            <w:tcW w:w="219" w:type="pct"/>
          </w:tcPr>
          <w:p w14:paraId="0A57016C"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6DE36DE" w14:textId="77777777" w:rsidR="00E24265" w:rsidRPr="00615D4B" w:rsidRDefault="00E24265" w:rsidP="005F76AD">
            <w:pPr>
              <w:rPr>
                <w:rFonts w:ascii="標楷體" w:eastAsia="標楷體" w:hAnsi="標楷體"/>
              </w:rPr>
            </w:pPr>
            <w:r w:rsidRPr="00C36828">
              <w:rPr>
                <w:rFonts w:ascii="標楷體" w:eastAsia="標楷體" w:hAnsi="標楷體" w:hint="eastAsia"/>
              </w:rPr>
              <w:t>交易代碼</w:t>
            </w:r>
          </w:p>
        </w:tc>
        <w:tc>
          <w:tcPr>
            <w:tcW w:w="624" w:type="pct"/>
          </w:tcPr>
          <w:p w14:paraId="55EBCA0C" w14:textId="77777777" w:rsidR="00E24265" w:rsidRPr="00615D4B" w:rsidRDefault="00E24265" w:rsidP="005F76AD">
            <w:pPr>
              <w:rPr>
                <w:rFonts w:ascii="標楷體" w:eastAsia="標楷體" w:hAnsi="標楷體"/>
              </w:rPr>
            </w:pPr>
          </w:p>
        </w:tc>
        <w:tc>
          <w:tcPr>
            <w:tcW w:w="624" w:type="pct"/>
          </w:tcPr>
          <w:p w14:paraId="51B321AC" w14:textId="77777777" w:rsidR="00E24265" w:rsidRPr="00615D4B" w:rsidRDefault="00E24265" w:rsidP="005F76AD">
            <w:pPr>
              <w:rPr>
                <w:rFonts w:ascii="標楷體" w:eastAsia="標楷體" w:hAnsi="標楷體"/>
              </w:rPr>
            </w:pPr>
          </w:p>
        </w:tc>
        <w:tc>
          <w:tcPr>
            <w:tcW w:w="537" w:type="pct"/>
          </w:tcPr>
          <w:p w14:paraId="601FB23A"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B0546BE" w14:textId="77777777" w:rsidR="00E24265" w:rsidRPr="00615D4B" w:rsidRDefault="00E24265" w:rsidP="005F76AD">
            <w:pPr>
              <w:rPr>
                <w:rFonts w:ascii="標楷體" w:eastAsia="標楷體" w:hAnsi="標楷體"/>
              </w:rPr>
            </w:pPr>
          </w:p>
        </w:tc>
        <w:tc>
          <w:tcPr>
            <w:tcW w:w="299" w:type="pct"/>
          </w:tcPr>
          <w:p w14:paraId="5477C189" w14:textId="77777777" w:rsidR="00E24265" w:rsidRPr="00615D4B" w:rsidRDefault="00E24265" w:rsidP="005F76AD">
            <w:pPr>
              <w:rPr>
                <w:rFonts w:ascii="標楷體" w:eastAsia="標楷體" w:hAnsi="標楷體"/>
              </w:rPr>
            </w:pPr>
          </w:p>
        </w:tc>
        <w:tc>
          <w:tcPr>
            <w:tcW w:w="1643" w:type="pct"/>
          </w:tcPr>
          <w:p w14:paraId="11488ECC" w14:textId="77777777" w:rsidR="00E24265" w:rsidRDefault="00E24265" w:rsidP="005F76AD">
            <w:pPr>
              <w:rPr>
                <w:rFonts w:ascii="標楷體" w:eastAsia="標楷體" w:hAnsi="標楷體"/>
              </w:rPr>
            </w:pPr>
            <w:r w:rsidRPr="000A7F55">
              <w:rPr>
                <w:rFonts w:ascii="標楷體" w:eastAsia="標楷體" w:hAnsi="標楷體" w:hint="eastAsia"/>
              </w:rPr>
              <w:t>1:新增</w:t>
            </w:r>
          </w:p>
          <w:p w14:paraId="279ADC69" w14:textId="77777777" w:rsidR="00E24265" w:rsidRPr="00615D4B" w:rsidRDefault="00E24265" w:rsidP="005F76AD">
            <w:pPr>
              <w:rPr>
                <w:rFonts w:ascii="標楷體" w:eastAsia="標楷體" w:hAnsi="標楷體"/>
              </w:rPr>
            </w:pPr>
            <w:r w:rsidRPr="000A7F55">
              <w:rPr>
                <w:rFonts w:ascii="標楷體" w:eastAsia="標楷體" w:hAnsi="標楷體" w:hint="eastAsia"/>
              </w:rPr>
              <w:t>2:異動</w:t>
            </w:r>
          </w:p>
        </w:tc>
      </w:tr>
      <w:tr w:rsidR="00E24265" w:rsidRPr="00615D4B" w14:paraId="63E1502B" w14:textId="77777777" w:rsidTr="005F76AD">
        <w:trPr>
          <w:trHeight w:val="291"/>
          <w:jc w:val="center"/>
        </w:trPr>
        <w:tc>
          <w:tcPr>
            <w:tcW w:w="219" w:type="pct"/>
          </w:tcPr>
          <w:p w14:paraId="42794072"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0AA27C3" w14:textId="77777777" w:rsidR="00E24265" w:rsidRPr="00615D4B" w:rsidRDefault="00E24265" w:rsidP="005F76AD">
            <w:pPr>
              <w:rPr>
                <w:rFonts w:ascii="標楷體" w:eastAsia="標楷體" w:hAnsi="標楷體"/>
              </w:rPr>
            </w:pPr>
            <w:r w:rsidRPr="00C36828">
              <w:rPr>
                <w:rFonts w:ascii="標楷體" w:eastAsia="標楷體" w:hAnsi="標楷體" w:hint="eastAsia"/>
              </w:rPr>
              <w:t>債權金融機構代號</w:t>
            </w:r>
          </w:p>
        </w:tc>
        <w:tc>
          <w:tcPr>
            <w:tcW w:w="624" w:type="pct"/>
          </w:tcPr>
          <w:p w14:paraId="5AC42F37" w14:textId="77777777" w:rsidR="00E24265" w:rsidRPr="00615D4B" w:rsidRDefault="00E24265" w:rsidP="005F76AD">
            <w:pPr>
              <w:rPr>
                <w:rFonts w:ascii="標楷體" w:eastAsia="標楷體" w:hAnsi="標楷體"/>
              </w:rPr>
            </w:pPr>
          </w:p>
        </w:tc>
        <w:tc>
          <w:tcPr>
            <w:tcW w:w="624" w:type="pct"/>
          </w:tcPr>
          <w:p w14:paraId="335446D8" w14:textId="77777777" w:rsidR="00E24265" w:rsidRPr="00615D4B" w:rsidRDefault="00E24265" w:rsidP="005F76AD">
            <w:pPr>
              <w:rPr>
                <w:rFonts w:ascii="標楷體" w:eastAsia="標楷體" w:hAnsi="標楷體"/>
              </w:rPr>
            </w:pPr>
          </w:p>
        </w:tc>
        <w:tc>
          <w:tcPr>
            <w:tcW w:w="537" w:type="pct"/>
          </w:tcPr>
          <w:p w14:paraId="432E9B98" w14:textId="77777777" w:rsidR="00E24265" w:rsidRPr="00615D4B" w:rsidRDefault="00E24265" w:rsidP="005F76AD">
            <w:pPr>
              <w:rPr>
                <w:rFonts w:ascii="標楷體" w:eastAsia="標楷體" w:hAnsi="標楷體"/>
              </w:rPr>
            </w:pPr>
          </w:p>
        </w:tc>
        <w:tc>
          <w:tcPr>
            <w:tcW w:w="299" w:type="pct"/>
          </w:tcPr>
          <w:p w14:paraId="6E13E8DD" w14:textId="77777777" w:rsidR="00E24265" w:rsidRPr="00615D4B" w:rsidRDefault="00E24265" w:rsidP="005F76AD">
            <w:pPr>
              <w:rPr>
                <w:rFonts w:ascii="標楷體" w:eastAsia="標楷體" w:hAnsi="標楷體"/>
              </w:rPr>
            </w:pPr>
          </w:p>
        </w:tc>
        <w:tc>
          <w:tcPr>
            <w:tcW w:w="299" w:type="pct"/>
          </w:tcPr>
          <w:p w14:paraId="0CD94D8A" w14:textId="77777777" w:rsidR="00E24265" w:rsidRPr="00615D4B" w:rsidRDefault="00E24265" w:rsidP="005F76AD">
            <w:pPr>
              <w:rPr>
                <w:rFonts w:ascii="標楷體" w:eastAsia="標楷體" w:hAnsi="標楷體"/>
              </w:rPr>
            </w:pPr>
          </w:p>
        </w:tc>
        <w:tc>
          <w:tcPr>
            <w:tcW w:w="1643" w:type="pct"/>
          </w:tcPr>
          <w:p w14:paraId="0780664D" w14:textId="77777777" w:rsidR="00E24265" w:rsidRPr="00615D4B" w:rsidRDefault="00E24265" w:rsidP="005F76AD">
            <w:pPr>
              <w:rPr>
                <w:rFonts w:ascii="標楷體" w:eastAsia="標楷體" w:hAnsi="標楷體"/>
              </w:rPr>
            </w:pPr>
          </w:p>
        </w:tc>
      </w:tr>
      <w:tr w:rsidR="00E24265" w:rsidRPr="00615D4B" w14:paraId="7A34C5C7" w14:textId="77777777" w:rsidTr="005F76AD">
        <w:trPr>
          <w:trHeight w:val="291"/>
          <w:jc w:val="center"/>
        </w:trPr>
        <w:tc>
          <w:tcPr>
            <w:tcW w:w="219" w:type="pct"/>
          </w:tcPr>
          <w:p w14:paraId="55CD644D"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38DC047" w14:textId="77777777" w:rsidR="00E24265" w:rsidRPr="00615D4B" w:rsidRDefault="00E24265" w:rsidP="005F76AD">
            <w:pPr>
              <w:rPr>
                <w:rFonts w:ascii="標楷體" w:eastAsia="標楷體" w:hAnsi="標楷體"/>
              </w:rPr>
            </w:pPr>
            <w:r w:rsidRPr="00C36828">
              <w:rPr>
                <w:rFonts w:ascii="標楷體" w:eastAsia="標楷體" w:hAnsi="標楷體" w:hint="eastAsia"/>
              </w:rPr>
              <w:t>債務人IDN</w:t>
            </w:r>
          </w:p>
        </w:tc>
        <w:tc>
          <w:tcPr>
            <w:tcW w:w="624" w:type="pct"/>
          </w:tcPr>
          <w:p w14:paraId="3016499F" w14:textId="77777777" w:rsidR="00E24265" w:rsidRPr="00615D4B" w:rsidRDefault="00E24265" w:rsidP="005F76AD">
            <w:pPr>
              <w:rPr>
                <w:rFonts w:ascii="標楷體" w:eastAsia="標楷體" w:hAnsi="標楷體"/>
              </w:rPr>
            </w:pPr>
          </w:p>
        </w:tc>
        <w:tc>
          <w:tcPr>
            <w:tcW w:w="624" w:type="pct"/>
          </w:tcPr>
          <w:p w14:paraId="62132CD4" w14:textId="77777777" w:rsidR="00E24265" w:rsidRPr="00615D4B" w:rsidRDefault="00E24265" w:rsidP="005F76AD">
            <w:pPr>
              <w:rPr>
                <w:rFonts w:ascii="標楷體" w:eastAsia="標楷體" w:hAnsi="標楷體"/>
              </w:rPr>
            </w:pPr>
          </w:p>
        </w:tc>
        <w:tc>
          <w:tcPr>
            <w:tcW w:w="537" w:type="pct"/>
          </w:tcPr>
          <w:p w14:paraId="14ABB994" w14:textId="77777777" w:rsidR="00E24265" w:rsidRPr="00615D4B" w:rsidRDefault="00E24265" w:rsidP="005F76AD">
            <w:pPr>
              <w:rPr>
                <w:rFonts w:ascii="標楷體" w:eastAsia="標楷體" w:hAnsi="標楷體"/>
              </w:rPr>
            </w:pPr>
          </w:p>
        </w:tc>
        <w:tc>
          <w:tcPr>
            <w:tcW w:w="299" w:type="pct"/>
          </w:tcPr>
          <w:p w14:paraId="1AFB2036" w14:textId="77777777" w:rsidR="00E24265" w:rsidRPr="00615D4B" w:rsidRDefault="00E24265" w:rsidP="005F76AD">
            <w:pPr>
              <w:rPr>
                <w:rFonts w:ascii="標楷體" w:eastAsia="標楷體" w:hAnsi="標楷體"/>
              </w:rPr>
            </w:pPr>
          </w:p>
        </w:tc>
        <w:tc>
          <w:tcPr>
            <w:tcW w:w="299" w:type="pct"/>
          </w:tcPr>
          <w:p w14:paraId="2F0F68FF" w14:textId="77777777" w:rsidR="00E24265" w:rsidRPr="00615D4B" w:rsidRDefault="00E24265" w:rsidP="005F76AD">
            <w:pPr>
              <w:rPr>
                <w:rFonts w:ascii="標楷體" w:eastAsia="標楷體" w:hAnsi="標楷體"/>
              </w:rPr>
            </w:pPr>
          </w:p>
        </w:tc>
        <w:tc>
          <w:tcPr>
            <w:tcW w:w="1643" w:type="pct"/>
          </w:tcPr>
          <w:p w14:paraId="7D3BCD02" w14:textId="77777777" w:rsidR="00E24265" w:rsidRPr="00615D4B" w:rsidRDefault="00E24265" w:rsidP="005F76AD">
            <w:pPr>
              <w:rPr>
                <w:rFonts w:ascii="標楷體" w:eastAsia="標楷體" w:hAnsi="標楷體"/>
              </w:rPr>
            </w:pPr>
          </w:p>
        </w:tc>
      </w:tr>
      <w:tr w:rsidR="00E24265" w:rsidRPr="00615D4B" w14:paraId="3CD743BB" w14:textId="77777777" w:rsidTr="005F76AD">
        <w:trPr>
          <w:trHeight w:val="291"/>
          <w:jc w:val="center"/>
        </w:trPr>
        <w:tc>
          <w:tcPr>
            <w:tcW w:w="219" w:type="pct"/>
          </w:tcPr>
          <w:p w14:paraId="55944D77"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356CB6E8" w14:textId="77777777" w:rsidR="00E24265" w:rsidRPr="00615D4B" w:rsidRDefault="00E24265" w:rsidP="005F76AD">
            <w:pPr>
              <w:rPr>
                <w:rFonts w:ascii="標楷體" w:eastAsia="標楷體" w:hAnsi="標楷體"/>
              </w:rPr>
            </w:pPr>
            <w:r w:rsidRPr="00C36828">
              <w:rPr>
                <w:rFonts w:ascii="標楷體" w:eastAsia="標楷體" w:hAnsi="標楷體" w:hint="eastAsia"/>
              </w:rPr>
              <w:t>調解申請日</w:t>
            </w:r>
          </w:p>
        </w:tc>
        <w:tc>
          <w:tcPr>
            <w:tcW w:w="624" w:type="pct"/>
          </w:tcPr>
          <w:p w14:paraId="26B1B29B" w14:textId="77777777" w:rsidR="00E24265" w:rsidRPr="00615D4B" w:rsidRDefault="00E24265" w:rsidP="005F76AD">
            <w:pPr>
              <w:rPr>
                <w:rFonts w:ascii="標楷體" w:eastAsia="標楷體" w:hAnsi="標楷體"/>
              </w:rPr>
            </w:pPr>
          </w:p>
        </w:tc>
        <w:tc>
          <w:tcPr>
            <w:tcW w:w="624" w:type="pct"/>
          </w:tcPr>
          <w:p w14:paraId="0A1DB35D" w14:textId="77777777" w:rsidR="00E24265" w:rsidRPr="00615D4B" w:rsidRDefault="00E24265" w:rsidP="005F76AD">
            <w:pPr>
              <w:rPr>
                <w:rFonts w:ascii="標楷體" w:eastAsia="標楷體" w:hAnsi="標楷體"/>
              </w:rPr>
            </w:pPr>
          </w:p>
        </w:tc>
        <w:tc>
          <w:tcPr>
            <w:tcW w:w="537" w:type="pct"/>
          </w:tcPr>
          <w:p w14:paraId="30769C1A" w14:textId="77777777" w:rsidR="00E24265" w:rsidRPr="00615D4B" w:rsidRDefault="00E24265" w:rsidP="005F76AD">
            <w:pPr>
              <w:rPr>
                <w:rFonts w:ascii="標楷體" w:eastAsia="標楷體" w:hAnsi="標楷體"/>
              </w:rPr>
            </w:pPr>
          </w:p>
        </w:tc>
        <w:tc>
          <w:tcPr>
            <w:tcW w:w="299" w:type="pct"/>
          </w:tcPr>
          <w:p w14:paraId="514F5674" w14:textId="77777777" w:rsidR="00E24265" w:rsidRPr="00615D4B" w:rsidRDefault="00E24265" w:rsidP="005F76AD">
            <w:pPr>
              <w:rPr>
                <w:rFonts w:ascii="標楷體" w:eastAsia="標楷體" w:hAnsi="標楷體"/>
              </w:rPr>
            </w:pPr>
          </w:p>
        </w:tc>
        <w:tc>
          <w:tcPr>
            <w:tcW w:w="299" w:type="pct"/>
          </w:tcPr>
          <w:p w14:paraId="6BB48524" w14:textId="77777777" w:rsidR="00E24265" w:rsidRPr="00615D4B" w:rsidRDefault="00E24265" w:rsidP="005F76AD">
            <w:pPr>
              <w:rPr>
                <w:rFonts w:ascii="標楷體" w:eastAsia="標楷體" w:hAnsi="標楷體"/>
              </w:rPr>
            </w:pPr>
          </w:p>
        </w:tc>
        <w:tc>
          <w:tcPr>
            <w:tcW w:w="1643" w:type="pct"/>
          </w:tcPr>
          <w:p w14:paraId="0764B097" w14:textId="77777777" w:rsidR="00E24265" w:rsidRPr="00615D4B" w:rsidRDefault="00E24265" w:rsidP="005F76AD">
            <w:pPr>
              <w:rPr>
                <w:rFonts w:ascii="標楷體" w:eastAsia="標楷體" w:hAnsi="標楷體"/>
              </w:rPr>
            </w:pPr>
          </w:p>
        </w:tc>
      </w:tr>
      <w:tr w:rsidR="00E24265" w:rsidRPr="00615D4B" w14:paraId="3155C661" w14:textId="77777777" w:rsidTr="005F76AD">
        <w:trPr>
          <w:trHeight w:val="291"/>
          <w:jc w:val="center"/>
        </w:trPr>
        <w:tc>
          <w:tcPr>
            <w:tcW w:w="219" w:type="pct"/>
          </w:tcPr>
          <w:p w14:paraId="294E4396"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3A83A57D" w14:textId="77777777" w:rsidR="00E24265" w:rsidRPr="00615D4B" w:rsidRDefault="00E24265" w:rsidP="005F76AD">
            <w:pPr>
              <w:rPr>
                <w:rFonts w:ascii="標楷體" w:eastAsia="標楷體" w:hAnsi="標楷體"/>
              </w:rPr>
            </w:pPr>
            <w:r w:rsidRPr="00C36828">
              <w:rPr>
                <w:rFonts w:ascii="標楷體" w:eastAsia="標楷體" w:hAnsi="標楷體" w:hint="eastAsia"/>
              </w:rPr>
              <w:t>受理調解機構代號</w:t>
            </w:r>
          </w:p>
        </w:tc>
        <w:tc>
          <w:tcPr>
            <w:tcW w:w="624" w:type="pct"/>
          </w:tcPr>
          <w:p w14:paraId="677077A3" w14:textId="77777777" w:rsidR="00E24265" w:rsidRPr="00615D4B" w:rsidRDefault="00E24265" w:rsidP="005F76AD">
            <w:pPr>
              <w:rPr>
                <w:rFonts w:ascii="標楷體" w:eastAsia="標楷體" w:hAnsi="標楷體"/>
              </w:rPr>
            </w:pPr>
          </w:p>
        </w:tc>
        <w:tc>
          <w:tcPr>
            <w:tcW w:w="624" w:type="pct"/>
          </w:tcPr>
          <w:p w14:paraId="60AA9024" w14:textId="77777777" w:rsidR="00E24265" w:rsidRPr="00615D4B" w:rsidRDefault="00E24265" w:rsidP="005F76AD">
            <w:pPr>
              <w:rPr>
                <w:rFonts w:ascii="標楷體" w:eastAsia="標楷體" w:hAnsi="標楷體"/>
              </w:rPr>
            </w:pPr>
          </w:p>
        </w:tc>
        <w:tc>
          <w:tcPr>
            <w:tcW w:w="537" w:type="pct"/>
          </w:tcPr>
          <w:p w14:paraId="0A688C73" w14:textId="77777777" w:rsidR="00E24265" w:rsidRPr="00615D4B" w:rsidRDefault="00E24265" w:rsidP="005F76AD">
            <w:pPr>
              <w:rPr>
                <w:rFonts w:ascii="標楷體" w:eastAsia="標楷體" w:hAnsi="標楷體"/>
              </w:rPr>
            </w:pPr>
          </w:p>
        </w:tc>
        <w:tc>
          <w:tcPr>
            <w:tcW w:w="299" w:type="pct"/>
          </w:tcPr>
          <w:p w14:paraId="67E0C34F" w14:textId="77777777" w:rsidR="00E24265" w:rsidRPr="00615D4B" w:rsidRDefault="00E24265" w:rsidP="005F76AD">
            <w:pPr>
              <w:rPr>
                <w:rFonts w:ascii="標楷體" w:eastAsia="標楷體" w:hAnsi="標楷體"/>
              </w:rPr>
            </w:pPr>
          </w:p>
        </w:tc>
        <w:tc>
          <w:tcPr>
            <w:tcW w:w="299" w:type="pct"/>
          </w:tcPr>
          <w:p w14:paraId="34B19BFF" w14:textId="77777777" w:rsidR="00E24265" w:rsidRPr="00615D4B" w:rsidRDefault="00E24265" w:rsidP="005F76AD">
            <w:pPr>
              <w:rPr>
                <w:rFonts w:ascii="標楷體" w:eastAsia="標楷體" w:hAnsi="標楷體"/>
              </w:rPr>
            </w:pPr>
          </w:p>
        </w:tc>
        <w:tc>
          <w:tcPr>
            <w:tcW w:w="1643" w:type="pct"/>
          </w:tcPr>
          <w:p w14:paraId="1CBA4780" w14:textId="77777777" w:rsidR="00E24265" w:rsidRPr="00615D4B" w:rsidRDefault="00E24265" w:rsidP="005F76AD">
            <w:pPr>
              <w:rPr>
                <w:rFonts w:ascii="標楷體" w:eastAsia="標楷體" w:hAnsi="標楷體"/>
              </w:rPr>
            </w:pPr>
          </w:p>
        </w:tc>
      </w:tr>
      <w:tr w:rsidR="00E24265" w:rsidRPr="00615D4B" w14:paraId="73F5FFE8" w14:textId="77777777" w:rsidTr="005F76AD">
        <w:trPr>
          <w:trHeight w:val="291"/>
          <w:jc w:val="center"/>
        </w:trPr>
        <w:tc>
          <w:tcPr>
            <w:tcW w:w="219" w:type="pct"/>
          </w:tcPr>
          <w:p w14:paraId="42A838A7"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A922819" w14:textId="77777777" w:rsidR="00E24265" w:rsidRPr="00615D4B" w:rsidRDefault="00E24265" w:rsidP="005F76AD">
            <w:pPr>
              <w:rPr>
                <w:rFonts w:ascii="標楷體" w:eastAsia="標楷體" w:hAnsi="標楷體"/>
              </w:rPr>
            </w:pPr>
            <w:r w:rsidRPr="00C36828">
              <w:rPr>
                <w:rFonts w:ascii="標楷體" w:eastAsia="標楷體" w:hAnsi="標楷體" w:hint="eastAsia"/>
              </w:rPr>
              <w:t>最大債權金融機構代號</w:t>
            </w:r>
          </w:p>
        </w:tc>
        <w:tc>
          <w:tcPr>
            <w:tcW w:w="624" w:type="pct"/>
          </w:tcPr>
          <w:p w14:paraId="64192138" w14:textId="77777777" w:rsidR="00E24265" w:rsidRPr="00615D4B" w:rsidRDefault="00E24265" w:rsidP="005F76AD">
            <w:pPr>
              <w:rPr>
                <w:rFonts w:ascii="標楷體" w:eastAsia="標楷體" w:hAnsi="標楷體"/>
              </w:rPr>
            </w:pPr>
          </w:p>
        </w:tc>
        <w:tc>
          <w:tcPr>
            <w:tcW w:w="624" w:type="pct"/>
          </w:tcPr>
          <w:p w14:paraId="331C4EE4" w14:textId="77777777" w:rsidR="00E24265" w:rsidRPr="00615D4B" w:rsidRDefault="00E24265" w:rsidP="005F76AD">
            <w:pPr>
              <w:rPr>
                <w:rFonts w:ascii="標楷體" w:eastAsia="標楷體" w:hAnsi="標楷體"/>
              </w:rPr>
            </w:pPr>
          </w:p>
        </w:tc>
        <w:tc>
          <w:tcPr>
            <w:tcW w:w="537" w:type="pct"/>
          </w:tcPr>
          <w:p w14:paraId="600B49BB" w14:textId="77777777" w:rsidR="00E24265" w:rsidRPr="00615D4B" w:rsidRDefault="00E24265" w:rsidP="005F76AD">
            <w:pPr>
              <w:rPr>
                <w:rFonts w:ascii="標楷體" w:eastAsia="標楷體" w:hAnsi="標楷體"/>
              </w:rPr>
            </w:pPr>
          </w:p>
        </w:tc>
        <w:tc>
          <w:tcPr>
            <w:tcW w:w="299" w:type="pct"/>
          </w:tcPr>
          <w:p w14:paraId="2C188106" w14:textId="77777777" w:rsidR="00E24265" w:rsidRPr="00615D4B" w:rsidRDefault="00E24265" w:rsidP="005F76AD">
            <w:pPr>
              <w:rPr>
                <w:rFonts w:ascii="標楷體" w:eastAsia="標楷體" w:hAnsi="標楷體"/>
              </w:rPr>
            </w:pPr>
          </w:p>
        </w:tc>
        <w:tc>
          <w:tcPr>
            <w:tcW w:w="299" w:type="pct"/>
          </w:tcPr>
          <w:p w14:paraId="431A80D9" w14:textId="77777777" w:rsidR="00E24265" w:rsidRPr="00615D4B" w:rsidRDefault="00E24265" w:rsidP="005F76AD">
            <w:pPr>
              <w:rPr>
                <w:rFonts w:ascii="標楷體" w:eastAsia="標楷體" w:hAnsi="標楷體"/>
              </w:rPr>
            </w:pPr>
          </w:p>
        </w:tc>
        <w:tc>
          <w:tcPr>
            <w:tcW w:w="1643" w:type="pct"/>
          </w:tcPr>
          <w:p w14:paraId="6ACDCB1D" w14:textId="77777777" w:rsidR="00E24265" w:rsidRPr="00615D4B" w:rsidRDefault="00E24265" w:rsidP="005F76AD">
            <w:pPr>
              <w:rPr>
                <w:rFonts w:ascii="標楷體" w:eastAsia="標楷體" w:hAnsi="標楷體"/>
              </w:rPr>
            </w:pPr>
          </w:p>
        </w:tc>
      </w:tr>
      <w:tr w:rsidR="00E24265" w:rsidRPr="00615D4B" w14:paraId="2BA3B794" w14:textId="77777777" w:rsidTr="005F76AD">
        <w:trPr>
          <w:trHeight w:val="291"/>
          <w:jc w:val="center"/>
        </w:trPr>
        <w:tc>
          <w:tcPr>
            <w:tcW w:w="219" w:type="pct"/>
          </w:tcPr>
          <w:p w14:paraId="3F676888"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D220FFB" w14:textId="77777777" w:rsidR="00E24265" w:rsidRPr="00615D4B" w:rsidRDefault="00E24265" w:rsidP="005F76AD">
            <w:pPr>
              <w:rPr>
                <w:rFonts w:ascii="標楷體" w:eastAsia="標楷體" w:hAnsi="標楷體"/>
              </w:rPr>
            </w:pPr>
            <w:r w:rsidRPr="00C36828">
              <w:rPr>
                <w:rFonts w:ascii="標楷體" w:eastAsia="標楷體" w:hAnsi="標楷體" w:hint="eastAsia"/>
              </w:rPr>
              <w:t>是否為最大債權金融機構報送</w:t>
            </w:r>
          </w:p>
        </w:tc>
        <w:tc>
          <w:tcPr>
            <w:tcW w:w="624" w:type="pct"/>
          </w:tcPr>
          <w:p w14:paraId="1ECC0393" w14:textId="77777777" w:rsidR="00E24265" w:rsidRPr="00615D4B" w:rsidRDefault="00E24265" w:rsidP="005F76AD">
            <w:pPr>
              <w:rPr>
                <w:rFonts w:ascii="標楷體" w:eastAsia="標楷體" w:hAnsi="標楷體"/>
              </w:rPr>
            </w:pPr>
          </w:p>
        </w:tc>
        <w:tc>
          <w:tcPr>
            <w:tcW w:w="624" w:type="pct"/>
          </w:tcPr>
          <w:p w14:paraId="13B1EDC1" w14:textId="77777777" w:rsidR="00E24265" w:rsidRPr="00615D4B" w:rsidRDefault="00E24265" w:rsidP="005F76AD">
            <w:pPr>
              <w:rPr>
                <w:rFonts w:ascii="標楷體" w:eastAsia="標楷體" w:hAnsi="標楷體"/>
              </w:rPr>
            </w:pPr>
          </w:p>
        </w:tc>
        <w:tc>
          <w:tcPr>
            <w:tcW w:w="537" w:type="pct"/>
          </w:tcPr>
          <w:p w14:paraId="2BFAC64D" w14:textId="77777777" w:rsidR="00E24265" w:rsidRPr="00615D4B" w:rsidRDefault="00E24265" w:rsidP="005F76AD">
            <w:pPr>
              <w:rPr>
                <w:rFonts w:ascii="標楷體" w:eastAsia="標楷體" w:hAnsi="標楷體"/>
              </w:rPr>
            </w:pPr>
          </w:p>
        </w:tc>
        <w:tc>
          <w:tcPr>
            <w:tcW w:w="299" w:type="pct"/>
          </w:tcPr>
          <w:p w14:paraId="4E9652DC" w14:textId="77777777" w:rsidR="00E24265" w:rsidRPr="00615D4B" w:rsidRDefault="00E24265" w:rsidP="005F76AD">
            <w:pPr>
              <w:rPr>
                <w:rFonts w:ascii="標楷體" w:eastAsia="標楷體" w:hAnsi="標楷體"/>
              </w:rPr>
            </w:pPr>
          </w:p>
        </w:tc>
        <w:tc>
          <w:tcPr>
            <w:tcW w:w="299" w:type="pct"/>
          </w:tcPr>
          <w:p w14:paraId="77F5A86C" w14:textId="77777777" w:rsidR="00E24265" w:rsidRPr="00615D4B" w:rsidRDefault="00E24265" w:rsidP="005F76AD">
            <w:pPr>
              <w:rPr>
                <w:rFonts w:ascii="標楷體" w:eastAsia="標楷體" w:hAnsi="標楷體"/>
              </w:rPr>
            </w:pPr>
          </w:p>
        </w:tc>
        <w:tc>
          <w:tcPr>
            <w:tcW w:w="1643" w:type="pct"/>
          </w:tcPr>
          <w:p w14:paraId="264B23A8" w14:textId="77777777" w:rsidR="00E24265" w:rsidRPr="00615D4B" w:rsidRDefault="00E24265" w:rsidP="005F76AD">
            <w:pPr>
              <w:rPr>
                <w:rFonts w:ascii="標楷體" w:eastAsia="標楷體" w:hAnsi="標楷體"/>
              </w:rPr>
            </w:pPr>
            <w:r w:rsidRPr="000A7F55">
              <w:rPr>
                <w:rFonts w:ascii="標楷體" w:eastAsia="標楷體" w:hAnsi="標楷體" w:hint="eastAsia"/>
              </w:rPr>
              <w:t>輸入Y或N</w:t>
            </w:r>
          </w:p>
        </w:tc>
      </w:tr>
      <w:tr w:rsidR="00E24265" w:rsidRPr="00615D4B" w14:paraId="0BB4E5A7" w14:textId="77777777" w:rsidTr="005F76AD">
        <w:trPr>
          <w:trHeight w:val="291"/>
          <w:jc w:val="center"/>
        </w:trPr>
        <w:tc>
          <w:tcPr>
            <w:tcW w:w="219" w:type="pct"/>
          </w:tcPr>
          <w:p w14:paraId="42C6708C"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51D88526" w14:textId="77777777" w:rsidR="00E24265" w:rsidRPr="00615D4B" w:rsidRDefault="00E24265" w:rsidP="005F76AD">
            <w:pPr>
              <w:rPr>
                <w:rFonts w:ascii="標楷體" w:eastAsia="標楷體" w:hAnsi="標楷體"/>
              </w:rPr>
            </w:pPr>
            <w:r w:rsidRPr="00C36828">
              <w:rPr>
                <w:rFonts w:ascii="標楷體" w:eastAsia="標楷體" w:hAnsi="標楷體" w:hint="eastAsia"/>
              </w:rPr>
              <w:t>是否為本金融機構債務人</w:t>
            </w:r>
          </w:p>
        </w:tc>
        <w:tc>
          <w:tcPr>
            <w:tcW w:w="624" w:type="pct"/>
          </w:tcPr>
          <w:p w14:paraId="7A78D7EC" w14:textId="77777777" w:rsidR="00E24265" w:rsidRPr="00615D4B" w:rsidRDefault="00E24265" w:rsidP="005F76AD">
            <w:pPr>
              <w:rPr>
                <w:rFonts w:ascii="標楷體" w:eastAsia="標楷體" w:hAnsi="標楷體"/>
              </w:rPr>
            </w:pPr>
          </w:p>
        </w:tc>
        <w:tc>
          <w:tcPr>
            <w:tcW w:w="624" w:type="pct"/>
          </w:tcPr>
          <w:p w14:paraId="09005FC4" w14:textId="77777777" w:rsidR="00E24265" w:rsidRPr="00615D4B" w:rsidRDefault="00E24265" w:rsidP="005F76AD">
            <w:pPr>
              <w:rPr>
                <w:rFonts w:ascii="標楷體" w:eastAsia="標楷體" w:hAnsi="標楷體"/>
              </w:rPr>
            </w:pPr>
          </w:p>
        </w:tc>
        <w:tc>
          <w:tcPr>
            <w:tcW w:w="537" w:type="pct"/>
          </w:tcPr>
          <w:p w14:paraId="6E668C63" w14:textId="77777777" w:rsidR="00E24265" w:rsidRPr="00615D4B" w:rsidRDefault="00E24265" w:rsidP="005F76AD">
            <w:pPr>
              <w:rPr>
                <w:rFonts w:ascii="標楷體" w:eastAsia="標楷體" w:hAnsi="標楷體"/>
              </w:rPr>
            </w:pPr>
          </w:p>
        </w:tc>
        <w:tc>
          <w:tcPr>
            <w:tcW w:w="299" w:type="pct"/>
          </w:tcPr>
          <w:p w14:paraId="6F2495EB" w14:textId="77777777" w:rsidR="00E24265" w:rsidRPr="00615D4B" w:rsidRDefault="00E24265" w:rsidP="005F76AD">
            <w:pPr>
              <w:rPr>
                <w:rFonts w:ascii="標楷體" w:eastAsia="標楷體" w:hAnsi="標楷體"/>
              </w:rPr>
            </w:pPr>
          </w:p>
        </w:tc>
        <w:tc>
          <w:tcPr>
            <w:tcW w:w="299" w:type="pct"/>
          </w:tcPr>
          <w:p w14:paraId="69983E32" w14:textId="77777777" w:rsidR="00E24265" w:rsidRPr="00615D4B" w:rsidRDefault="00E24265" w:rsidP="005F76AD">
            <w:pPr>
              <w:rPr>
                <w:rFonts w:ascii="標楷體" w:eastAsia="標楷體" w:hAnsi="標楷體"/>
              </w:rPr>
            </w:pPr>
          </w:p>
        </w:tc>
        <w:tc>
          <w:tcPr>
            <w:tcW w:w="1643" w:type="pct"/>
          </w:tcPr>
          <w:p w14:paraId="1096FEAD" w14:textId="77777777" w:rsidR="00E24265" w:rsidRPr="00615D4B" w:rsidRDefault="00E24265" w:rsidP="005F76AD">
            <w:pPr>
              <w:rPr>
                <w:rFonts w:ascii="標楷體" w:eastAsia="標楷體" w:hAnsi="標楷體"/>
              </w:rPr>
            </w:pPr>
            <w:r w:rsidRPr="000A7F55">
              <w:rPr>
                <w:rFonts w:ascii="標楷體" w:eastAsia="標楷體" w:hAnsi="標楷體" w:hint="eastAsia"/>
              </w:rPr>
              <w:t>輸入Y或N</w:t>
            </w:r>
          </w:p>
        </w:tc>
      </w:tr>
      <w:tr w:rsidR="00E24265" w:rsidRPr="00615D4B" w14:paraId="297F726E" w14:textId="77777777" w:rsidTr="005F76AD">
        <w:trPr>
          <w:trHeight w:val="291"/>
          <w:jc w:val="center"/>
        </w:trPr>
        <w:tc>
          <w:tcPr>
            <w:tcW w:w="219" w:type="pct"/>
          </w:tcPr>
          <w:p w14:paraId="35DAF0FD"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B5BF207" w14:textId="77777777" w:rsidR="00E24265" w:rsidRPr="00615D4B" w:rsidRDefault="00E24265" w:rsidP="005F76AD">
            <w:pPr>
              <w:rPr>
                <w:rFonts w:ascii="標楷體" w:eastAsia="標楷體" w:hAnsi="標楷體"/>
              </w:rPr>
            </w:pPr>
            <w:r w:rsidRPr="00C36828">
              <w:rPr>
                <w:rFonts w:ascii="標楷體" w:eastAsia="標楷體" w:hAnsi="標楷體" w:hint="eastAsia"/>
              </w:rPr>
              <w:t>本金融機構有擔保債權筆數</w:t>
            </w:r>
          </w:p>
        </w:tc>
        <w:tc>
          <w:tcPr>
            <w:tcW w:w="624" w:type="pct"/>
          </w:tcPr>
          <w:p w14:paraId="0160C167" w14:textId="77777777" w:rsidR="00E24265" w:rsidRPr="00615D4B" w:rsidRDefault="00E24265" w:rsidP="005F76AD">
            <w:pPr>
              <w:rPr>
                <w:rFonts w:ascii="標楷體" w:eastAsia="標楷體" w:hAnsi="標楷體"/>
              </w:rPr>
            </w:pPr>
          </w:p>
        </w:tc>
        <w:tc>
          <w:tcPr>
            <w:tcW w:w="624" w:type="pct"/>
          </w:tcPr>
          <w:p w14:paraId="77E82B23" w14:textId="77777777" w:rsidR="00E24265" w:rsidRPr="00615D4B" w:rsidRDefault="00E24265" w:rsidP="005F76AD">
            <w:pPr>
              <w:rPr>
                <w:rFonts w:ascii="標楷體" w:eastAsia="標楷體" w:hAnsi="標楷體"/>
              </w:rPr>
            </w:pPr>
          </w:p>
        </w:tc>
        <w:tc>
          <w:tcPr>
            <w:tcW w:w="537" w:type="pct"/>
          </w:tcPr>
          <w:p w14:paraId="20CBC9B1" w14:textId="77777777" w:rsidR="00E24265" w:rsidRPr="00615D4B" w:rsidRDefault="00E24265" w:rsidP="005F76AD">
            <w:pPr>
              <w:rPr>
                <w:rFonts w:ascii="標楷體" w:eastAsia="標楷體" w:hAnsi="標楷體"/>
              </w:rPr>
            </w:pPr>
          </w:p>
        </w:tc>
        <w:tc>
          <w:tcPr>
            <w:tcW w:w="299" w:type="pct"/>
          </w:tcPr>
          <w:p w14:paraId="45054093" w14:textId="77777777" w:rsidR="00E24265" w:rsidRPr="00615D4B" w:rsidRDefault="00E24265" w:rsidP="005F76AD">
            <w:pPr>
              <w:rPr>
                <w:rFonts w:ascii="標楷體" w:eastAsia="標楷體" w:hAnsi="標楷體"/>
              </w:rPr>
            </w:pPr>
          </w:p>
        </w:tc>
        <w:tc>
          <w:tcPr>
            <w:tcW w:w="299" w:type="pct"/>
          </w:tcPr>
          <w:p w14:paraId="758B26DC" w14:textId="77777777" w:rsidR="00E24265" w:rsidRPr="00615D4B" w:rsidRDefault="00E24265" w:rsidP="005F76AD">
            <w:pPr>
              <w:rPr>
                <w:rFonts w:ascii="標楷體" w:eastAsia="標楷體" w:hAnsi="標楷體"/>
              </w:rPr>
            </w:pPr>
          </w:p>
        </w:tc>
        <w:tc>
          <w:tcPr>
            <w:tcW w:w="1643" w:type="pct"/>
          </w:tcPr>
          <w:p w14:paraId="765EAF7E" w14:textId="77777777" w:rsidR="00E24265" w:rsidRPr="00615D4B" w:rsidRDefault="00E24265" w:rsidP="005F76AD">
            <w:pPr>
              <w:rPr>
                <w:rFonts w:ascii="標楷體" w:eastAsia="標楷體" w:hAnsi="標楷體"/>
              </w:rPr>
            </w:pPr>
          </w:p>
        </w:tc>
      </w:tr>
      <w:tr w:rsidR="00E24265" w:rsidRPr="00615D4B" w14:paraId="6384F095" w14:textId="77777777" w:rsidTr="005F76AD">
        <w:trPr>
          <w:trHeight w:val="291"/>
          <w:jc w:val="center"/>
        </w:trPr>
        <w:tc>
          <w:tcPr>
            <w:tcW w:w="219" w:type="pct"/>
          </w:tcPr>
          <w:p w14:paraId="1955B0F8"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0772C6C1" w14:textId="77777777" w:rsidR="00E24265" w:rsidRPr="00615D4B" w:rsidRDefault="00E24265" w:rsidP="005F76AD">
            <w:pPr>
              <w:rPr>
                <w:rFonts w:ascii="標楷體" w:eastAsia="標楷體" w:hAnsi="標楷體"/>
              </w:rPr>
            </w:pPr>
            <w:r w:rsidRPr="00C36828">
              <w:rPr>
                <w:rFonts w:ascii="標楷體" w:eastAsia="標楷體" w:hAnsi="標楷體" w:hint="eastAsia"/>
              </w:rPr>
              <w:t>依民法第323條計算之信用放款本息餘額</w:t>
            </w:r>
          </w:p>
        </w:tc>
        <w:tc>
          <w:tcPr>
            <w:tcW w:w="624" w:type="pct"/>
          </w:tcPr>
          <w:p w14:paraId="593F977A" w14:textId="77777777" w:rsidR="00E24265" w:rsidRPr="00615D4B" w:rsidRDefault="00E24265" w:rsidP="005F76AD">
            <w:pPr>
              <w:rPr>
                <w:rFonts w:ascii="標楷體" w:eastAsia="標楷體" w:hAnsi="標楷體"/>
              </w:rPr>
            </w:pPr>
          </w:p>
        </w:tc>
        <w:tc>
          <w:tcPr>
            <w:tcW w:w="624" w:type="pct"/>
          </w:tcPr>
          <w:p w14:paraId="77A31A74" w14:textId="77777777" w:rsidR="00E24265" w:rsidRPr="00615D4B" w:rsidRDefault="00E24265" w:rsidP="005F76AD">
            <w:pPr>
              <w:rPr>
                <w:rFonts w:ascii="標楷體" w:eastAsia="標楷體" w:hAnsi="標楷體"/>
              </w:rPr>
            </w:pPr>
          </w:p>
        </w:tc>
        <w:tc>
          <w:tcPr>
            <w:tcW w:w="537" w:type="pct"/>
          </w:tcPr>
          <w:p w14:paraId="473ACD00" w14:textId="77777777" w:rsidR="00E24265" w:rsidRPr="00615D4B" w:rsidRDefault="00E24265" w:rsidP="005F76AD">
            <w:pPr>
              <w:rPr>
                <w:rFonts w:ascii="標楷體" w:eastAsia="標楷體" w:hAnsi="標楷體"/>
              </w:rPr>
            </w:pPr>
          </w:p>
        </w:tc>
        <w:tc>
          <w:tcPr>
            <w:tcW w:w="299" w:type="pct"/>
          </w:tcPr>
          <w:p w14:paraId="35D75264" w14:textId="77777777" w:rsidR="00E24265" w:rsidRPr="00615D4B" w:rsidRDefault="00E24265" w:rsidP="005F76AD">
            <w:pPr>
              <w:rPr>
                <w:rFonts w:ascii="標楷體" w:eastAsia="標楷體" w:hAnsi="標楷體"/>
              </w:rPr>
            </w:pPr>
          </w:p>
        </w:tc>
        <w:tc>
          <w:tcPr>
            <w:tcW w:w="299" w:type="pct"/>
          </w:tcPr>
          <w:p w14:paraId="2080948E" w14:textId="77777777" w:rsidR="00E24265" w:rsidRPr="00615D4B" w:rsidRDefault="00E24265" w:rsidP="005F76AD">
            <w:pPr>
              <w:rPr>
                <w:rFonts w:ascii="標楷體" w:eastAsia="標楷體" w:hAnsi="標楷體"/>
              </w:rPr>
            </w:pPr>
          </w:p>
        </w:tc>
        <w:tc>
          <w:tcPr>
            <w:tcW w:w="1643" w:type="pct"/>
          </w:tcPr>
          <w:p w14:paraId="7FCFD756" w14:textId="77777777" w:rsidR="00E24265" w:rsidRPr="00615D4B" w:rsidRDefault="00E24265" w:rsidP="005F76AD">
            <w:pPr>
              <w:rPr>
                <w:rFonts w:ascii="標楷體" w:eastAsia="標楷體" w:hAnsi="標楷體"/>
              </w:rPr>
            </w:pPr>
          </w:p>
        </w:tc>
      </w:tr>
      <w:tr w:rsidR="00E24265" w:rsidRPr="00615D4B" w14:paraId="2094CA4C" w14:textId="77777777" w:rsidTr="005F76AD">
        <w:trPr>
          <w:trHeight w:val="291"/>
          <w:jc w:val="center"/>
        </w:trPr>
        <w:tc>
          <w:tcPr>
            <w:tcW w:w="219" w:type="pct"/>
          </w:tcPr>
          <w:p w14:paraId="7E0E6528"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094BB85B" w14:textId="77777777" w:rsidR="00E24265" w:rsidRPr="00615D4B" w:rsidRDefault="00E24265" w:rsidP="005F76AD">
            <w:pPr>
              <w:rPr>
                <w:rFonts w:ascii="標楷體" w:eastAsia="標楷體" w:hAnsi="標楷體"/>
              </w:rPr>
            </w:pPr>
            <w:r w:rsidRPr="00C36828">
              <w:rPr>
                <w:rFonts w:ascii="標楷體" w:eastAsia="標楷體" w:hAnsi="標楷體" w:hint="eastAsia"/>
              </w:rPr>
              <w:t>依民法第323條計算之現金卡放款本息餘額</w:t>
            </w:r>
          </w:p>
        </w:tc>
        <w:tc>
          <w:tcPr>
            <w:tcW w:w="624" w:type="pct"/>
          </w:tcPr>
          <w:p w14:paraId="38EC223F" w14:textId="77777777" w:rsidR="00E24265" w:rsidRPr="00615D4B" w:rsidRDefault="00E24265" w:rsidP="005F76AD">
            <w:pPr>
              <w:rPr>
                <w:rFonts w:ascii="標楷體" w:eastAsia="標楷體" w:hAnsi="標楷體"/>
              </w:rPr>
            </w:pPr>
          </w:p>
        </w:tc>
        <w:tc>
          <w:tcPr>
            <w:tcW w:w="624" w:type="pct"/>
          </w:tcPr>
          <w:p w14:paraId="55EAA4A6" w14:textId="77777777" w:rsidR="00E24265" w:rsidRPr="00615D4B" w:rsidRDefault="00E24265" w:rsidP="005F76AD">
            <w:pPr>
              <w:rPr>
                <w:rFonts w:ascii="標楷體" w:eastAsia="標楷體" w:hAnsi="標楷體"/>
              </w:rPr>
            </w:pPr>
          </w:p>
        </w:tc>
        <w:tc>
          <w:tcPr>
            <w:tcW w:w="537" w:type="pct"/>
          </w:tcPr>
          <w:p w14:paraId="25BB6560" w14:textId="77777777" w:rsidR="00E24265" w:rsidRPr="00615D4B" w:rsidRDefault="00E24265" w:rsidP="005F76AD">
            <w:pPr>
              <w:rPr>
                <w:rFonts w:ascii="標楷體" w:eastAsia="標楷體" w:hAnsi="標楷體"/>
              </w:rPr>
            </w:pPr>
          </w:p>
        </w:tc>
        <w:tc>
          <w:tcPr>
            <w:tcW w:w="299" w:type="pct"/>
          </w:tcPr>
          <w:p w14:paraId="212CCB06" w14:textId="77777777" w:rsidR="00E24265" w:rsidRPr="00615D4B" w:rsidRDefault="00E24265" w:rsidP="005F76AD">
            <w:pPr>
              <w:rPr>
                <w:rFonts w:ascii="標楷體" w:eastAsia="標楷體" w:hAnsi="標楷體"/>
              </w:rPr>
            </w:pPr>
          </w:p>
        </w:tc>
        <w:tc>
          <w:tcPr>
            <w:tcW w:w="299" w:type="pct"/>
          </w:tcPr>
          <w:p w14:paraId="4E757308" w14:textId="77777777" w:rsidR="00E24265" w:rsidRPr="00615D4B" w:rsidRDefault="00E24265" w:rsidP="005F76AD">
            <w:pPr>
              <w:rPr>
                <w:rFonts w:ascii="標楷體" w:eastAsia="標楷體" w:hAnsi="標楷體"/>
              </w:rPr>
            </w:pPr>
          </w:p>
        </w:tc>
        <w:tc>
          <w:tcPr>
            <w:tcW w:w="1643" w:type="pct"/>
          </w:tcPr>
          <w:p w14:paraId="0ACAC92F" w14:textId="77777777" w:rsidR="00E24265" w:rsidRPr="00615D4B" w:rsidRDefault="00E24265" w:rsidP="005F76AD">
            <w:pPr>
              <w:rPr>
                <w:rFonts w:ascii="標楷體" w:eastAsia="標楷體" w:hAnsi="標楷體"/>
              </w:rPr>
            </w:pPr>
          </w:p>
        </w:tc>
      </w:tr>
      <w:tr w:rsidR="00E24265" w:rsidRPr="00615D4B" w14:paraId="6A3BB512" w14:textId="77777777" w:rsidTr="005F76AD">
        <w:trPr>
          <w:trHeight w:val="291"/>
          <w:jc w:val="center"/>
        </w:trPr>
        <w:tc>
          <w:tcPr>
            <w:tcW w:w="219" w:type="pct"/>
          </w:tcPr>
          <w:p w14:paraId="07217E42"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AF569BE" w14:textId="77777777" w:rsidR="00E24265" w:rsidRPr="00615D4B" w:rsidRDefault="00E24265" w:rsidP="005F76AD">
            <w:pPr>
              <w:rPr>
                <w:rFonts w:ascii="標楷體" w:eastAsia="標楷體" w:hAnsi="標楷體"/>
              </w:rPr>
            </w:pPr>
            <w:r w:rsidRPr="00C36828">
              <w:rPr>
                <w:rFonts w:ascii="標楷體" w:eastAsia="標楷體" w:hAnsi="標楷體" w:hint="eastAsia"/>
              </w:rPr>
              <w:t>依民法第323</w:t>
            </w:r>
            <w:r w:rsidRPr="00C36828">
              <w:rPr>
                <w:rFonts w:ascii="標楷體" w:eastAsia="標楷體" w:hAnsi="標楷體" w:hint="eastAsia"/>
              </w:rPr>
              <w:lastRenderedPageBreak/>
              <w:t>條計算之信用卡本息餘額</w:t>
            </w:r>
          </w:p>
        </w:tc>
        <w:tc>
          <w:tcPr>
            <w:tcW w:w="624" w:type="pct"/>
          </w:tcPr>
          <w:p w14:paraId="23E6679B" w14:textId="77777777" w:rsidR="00E24265" w:rsidRPr="00615D4B" w:rsidRDefault="00E24265" w:rsidP="005F76AD">
            <w:pPr>
              <w:rPr>
                <w:rFonts w:ascii="標楷體" w:eastAsia="標楷體" w:hAnsi="標楷體"/>
              </w:rPr>
            </w:pPr>
          </w:p>
        </w:tc>
        <w:tc>
          <w:tcPr>
            <w:tcW w:w="624" w:type="pct"/>
          </w:tcPr>
          <w:p w14:paraId="59216705" w14:textId="77777777" w:rsidR="00E24265" w:rsidRPr="00615D4B" w:rsidRDefault="00E24265" w:rsidP="005F76AD">
            <w:pPr>
              <w:rPr>
                <w:rFonts w:ascii="標楷體" w:eastAsia="標楷體" w:hAnsi="標楷體"/>
              </w:rPr>
            </w:pPr>
          </w:p>
        </w:tc>
        <w:tc>
          <w:tcPr>
            <w:tcW w:w="537" w:type="pct"/>
          </w:tcPr>
          <w:p w14:paraId="717A101E" w14:textId="77777777" w:rsidR="00E24265" w:rsidRPr="00615D4B" w:rsidRDefault="00E24265" w:rsidP="005F76AD">
            <w:pPr>
              <w:rPr>
                <w:rFonts w:ascii="標楷體" w:eastAsia="標楷體" w:hAnsi="標楷體"/>
              </w:rPr>
            </w:pPr>
          </w:p>
        </w:tc>
        <w:tc>
          <w:tcPr>
            <w:tcW w:w="299" w:type="pct"/>
          </w:tcPr>
          <w:p w14:paraId="72C93EEA" w14:textId="77777777" w:rsidR="00E24265" w:rsidRPr="00615D4B" w:rsidRDefault="00E24265" w:rsidP="005F76AD">
            <w:pPr>
              <w:rPr>
                <w:rFonts w:ascii="標楷體" w:eastAsia="標楷體" w:hAnsi="標楷體"/>
              </w:rPr>
            </w:pPr>
          </w:p>
        </w:tc>
        <w:tc>
          <w:tcPr>
            <w:tcW w:w="299" w:type="pct"/>
          </w:tcPr>
          <w:p w14:paraId="2D7F8621" w14:textId="77777777" w:rsidR="00E24265" w:rsidRPr="00615D4B" w:rsidRDefault="00E24265" w:rsidP="005F76AD">
            <w:pPr>
              <w:rPr>
                <w:rFonts w:ascii="標楷體" w:eastAsia="標楷體" w:hAnsi="標楷體"/>
              </w:rPr>
            </w:pPr>
          </w:p>
        </w:tc>
        <w:tc>
          <w:tcPr>
            <w:tcW w:w="1643" w:type="pct"/>
          </w:tcPr>
          <w:p w14:paraId="104961DA" w14:textId="77777777" w:rsidR="00E24265" w:rsidRPr="00615D4B" w:rsidRDefault="00E24265" w:rsidP="005F76AD">
            <w:pPr>
              <w:rPr>
                <w:rFonts w:ascii="標楷體" w:eastAsia="標楷體" w:hAnsi="標楷體"/>
              </w:rPr>
            </w:pPr>
          </w:p>
        </w:tc>
      </w:tr>
      <w:tr w:rsidR="00E24265" w:rsidRPr="00615D4B" w14:paraId="2B1B3CD3" w14:textId="77777777" w:rsidTr="005F76AD">
        <w:trPr>
          <w:trHeight w:val="291"/>
          <w:jc w:val="center"/>
        </w:trPr>
        <w:tc>
          <w:tcPr>
            <w:tcW w:w="219" w:type="pct"/>
          </w:tcPr>
          <w:p w14:paraId="0F9E5B51"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921FBDB" w14:textId="77777777" w:rsidR="00E24265" w:rsidRPr="00615D4B" w:rsidRDefault="00E24265" w:rsidP="005F76AD">
            <w:pPr>
              <w:rPr>
                <w:rFonts w:ascii="標楷體" w:eastAsia="標楷體" w:hAnsi="標楷體"/>
              </w:rPr>
            </w:pPr>
            <w:r w:rsidRPr="00C36828">
              <w:rPr>
                <w:rFonts w:ascii="標楷體" w:eastAsia="標楷體" w:hAnsi="標楷體" w:hint="eastAsia"/>
              </w:rPr>
              <w:t>依民法第323條計算之保證債權本息餘額</w:t>
            </w:r>
          </w:p>
        </w:tc>
        <w:tc>
          <w:tcPr>
            <w:tcW w:w="624" w:type="pct"/>
          </w:tcPr>
          <w:p w14:paraId="37C7DAB3" w14:textId="77777777" w:rsidR="00E24265" w:rsidRPr="00615D4B" w:rsidRDefault="00E24265" w:rsidP="005F76AD">
            <w:pPr>
              <w:rPr>
                <w:rFonts w:ascii="標楷體" w:eastAsia="標楷體" w:hAnsi="標楷體"/>
              </w:rPr>
            </w:pPr>
          </w:p>
        </w:tc>
        <w:tc>
          <w:tcPr>
            <w:tcW w:w="624" w:type="pct"/>
          </w:tcPr>
          <w:p w14:paraId="091DCC37" w14:textId="77777777" w:rsidR="00E24265" w:rsidRPr="00615D4B" w:rsidRDefault="00E24265" w:rsidP="005F76AD">
            <w:pPr>
              <w:rPr>
                <w:rFonts w:ascii="標楷體" w:eastAsia="標楷體" w:hAnsi="標楷體"/>
              </w:rPr>
            </w:pPr>
          </w:p>
        </w:tc>
        <w:tc>
          <w:tcPr>
            <w:tcW w:w="537" w:type="pct"/>
          </w:tcPr>
          <w:p w14:paraId="572FFC85" w14:textId="77777777" w:rsidR="00E24265" w:rsidRPr="00615D4B" w:rsidRDefault="00E24265" w:rsidP="005F76AD">
            <w:pPr>
              <w:rPr>
                <w:rFonts w:ascii="標楷體" w:eastAsia="標楷體" w:hAnsi="標楷體"/>
              </w:rPr>
            </w:pPr>
          </w:p>
        </w:tc>
        <w:tc>
          <w:tcPr>
            <w:tcW w:w="299" w:type="pct"/>
          </w:tcPr>
          <w:p w14:paraId="66F77067" w14:textId="77777777" w:rsidR="00E24265" w:rsidRPr="00615D4B" w:rsidRDefault="00E24265" w:rsidP="005F76AD">
            <w:pPr>
              <w:rPr>
                <w:rFonts w:ascii="標楷體" w:eastAsia="標楷體" w:hAnsi="標楷體"/>
              </w:rPr>
            </w:pPr>
          </w:p>
        </w:tc>
        <w:tc>
          <w:tcPr>
            <w:tcW w:w="299" w:type="pct"/>
          </w:tcPr>
          <w:p w14:paraId="3DA00373" w14:textId="77777777" w:rsidR="00E24265" w:rsidRPr="00615D4B" w:rsidRDefault="00E24265" w:rsidP="005F76AD">
            <w:pPr>
              <w:rPr>
                <w:rFonts w:ascii="標楷體" w:eastAsia="標楷體" w:hAnsi="標楷體"/>
              </w:rPr>
            </w:pPr>
          </w:p>
        </w:tc>
        <w:tc>
          <w:tcPr>
            <w:tcW w:w="1643" w:type="pct"/>
          </w:tcPr>
          <w:p w14:paraId="3EB1190F" w14:textId="77777777" w:rsidR="00E24265" w:rsidRPr="00615D4B" w:rsidRDefault="00E24265" w:rsidP="005F76AD">
            <w:pPr>
              <w:rPr>
                <w:rFonts w:ascii="標楷體" w:eastAsia="標楷體" w:hAnsi="標楷體"/>
              </w:rPr>
            </w:pPr>
          </w:p>
        </w:tc>
      </w:tr>
      <w:tr w:rsidR="00E24265" w:rsidRPr="00615D4B" w14:paraId="391ED30A" w14:textId="77777777" w:rsidTr="005F76AD">
        <w:trPr>
          <w:trHeight w:val="291"/>
          <w:jc w:val="center"/>
        </w:trPr>
        <w:tc>
          <w:tcPr>
            <w:tcW w:w="219" w:type="pct"/>
          </w:tcPr>
          <w:p w14:paraId="4EF94577"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BEAC5C3" w14:textId="77777777" w:rsidR="00E24265" w:rsidRPr="00615D4B" w:rsidRDefault="00E24265" w:rsidP="005F76AD">
            <w:pPr>
              <w:rPr>
                <w:rFonts w:ascii="標楷體" w:eastAsia="標楷體" w:hAnsi="標楷體"/>
              </w:rPr>
            </w:pPr>
            <w:r w:rsidRPr="00C36828">
              <w:rPr>
                <w:rFonts w:ascii="標楷體" w:eastAsia="標楷體" w:hAnsi="標楷體" w:hint="eastAsia"/>
              </w:rPr>
              <w:t>信用放款本金</w:t>
            </w:r>
          </w:p>
        </w:tc>
        <w:tc>
          <w:tcPr>
            <w:tcW w:w="624" w:type="pct"/>
          </w:tcPr>
          <w:p w14:paraId="08B1BA63" w14:textId="77777777" w:rsidR="00E24265" w:rsidRPr="00615D4B" w:rsidRDefault="00E24265" w:rsidP="005F76AD">
            <w:pPr>
              <w:rPr>
                <w:rFonts w:ascii="標楷體" w:eastAsia="標楷體" w:hAnsi="標楷體"/>
              </w:rPr>
            </w:pPr>
          </w:p>
        </w:tc>
        <w:tc>
          <w:tcPr>
            <w:tcW w:w="624" w:type="pct"/>
          </w:tcPr>
          <w:p w14:paraId="254814B3" w14:textId="77777777" w:rsidR="00E24265" w:rsidRPr="00615D4B" w:rsidRDefault="00E24265" w:rsidP="005F76AD">
            <w:pPr>
              <w:rPr>
                <w:rFonts w:ascii="標楷體" w:eastAsia="標楷體" w:hAnsi="標楷體"/>
              </w:rPr>
            </w:pPr>
          </w:p>
        </w:tc>
        <w:tc>
          <w:tcPr>
            <w:tcW w:w="537" w:type="pct"/>
          </w:tcPr>
          <w:p w14:paraId="594EDB5C" w14:textId="77777777" w:rsidR="00E24265" w:rsidRPr="00615D4B" w:rsidRDefault="00E24265" w:rsidP="005F76AD">
            <w:pPr>
              <w:rPr>
                <w:rFonts w:ascii="標楷體" w:eastAsia="標楷體" w:hAnsi="標楷體"/>
              </w:rPr>
            </w:pPr>
          </w:p>
        </w:tc>
        <w:tc>
          <w:tcPr>
            <w:tcW w:w="299" w:type="pct"/>
          </w:tcPr>
          <w:p w14:paraId="41424B70" w14:textId="77777777" w:rsidR="00E24265" w:rsidRPr="00615D4B" w:rsidRDefault="00E24265" w:rsidP="005F76AD">
            <w:pPr>
              <w:rPr>
                <w:rFonts w:ascii="標楷體" w:eastAsia="標楷體" w:hAnsi="標楷體"/>
              </w:rPr>
            </w:pPr>
          </w:p>
        </w:tc>
        <w:tc>
          <w:tcPr>
            <w:tcW w:w="299" w:type="pct"/>
          </w:tcPr>
          <w:p w14:paraId="2754DA8F" w14:textId="77777777" w:rsidR="00E24265" w:rsidRPr="00615D4B" w:rsidRDefault="00E24265" w:rsidP="005F76AD">
            <w:pPr>
              <w:rPr>
                <w:rFonts w:ascii="標楷體" w:eastAsia="標楷體" w:hAnsi="標楷體"/>
              </w:rPr>
            </w:pPr>
          </w:p>
        </w:tc>
        <w:tc>
          <w:tcPr>
            <w:tcW w:w="1643" w:type="pct"/>
          </w:tcPr>
          <w:p w14:paraId="7D5175BD" w14:textId="77777777" w:rsidR="00E24265" w:rsidRPr="00615D4B" w:rsidRDefault="00E24265" w:rsidP="005F76AD">
            <w:pPr>
              <w:rPr>
                <w:rFonts w:ascii="標楷體" w:eastAsia="標楷體" w:hAnsi="標楷體"/>
              </w:rPr>
            </w:pPr>
          </w:p>
        </w:tc>
      </w:tr>
      <w:tr w:rsidR="00E24265" w:rsidRPr="00615D4B" w14:paraId="3F5EB319" w14:textId="77777777" w:rsidTr="005F76AD">
        <w:trPr>
          <w:trHeight w:val="291"/>
          <w:jc w:val="center"/>
        </w:trPr>
        <w:tc>
          <w:tcPr>
            <w:tcW w:w="219" w:type="pct"/>
          </w:tcPr>
          <w:p w14:paraId="6E92F861"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174F8199" w14:textId="77777777" w:rsidR="00E24265" w:rsidRPr="00615D4B" w:rsidRDefault="00E24265" w:rsidP="005F76AD">
            <w:pPr>
              <w:rPr>
                <w:rFonts w:ascii="標楷體" w:eastAsia="標楷體" w:hAnsi="標楷體"/>
              </w:rPr>
            </w:pPr>
            <w:r w:rsidRPr="00C36828">
              <w:rPr>
                <w:rFonts w:ascii="標楷體" w:eastAsia="標楷體" w:hAnsi="標楷體" w:hint="eastAsia"/>
              </w:rPr>
              <w:t>信用放款利息</w:t>
            </w:r>
          </w:p>
        </w:tc>
        <w:tc>
          <w:tcPr>
            <w:tcW w:w="624" w:type="pct"/>
          </w:tcPr>
          <w:p w14:paraId="602B94D6" w14:textId="77777777" w:rsidR="00E24265" w:rsidRPr="00615D4B" w:rsidRDefault="00E24265" w:rsidP="005F76AD">
            <w:pPr>
              <w:rPr>
                <w:rFonts w:ascii="標楷體" w:eastAsia="標楷體" w:hAnsi="標楷體"/>
              </w:rPr>
            </w:pPr>
          </w:p>
        </w:tc>
        <w:tc>
          <w:tcPr>
            <w:tcW w:w="624" w:type="pct"/>
          </w:tcPr>
          <w:p w14:paraId="02F9AFCF" w14:textId="77777777" w:rsidR="00E24265" w:rsidRPr="00615D4B" w:rsidRDefault="00E24265" w:rsidP="005F76AD">
            <w:pPr>
              <w:rPr>
                <w:rFonts w:ascii="標楷體" w:eastAsia="標楷體" w:hAnsi="標楷體"/>
              </w:rPr>
            </w:pPr>
          </w:p>
        </w:tc>
        <w:tc>
          <w:tcPr>
            <w:tcW w:w="537" w:type="pct"/>
          </w:tcPr>
          <w:p w14:paraId="3FDA586A" w14:textId="77777777" w:rsidR="00E24265" w:rsidRPr="00615D4B" w:rsidRDefault="00E24265" w:rsidP="005F76AD">
            <w:pPr>
              <w:rPr>
                <w:rFonts w:ascii="標楷體" w:eastAsia="標楷體" w:hAnsi="標楷體"/>
              </w:rPr>
            </w:pPr>
          </w:p>
        </w:tc>
        <w:tc>
          <w:tcPr>
            <w:tcW w:w="299" w:type="pct"/>
          </w:tcPr>
          <w:p w14:paraId="367EA78A" w14:textId="77777777" w:rsidR="00E24265" w:rsidRPr="00615D4B" w:rsidRDefault="00E24265" w:rsidP="005F76AD">
            <w:pPr>
              <w:rPr>
                <w:rFonts w:ascii="標楷體" w:eastAsia="標楷體" w:hAnsi="標楷體"/>
              </w:rPr>
            </w:pPr>
          </w:p>
        </w:tc>
        <w:tc>
          <w:tcPr>
            <w:tcW w:w="299" w:type="pct"/>
          </w:tcPr>
          <w:p w14:paraId="33EE191F" w14:textId="77777777" w:rsidR="00E24265" w:rsidRPr="00615D4B" w:rsidRDefault="00E24265" w:rsidP="005F76AD">
            <w:pPr>
              <w:rPr>
                <w:rFonts w:ascii="標楷體" w:eastAsia="標楷體" w:hAnsi="標楷體"/>
              </w:rPr>
            </w:pPr>
          </w:p>
        </w:tc>
        <w:tc>
          <w:tcPr>
            <w:tcW w:w="1643" w:type="pct"/>
          </w:tcPr>
          <w:p w14:paraId="504698BF" w14:textId="77777777" w:rsidR="00E24265" w:rsidRPr="00615D4B" w:rsidRDefault="00E24265" w:rsidP="005F76AD">
            <w:pPr>
              <w:rPr>
                <w:rFonts w:ascii="標楷體" w:eastAsia="標楷體" w:hAnsi="標楷體"/>
              </w:rPr>
            </w:pPr>
          </w:p>
        </w:tc>
      </w:tr>
      <w:tr w:rsidR="00E24265" w:rsidRPr="00615D4B" w14:paraId="4C0A45E2" w14:textId="77777777" w:rsidTr="005F76AD">
        <w:trPr>
          <w:trHeight w:val="291"/>
          <w:jc w:val="center"/>
        </w:trPr>
        <w:tc>
          <w:tcPr>
            <w:tcW w:w="219" w:type="pct"/>
          </w:tcPr>
          <w:p w14:paraId="2F09AC83"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12BDCAF" w14:textId="77777777" w:rsidR="00E24265" w:rsidRPr="00615D4B" w:rsidRDefault="00E24265" w:rsidP="005F76AD">
            <w:pPr>
              <w:rPr>
                <w:rFonts w:ascii="標楷體" w:eastAsia="標楷體" w:hAnsi="標楷體"/>
              </w:rPr>
            </w:pPr>
            <w:r w:rsidRPr="00C36828">
              <w:rPr>
                <w:rFonts w:ascii="標楷體" w:eastAsia="標楷體" w:hAnsi="標楷體" w:hint="eastAsia"/>
              </w:rPr>
              <w:t>信用放款違約金</w:t>
            </w:r>
          </w:p>
        </w:tc>
        <w:tc>
          <w:tcPr>
            <w:tcW w:w="624" w:type="pct"/>
          </w:tcPr>
          <w:p w14:paraId="2ABDD6CE" w14:textId="77777777" w:rsidR="00E24265" w:rsidRPr="00615D4B" w:rsidRDefault="00E24265" w:rsidP="005F76AD">
            <w:pPr>
              <w:rPr>
                <w:rFonts w:ascii="標楷體" w:eastAsia="標楷體" w:hAnsi="標楷體"/>
              </w:rPr>
            </w:pPr>
          </w:p>
        </w:tc>
        <w:tc>
          <w:tcPr>
            <w:tcW w:w="624" w:type="pct"/>
          </w:tcPr>
          <w:p w14:paraId="4FE65D46" w14:textId="77777777" w:rsidR="00E24265" w:rsidRPr="00615D4B" w:rsidRDefault="00E24265" w:rsidP="005F76AD">
            <w:pPr>
              <w:rPr>
                <w:rFonts w:ascii="標楷體" w:eastAsia="標楷體" w:hAnsi="標楷體"/>
              </w:rPr>
            </w:pPr>
          </w:p>
        </w:tc>
        <w:tc>
          <w:tcPr>
            <w:tcW w:w="537" w:type="pct"/>
          </w:tcPr>
          <w:p w14:paraId="5395285C" w14:textId="77777777" w:rsidR="00E24265" w:rsidRPr="00615D4B" w:rsidRDefault="00E24265" w:rsidP="005F76AD">
            <w:pPr>
              <w:rPr>
                <w:rFonts w:ascii="標楷體" w:eastAsia="標楷體" w:hAnsi="標楷體"/>
              </w:rPr>
            </w:pPr>
          </w:p>
        </w:tc>
        <w:tc>
          <w:tcPr>
            <w:tcW w:w="299" w:type="pct"/>
          </w:tcPr>
          <w:p w14:paraId="1C3A3AC6" w14:textId="77777777" w:rsidR="00E24265" w:rsidRPr="00615D4B" w:rsidRDefault="00E24265" w:rsidP="005F76AD">
            <w:pPr>
              <w:rPr>
                <w:rFonts w:ascii="標楷體" w:eastAsia="標楷體" w:hAnsi="標楷體"/>
              </w:rPr>
            </w:pPr>
          </w:p>
        </w:tc>
        <w:tc>
          <w:tcPr>
            <w:tcW w:w="299" w:type="pct"/>
          </w:tcPr>
          <w:p w14:paraId="00ED803F" w14:textId="77777777" w:rsidR="00E24265" w:rsidRPr="00615D4B" w:rsidRDefault="00E24265" w:rsidP="005F76AD">
            <w:pPr>
              <w:rPr>
                <w:rFonts w:ascii="標楷體" w:eastAsia="標楷體" w:hAnsi="標楷體"/>
              </w:rPr>
            </w:pPr>
          </w:p>
        </w:tc>
        <w:tc>
          <w:tcPr>
            <w:tcW w:w="1643" w:type="pct"/>
          </w:tcPr>
          <w:p w14:paraId="325D9AD9" w14:textId="77777777" w:rsidR="00E24265" w:rsidRPr="00615D4B" w:rsidRDefault="00E24265" w:rsidP="005F76AD">
            <w:pPr>
              <w:rPr>
                <w:rFonts w:ascii="標楷體" w:eastAsia="標楷體" w:hAnsi="標楷體"/>
              </w:rPr>
            </w:pPr>
          </w:p>
        </w:tc>
      </w:tr>
      <w:tr w:rsidR="00E24265" w:rsidRPr="00615D4B" w14:paraId="3DFAC7B5" w14:textId="77777777" w:rsidTr="005F76AD">
        <w:trPr>
          <w:trHeight w:val="291"/>
          <w:jc w:val="center"/>
        </w:trPr>
        <w:tc>
          <w:tcPr>
            <w:tcW w:w="219" w:type="pct"/>
          </w:tcPr>
          <w:p w14:paraId="4127C648"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DEE8BC7" w14:textId="77777777" w:rsidR="00E24265" w:rsidRPr="00615D4B" w:rsidRDefault="00E24265" w:rsidP="005F76AD">
            <w:pPr>
              <w:rPr>
                <w:rFonts w:ascii="標楷體" w:eastAsia="標楷體" w:hAnsi="標楷體"/>
              </w:rPr>
            </w:pPr>
            <w:r w:rsidRPr="00C36828">
              <w:rPr>
                <w:rFonts w:ascii="標楷體" w:eastAsia="標楷體" w:hAnsi="標楷體" w:hint="eastAsia"/>
              </w:rPr>
              <w:t>信用放款其他費用</w:t>
            </w:r>
          </w:p>
        </w:tc>
        <w:tc>
          <w:tcPr>
            <w:tcW w:w="624" w:type="pct"/>
          </w:tcPr>
          <w:p w14:paraId="3375200B" w14:textId="77777777" w:rsidR="00E24265" w:rsidRPr="00615D4B" w:rsidRDefault="00E24265" w:rsidP="005F76AD">
            <w:pPr>
              <w:rPr>
                <w:rFonts w:ascii="標楷體" w:eastAsia="標楷體" w:hAnsi="標楷體"/>
              </w:rPr>
            </w:pPr>
          </w:p>
        </w:tc>
        <w:tc>
          <w:tcPr>
            <w:tcW w:w="624" w:type="pct"/>
          </w:tcPr>
          <w:p w14:paraId="2F5B1C2A" w14:textId="77777777" w:rsidR="00E24265" w:rsidRPr="00615D4B" w:rsidRDefault="00E24265" w:rsidP="005F76AD">
            <w:pPr>
              <w:rPr>
                <w:rFonts w:ascii="標楷體" w:eastAsia="標楷體" w:hAnsi="標楷體"/>
              </w:rPr>
            </w:pPr>
          </w:p>
        </w:tc>
        <w:tc>
          <w:tcPr>
            <w:tcW w:w="537" w:type="pct"/>
          </w:tcPr>
          <w:p w14:paraId="55544CC0" w14:textId="77777777" w:rsidR="00E24265" w:rsidRPr="00615D4B" w:rsidRDefault="00E24265" w:rsidP="005F76AD">
            <w:pPr>
              <w:rPr>
                <w:rFonts w:ascii="標楷體" w:eastAsia="標楷體" w:hAnsi="標楷體"/>
              </w:rPr>
            </w:pPr>
          </w:p>
        </w:tc>
        <w:tc>
          <w:tcPr>
            <w:tcW w:w="299" w:type="pct"/>
          </w:tcPr>
          <w:p w14:paraId="1E114542" w14:textId="77777777" w:rsidR="00E24265" w:rsidRPr="00615D4B" w:rsidRDefault="00E24265" w:rsidP="005F76AD">
            <w:pPr>
              <w:rPr>
                <w:rFonts w:ascii="標楷體" w:eastAsia="標楷體" w:hAnsi="標楷體"/>
              </w:rPr>
            </w:pPr>
          </w:p>
        </w:tc>
        <w:tc>
          <w:tcPr>
            <w:tcW w:w="299" w:type="pct"/>
          </w:tcPr>
          <w:p w14:paraId="179AB0D9" w14:textId="77777777" w:rsidR="00E24265" w:rsidRPr="00615D4B" w:rsidRDefault="00E24265" w:rsidP="005F76AD">
            <w:pPr>
              <w:rPr>
                <w:rFonts w:ascii="標楷體" w:eastAsia="標楷體" w:hAnsi="標楷體"/>
              </w:rPr>
            </w:pPr>
          </w:p>
        </w:tc>
        <w:tc>
          <w:tcPr>
            <w:tcW w:w="1643" w:type="pct"/>
          </w:tcPr>
          <w:p w14:paraId="247F2D54" w14:textId="77777777" w:rsidR="00E24265" w:rsidRPr="00615D4B" w:rsidRDefault="00E24265" w:rsidP="005F76AD">
            <w:pPr>
              <w:rPr>
                <w:rFonts w:ascii="標楷體" w:eastAsia="標楷體" w:hAnsi="標楷體"/>
              </w:rPr>
            </w:pPr>
          </w:p>
        </w:tc>
      </w:tr>
      <w:tr w:rsidR="00E24265" w:rsidRPr="00615D4B" w14:paraId="3C534339" w14:textId="77777777" w:rsidTr="005F76AD">
        <w:trPr>
          <w:trHeight w:val="291"/>
          <w:jc w:val="center"/>
        </w:trPr>
        <w:tc>
          <w:tcPr>
            <w:tcW w:w="219" w:type="pct"/>
          </w:tcPr>
          <w:p w14:paraId="58CC3C93"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E3CBABB" w14:textId="77777777" w:rsidR="00E24265" w:rsidRPr="00615D4B" w:rsidRDefault="00E24265" w:rsidP="005F76AD">
            <w:pPr>
              <w:rPr>
                <w:rFonts w:ascii="標楷體" w:eastAsia="標楷體" w:hAnsi="標楷體"/>
              </w:rPr>
            </w:pPr>
            <w:r w:rsidRPr="00C36828">
              <w:rPr>
                <w:rFonts w:ascii="標楷體" w:eastAsia="標楷體" w:hAnsi="標楷體" w:hint="eastAsia"/>
              </w:rPr>
              <w:t>現金卡本金</w:t>
            </w:r>
          </w:p>
        </w:tc>
        <w:tc>
          <w:tcPr>
            <w:tcW w:w="624" w:type="pct"/>
          </w:tcPr>
          <w:p w14:paraId="6AD45DEA" w14:textId="77777777" w:rsidR="00E24265" w:rsidRPr="00615D4B" w:rsidRDefault="00E24265" w:rsidP="005F76AD">
            <w:pPr>
              <w:rPr>
                <w:rFonts w:ascii="標楷體" w:eastAsia="標楷體" w:hAnsi="標楷體"/>
              </w:rPr>
            </w:pPr>
          </w:p>
        </w:tc>
        <w:tc>
          <w:tcPr>
            <w:tcW w:w="624" w:type="pct"/>
          </w:tcPr>
          <w:p w14:paraId="7023CCDF" w14:textId="77777777" w:rsidR="00E24265" w:rsidRPr="00615D4B" w:rsidRDefault="00E24265" w:rsidP="005F76AD">
            <w:pPr>
              <w:rPr>
                <w:rFonts w:ascii="標楷體" w:eastAsia="標楷體" w:hAnsi="標楷體"/>
              </w:rPr>
            </w:pPr>
          </w:p>
        </w:tc>
        <w:tc>
          <w:tcPr>
            <w:tcW w:w="537" w:type="pct"/>
          </w:tcPr>
          <w:p w14:paraId="28777263" w14:textId="77777777" w:rsidR="00E24265" w:rsidRPr="00615D4B" w:rsidRDefault="00E24265" w:rsidP="005F76AD">
            <w:pPr>
              <w:rPr>
                <w:rFonts w:ascii="標楷體" w:eastAsia="標楷體" w:hAnsi="標楷體"/>
              </w:rPr>
            </w:pPr>
          </w:p>
        </w:tc>
        <w:tc>
          <w:tcPr>
            <w:tcW w:w="299" w:type="pct"/>
          </w:tcPr>
          <w:p w14:paraId="096BFEAF" w14:textId="77777777" w:rsidR="00E24265" w:rsidRPr="00615D4B" w:rsidRDefault="00E24265" w:rsidP="005F76AD">
            <w:pPr>
              <w:rPr>
                <w:rFonts w:ascii="標楷體" w:eastAsia="標楷體" w:hAnsi="標楷體"/>
              </w:rPr>
            </w:pPr>
          </w:p>
        </w:tc>
        <w:tc>
          <w:tcPr>
            <w:tcW w:w="299" w:type="pct"/>
          </w:tcPr>
          <w:p w14:paraId="0F163454" w14:textId="77777777" w:rsidR="00E24265" w:rsidRPr="00615D4B" w:rsidRDefault="00E24265" w:rsidP="005F76AD">
            <w:pPr>
              <w:rPr>
                <w:rFonts w:ascii="標楷體" w:eastAsia="標楷體" w:hAnsi="標楷體"/>
              </w:rPr>
            </w:pPr>
          </w:p>
        </w:tc>
        <w:tc>
          <w:tcPr>
            <w:tcW w:w="1643" w:type="pct"/>
          </w:tcPr>
          <w:p w14:paraId="61E22932" w14:textId="77777777" w:rsidR="00E24265" w:rsidRPr="00615D4B" w:rsidRDefault="00E24265" w:rsidP="005F76AD">
            <w:pPr>
              <w:rPr>
                <w:rFonts w:ascii="標楷體" w:eastAsia="標楷體" w:hAnsi="標楷體"/>
              </w:rPr>
            </w:pPr>
          </w:p>
        </w:tc>
      </w:tr>
      <w:tr w:rsidR="00E24265" w:rsidRPr="00615D4B" w14:paraId="17111BE7" w14:textId="77777777" w:rsidTr="005F76AD">
        <w:trPr>
          <w:trHeight w:val="291"/>
          <w:jc w:val="center"/>
        </w:trPr>
        <w:tc>
          <w:tcPr>
            <w:tcW w:w="219" w:type="pct"/>
          </w:tcPr>
          <w:p w14:paraId="6146B64D"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0CC8495" w14:textId="77777777" w:rsidR="00E24265" w:rsidRPr="00615D4B" w:rsidRDefault="00E24265" w:rsidP="005F76AD">
            <w:pPr>
              <w:rPr>
                <w:rFonts w:ascii="標楷體" w:eastAsia="標楷體" w:hAnsi="標楷體"/>
              </w:rPr>
            </w:pPr>
            <w:r w:rsidRPr="00C36828">
              <w:rPr>
                <w:rFonts w:ascii="標楷體" w:eastAsia="標楷體" w:hAnsi="標楷體" w:hint="eastAsia"/>
              </w:rPr>
              <w:t>現金卡利息</w:t>
            </w:r>
          </w:p>
        </w:tc>
        <w:tc>
          <w:tcPr>
            <w:tcW w:w="624" w:type="pct"/>
          </w:tcPr>
          <w:p w14:paraId="71073572" w14:textId="77777777" w:rsidR="00E24265" w:rsidRPr="00615D4B" w:rsidRDefault="00E24265" w:rsidP="005F76AD">
            <w:pPr>
              <w:rPr>
                <w:rFonts w:ascii="標楷體" w:eastAsia="標楷體" w:hAnsi="標楷體"/>
              </w:rPr>
            </w:pPr>
          </w:p>
        </w:tc>
        <w:tc>
          <w:tcPr>
            <w:tcW w:w="624" w:type="pct"/>
          </w:tcPr>
          <w:p w14:paraId="3C9A5737" w14:textId="77777777" w:rsidR="00E24265" w:rsidRPr="00615D4B" w:rsidRDefault="00E24265" w:rsidP="005F76AD">
            <w:pPr>
              <w:rPr>
                <w:rFonts w:ascii="標楷體" w:eastAsia="標楷體" w:hAnsi="標楷體"/>
              </w:rPr>
            </w:pPr>
          </w:p>
        </w:tc>
        <w:tc>
          <w:tcPr>
            <w:tcW w:w="537" w:type="pct"/>
          </w:tcPr>
          <w:p w14:paraId="0810BC1D" w14:textId="77777777" w:rsidR="00E24265" w:rsidRPr="00615D4B" w:rsidRDefault="00E24265" w:rsidP="005F76AD">
            <w:pPr>
              <w:rPr>
                <w:rFonts w:ascii="標楷體" w:eastAsia="標楷體" w:hAnsi="標楷體"/>
              </w:rPr>
            </w:pPr>
          </w:p>
        </w:tc>
        <w:tc>
          <w:tcPr>
            <w:tcW w:w="299" w:type="pct"/>
          </w:tcPr>
          <w:p w14:paraId="050D63EE" w14:textId="77777777" w:rsidR="00E24265" w:rsidRPr="00615D4B" w:rsidRDefault="00E24265" w:rsidP="005F76AD">
            <w:pPr>
              <w:rPr>
                <w:rFonts w:ascii="標楷體" w:eastAsia="標楷體" w:hAnsi="標楷體"/>
              </w:rPr>
            </w:pPr>
          </w:p>
        </w:tc>
        <w:tc>
          <w:tcPr>
            <w:tcW w:w="299" w:type="pct"/>
          </w:tcPr>
          <w:p w14:paraId="6DBF4832" w14:textId="77777777" w:rsidR="00E24265" w:rsidRPr="00615D4B" w:rsidRDefault="00E24265" w:rsidP="005F76AD">
            <w:pPr>
              <w:rPr>
                <w:rFonts w:ascii="標楷體" w:eastAsia="標楷體" w:hAnsi="標楷體"/>
              </w:rPr>
            </w:pPr>
          </w:p>
        </w:tc>
        <w:tc>
          <w:tcPr>
            <w:tcW w:w="1643" w:type="pct"/>
          </w:tcPr>
          <w:p w14:paraId="5E41A2D8" w14:textId="77777777" w:rsidR="00E24265" w:rsidRPr="00615D4B" w:rsidRDefault="00E24265" w:rsidP="005F76AD">
            <w:pPr>
              <w:rPr>
                <w:rFonts w:ascii="標楷體" w:eastAsia="標楷體" w:hAnsi="標楷體"/>
              </w:rPr>
            </w:pPr>
          </w:p>
        </w:tc>
      </w:tr>
      <w:tr w:rsidR="00E24265" w:rsidRPr="00615D4B" w14:paraId="12BD7467" w14:textId="77777777" w:rsidTr="005F76AD">
        <w:trPr>
          <w:trHeight w:val="291"/>
          <w:jc w:val="center"/>
        </w:trPr>
        <w:tc>
          <w:tcPr>
            <w:tcW w:w="219" w:type="pct"/>
          </w:tcPr>
          <w:p w14:paraId="066821D2"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63E631E7" w14:textId="77777777" w:rsidR="00E24265" w:rsidRPr="00615D4B" w:rsidRDefault="00E24265" w:rsidP="005F76AD">
            <w:pPr>
              <w:rPr>
                <w:rFonts w:ascii="標楷體" w:eastAsia="標楷體" w:hAnsi="標楷體"/>
              </w:rPr>
            </w:pPr>
            <w:r w:rsidRPr="00C36828">
              <w:rPr>
                <w:rFonts w:ascii="標楷體" w:eastAsia="標楷體" w:hAnsi="標楷體" w:hint="eastAsia"/>
              </w:rPr>
              <w:t>現金卡違約金</w:t>
            </w:r>
          </w:p>
        </w:tc>
        <w:tc>
          <w:tcPr>
            <w:tcW w:w="624" w:type="pct"/>
          </w:tcPr>
          <w:p w14:paraId="1115691A" w14:textId="77777777" w:rsidR="00E24265" w:rsidRPr="00615D4B" w:rsidRDefault="00E24265" w:rsidP="005F76AD">
            <w:pPr>
              <w:rPr>
                <w:rFonts w:ascii="標楷體" w:eastAsia="標楷體" w:hAnsi="標楷體"/>
              </w:rPr>
            </w:pPr>
          </w:p>
        </w:tc>
        <w:tc>
          <w:tcPr>
            <w:tcW w:w="624" w:type="pct"/>
          </w:tcPr>
          <w:p w14:paraId="7D6DB96C" w14:textId="77777777" w:rsidR="00E24265" w:rsidRPr="00615D4B" w:rsidRDefault="00E24265" w:rsidP="005F76AD">
            <w:pPr>
              <w:rPr>
                <w:rFonts w:ascii="標楷體" w:eastAsia="標楷體" w:hAnsi="標楷體"/>
              </w:rPr>
            </w:pPr>
          </w:p>
        </w:tc>
        <w:tc>
          <w:tcPr>
            <w:tcW w:w="537" w:type="pct"/>
          </w:tcPr>
          <w:p w14:paraId="756F602A" w14:textId="77777777" w:rsidR="00E24265" w:rsidRPr="00615D4B" w:rsidRDefault="00E24265" w:rsidP="005F76AD">
            <w:pPr>
              <w:rPr>
                <w:rFonts w:ascii="標楷體" w:eastAsia="標楷體" w:hAnsi="標楷體"/>
              </w:rPr>
            </w:pPr>
          </w:p>
        </w:tc>
        <w:tc>
          <w:tcPr>
            <w:tcW w:w="299" w:type="pct"/>
          </w:tcPr>
          <w:p w14:paraId="4CC915E1" w14:textId="77777777" w:rsidR="00E24265" w:rsidRPr="00615D4B" w:rsidRDefault="00E24265" w:rsidP="005F76AD">
            <w:pPr>
              <w:rPr>
                <w:rFonts w:ascii="標楷體" w:eastAsia="標楷體" w:hAnsi="標楷體"/>
              </w:rPr>
            </w:pPr>
          </w:p>
        </w:tc>
        <w:tc>
          <w:tcPr>
            <w:tcW w:w="299" w:type="pct"/>
          </w:tcPr>
          <w:p w14:paraId="595944DC" w14:textId="77777777" w:rsidR="00E24265" w:rsidRPr="00615D4B" w:rsidRDefault="00E24265" w:rsidP="005F76AD">
            <w:pPr>
              <w:rPr>
                <w:rFonts w:ascii="標楷體" w:eastAsia="標楷體" w:hAnsi="標楷體"/>
              </w:rPr>
            </w:pPr>
          </w:p>
        </w:tc>
        <w:tc>
          <w:tcPr>
            <w:tcW w:w="1643" w:type="pct"/>
          </w:tcPr>
          <w:p w14:paraId="50B389E2" w14:textId="77777777" w:rsidR="00E24265" w:rsidRPr="00615D4B" w:rsidRDefault="00E24265" w:rsidP="005F76AD">
            <w:pPr>
              <w:rPr>
                <w:rFonts w:ascii="標楷體" w:eastAsia="標楷體" w:hAnsi="標楷體"/>
              </w:rPr>
            </w:pPr>
          </w:p>
        </w:tc>
      </w:tr>
      <w:tr w:rsidR="00E24265" w:rsidRPr="00615D4B" w14:paraId="1B0D6029" w14:textId="77777777" w:rsidTr="005F76AD">
        <w:trPr>
          <w:trHeight w:val="291"/>
          <w:jc w:val="center"/>
        </w:trPr>
        <w:tc>
          <w:tcPr>
            <w:tcW w:w="219" w:type="pct"/>
          </w:tcPr>
          <w:p w14:paraId="092749F8"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434D6B90" w14:textId="77777777" w:rsidR="00E24265" w:rsidRPr="00615D4B" w:rsidRDefault="00E24265" w:rsidP="005F76AD">
            <w:pPr>
              <w:rPr>
                <w:rFonts w:ascii="標楷體" w:eastAsia="標楷體" w:hAnsi="標楷體"/>
              </w:rPr>
            </w:pPr>
            <w:r w:rsidRPr="00C36828">
              <w:rPr>
                <w:rFonts w:ascii="標楷體" w:eastAsia="標楷體" w:hAnsi="標楷體" w:hint="eastAsia"/>
              </w:rPr>
              <w:t>現金卡其他費用</w:t>
            </w:r>
          </w:p>
        </w:tc>
        <w:tc>
          <w:tcPr>
            <w:tcW w:w="624" w:type="pct"/>
          </w:tcPr>
          <w:p w14:paraId="0C243D32" w14:textId="77777777" w:rsidR="00E24265" w:rsidRPr="00615D4B" w:rsidRDefault="00E24265" w:rsidP="005F76AD">
            <w:pPr>
              <w:rPr>
                <w:rFonts w:ascii="標楷體" w:eastAsia="標楷體" w:hAnsi="標楷體"/>
              </w:rPr>
            </w:pPr>
          </w:p>
        </w:tc>
        <w:tc>
          <w:tcPr>
            <w:tcW w:w="624" w:type="pct"/>
          </w:tcPr>
          <w:p w14:paraId="654C5E62" w14:textId="77777777" w:rsidR="00E24265" w:rsidRPr="00615D4B" w:rsidRDefault="00E24265" w:rsidP="005F76AD">
            <w:pPr>
              <w:rPr>
                <w:rFonts w:ascii="標楷體" w:eastAsia="標楷體" w:hAnsi="標楷體"/>
              </w:rPr>
            </w:pPr>
          </w:p>
        </w:tc>
        <w:tc>
          <w:tcPr>
            <w:tcW w:w="537" w:type="pct"/>
          </w:tcPr>
          <w:p w14:paraId="3DCDD0C9" w14:textId="77777777" w:rsidR="00E24265" w:rsidRPr="00615D4B" w:rsidRDefault="00E24265" w:rsidP="005F76AD">
            <w:pPr>
              <w:rPr>
                <w:rFonts w:ascii="標楷體" w:eastAsia="標楷體" w:hAnsi="標楷體"/>
              </w:rPr>
            </w:pPr>
          </w:p>
        </w:tc>
        <w:tc>
          <w:tcPr>
            <w:tcW w:w="299" w:type="pct"/>
          </w:tcPr>
          <w:p w14:paraId="1BCF7A2D" w14:textId="77777777" w:rsidR="00E24265" w:rsidRPr="00615D4B" w:rsidRDefault="00E24265" w:rsidP="005F76AD">
            <w:pPr>
              <w:rPr>
                <w:rFonts w:ascii="標楷體" w:eastAsia="標楷體" w:hAnsi="標楷體"/>
              </w:rPr>
            </w:pPr>
          </w:p>
        </w:tc>
        <w:tc>
          <w:tcPr>
            <w:tcW w:w="299" w:type="pct"/>
          </w:tcPr>
          <w:p w14:paraId="018ECAF2" w14:textId="77777777" w:rsidR="00E24265" w:rsidRPr="00615D4B" w:rsidRDefault="00E24265" w:rsidP="005F76AD">
            <w:pPr>
              <w:rPr>
                <w:rFonts w:ascii="標楷體" w:eastAsia="標楷體" w:hAnsi="標楷體"/>
              </w:rPr>
            </w:pPr>
          </w:p>
        </w:tc>
        <w:tc>
          <w:tcPr>
            <w:tcW w:w="1643" w:type="pct"/>
          </w:tcPr>
          <w:p w14:paraId="5E0C5B09" w14:textId="77777777" w:rsidR="00E24265" w:rsidRPr="00615D4B" w:rsidRDefault="00E24265" w:rsidP="005F76AD">
            <w:pPr>
              <w:rPr>
                <w:rFonts w:ascii="標楷體" w:eastAsia="標楷體" w:hAnsi="標楷體"/>
              </w:rPr>
            </w:pPr>
          </w:p>
        </w:tc>
      </w:tr>
      <w:tr w:rsidR="00E24265" w:rsidRPr="00615D4B" w14:paraId="579E4B01" w14:textId="77777777" w:rsidTr="005F76AD">
        <w:trPr>
          <w:trHeight w:val="291"/>
          <w:jc w:val="center"/>
        </w:trPr>
        <w:tc>
          <w:tcPr>
            <w:tcW w:w="219" w:type="pct"/>
          </w:tcPr>
          <w:p w14:paraId="6B2EB572"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9F3CB39" w14:textId="77777777" w:rsidR="00E24265" w:rsidRPr="00615D4B" w:rsidRDefault="00E24265" w:rsidP="005F76AD">
            <w:pPr>
              <w:rPr>
                <w:rFonts w:ascii="標楷體" w:eastAsia="標楷體" w:hAnsi="標楷體"/>
              </w:rPr>
            </w:pPr>
            <w:r w:rsidRPr="00C36828">
              <w:rPr>
                <w:rFonts w:ascii="標楷體" w:eastAsia="標楷體" w:hAnsi="標楷體" w:hint="eastAsia"/>
              </w:rPr>
              <w:t>信用卡本金</w:t>
            </w:r>
          </w:p>
        </w:tc>
        <w:tc>
          <w:tcPr>
            <w:tcW w:w="624" w:type="pct"/>
          </w:tcPr>
          <w:p w14:paraId="18C850CE" w14:textId="77777777" w:rsidR="00E24265" w:rsidRPr="00615D4B" w:rsidRDefault="00E24265" w:rsidP="005F76AD">
            <w:pPr>
              <w:rPr>
                <w:rFonts w:ascii="標楷體" w:eastAsia="標楷體" w:hAnsi="標楷體"/>
              </w:rPr>
            </w:pPr>
          </w:p>
        </w:tc>
        <w:tc>
          <w:tcPr>
            <w:tcW w:w="624" w:type="pct"/>
          </w:tcPr>
          <w:p w14:paraId="57D0B57E" w14:textId="77777777" w:rsidR="00E24265" w:rsidRPr="00615D4B" w:rsidRDefault="00E24265" w:rsidP="005F76AD">
            <w:pPr>
              <w:rPr>
                <w:rFonts w:ascii="標楷體" w:eastAsia="標楷體" w:hAnsi="標楷體"/>
              </w:rPr>
            </w:pPr>
          </w:p>
        </w:tc>
        <w:tc>
          <w:tcPr>
            <w:tcW w:w="537" w:type="pct"/>
          </w:tcPr>
          <w:p w14:paraId="7CCF87A0" w14:textId="77777777" w:rsidR="00E24265" w:rsidRPr="00615D4B" w:rsidRDefault="00E24265" w:rsidP="005F76AD">
            <w:pPr>
              <w:rPr>
                <w:rFonts w:ascii="標楷體" w:eastAsia="標楷體" w:hAnsi="標楷體"/>
              </w:rPr>
            </w:pPr>
          </w:p>
        </w:tc>
        <w:tc>
          <w:tcPr>
            <w:tcW w:w="299" w:type="pct"/>
          </w:tcPr>
          <w:p w14:paraId="4092F1B2" w14:textId="77777777" w:rsidR="00E24265" w:rsidRPr="00615D4B" w:rsidRDefault="00E24265" w:rsidP="005F76AD">
            <w:pPr>
              <w:rPr>
                <w:rFonts w:ascii="標楷體" w:eastAsia="標楷體" w:hAnsi="標楷體"/>
              </w:rPr>
            </w:pPr>
          </w:p>
        </w:tc>
        <w:tc>
          <w:tcPr>
            <w:tcW w:w="299" w:type="pct"/>
          </w:tcPr>
          <w:p w14:paraId="604F1B25" w14:textId="77777777" w:rsidR="00E24265" w:rsidRPr="00615D4B" w:rsidRDefault="00E24265" w:rsidP="005F76AD">
            <w:pPr>
              <w:rPr>
                <w:rFonts w:ascii="標楷體" w:eastAsia="標楷體" w:hAnsi="標楷體"/>
              </w:rPr>
            </w:pPr>
          </w:p>
        </w:tc>
        <w:tc>
          <w:tcPr>
            <w:tcW w:w="1643" w:type="pct"/>
          </w:tcPr>
          <w:p w14:paraId="55D14058" w14:textId="77777777" w:rsidR="00E24265" w:rsidRPr="00615D4B" w:rsidRDefault="00E24265" w:rsidP="005F76AD">
            <w:pPr>
              <w:rPr>
                <w:rFonts w:ascii="標楷體" w:eastAsia="標楷體" w:hAnsi="標楷體"/>
              </w:rPr>
            </w:pPr>
          </w:p>
        </w:tc>
      </w:tr>
      <w:tr w:rsidR="00E24265" w:rsidRPr="00615D4B" w14:paraId="1838E8CA" w14:textId="77777777" w:rsidTr="005F76AD">
        <w:trPr>
          <w:trHeight w:val="291"/>
          <w:jc w:val="center"/>
        </w:trPr>
        <w:tc>
          <w:tcPr>
            <w:tcW w:w="219" w:type="pct"/>
          </w:tcPr>
          <w:p w14:paraId="6EB059CD"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E71F1A6" w14:textId="77777777" w:rsidR="00E24265" w:rsidRPr="00615D4B" w:rsidRDefault="00E24265" w:rsidP="005F76AD">
            <w:pPr>
              <w:rPr>
                <w:rFonts w:ascii="標楷體" w:eastAsia="標楷體" w:hAnsi="標楷體"/>
              </w:rPr>
            </w:pPr>
            <w:r w:rsidRPr="00C36828">
              <w:rPr>
                <w:rFonts w:ascii="標楷體" w:eastAsia="標楷體" w:hAnsi="標楷體" w:hint="eastAsia"/>
              </w:rPr>
              <w:t>信用卡利息</w:t>
            </w:r>
          </w:p>
        </w:tc>
        <w:tc>
          <w:tcPr>
            <w:tcW w:w="624" w:type="pct"/>
          </w:tcPr>
          <w:p w14:paraId="745067F6" w14:textId="77777777" w:rsidR="00E24265" w:rsidRPr="00615D4B" w:rsidRDefault="00E24265" w:rsidP="005F76AD">
            <w:pPr>
              <w:rPr>
                <w:rFonts w:ascii="標楷體" w:eastAsia="標楷體" w:hAnsi="標楷體"/>
              </w:rPr>
            </w:pPr>
          </w:p>
        </w:tc>
        <w:tc>
          <w:tcPr>
            <w:tcW w:w="624" w:type="pct"/>
          </w:tcPr>
          <w:p w14:paraId="4BB12F8B" w14:textId="77777777" w:rsidR="00E24265" w:rsidRPr="00615D4B" w:rsidRDefault="00E24265" w:rsidP="005F76AD">
            <w:pPr>
              <w:rPr>
                <w:rFonts w:ascii="標楷體" w:eastAsia="標楷體" w:hAnsi="標楷體"/>
              </w:rPr>
            </w:pPr>
          </w:p>
        </w:tc>
        <w:tc>
          <w:tcPr>
            <w:tcW w:w="537" w:type="pct"/>
          </w:tcPr>
          <w:p w14:paraId="6779C5FB" w14:textId="77777777" w:rsidR="00E24265" w:rsidRPr="00615D4B" w:rsidRDefault="00E24265" w:rsidP="005F76AD">
            <w:pPr>
              <w:rPr>
                <w:rFonts w:ascii="標楷體" w:eastAsia="標楷體" w:hAnsi="標楷體"/>
              </w:rPr>
            </w:pPr>
          </w:p>
        </w:tc>
        <w:tc>
          <w:tcPr>
            <w:tcW w:w="299" w:type="pct"/>
          </w:tcPr>
          <w:p w14:paraId="45AD09E5" w14:textId="77777777" w:rsidR="00E24265" w:rsidRPr="00615D4B" w:rsidRDefault="00E24265" w:rsidP="005F76AD">
            <w:pPr>
              <w:rPr>
                <w:rFonts w:ascii="標楷體" w:eastAsia="標楷體" w:hAnsi="標楷體"/>
              </w:rPr>
            </w:pPr>
          </w:p>
        </w:tc>
        <w:tc>
          <w:tcPr>
            <w:tcW w:w="299" w:type="pct"/>
          </w:tcPr>
          <w:p w14:paraId="1A617C9F" w14:textId="77777777" w:rsidR="00E24265" w:rsidRPr="00615D4B" w:rsidRDefault="00E24265" w:rsidP="005F76AD">
            <w:pPr>
              <w:rPr>
                <w:rFonts w:ascii="標楷體" w:eastAsia="標楷體" w:hAnsi="標楷體"/>
              </w:rPr>
            </w:pPr>
          </w:p>
        </w:tc>
        <w:tc>
          <w:tcPr>
            <w:tcW w:w="1643" w:type="pct"/>
          </w:tcPr>
          <w:p w14:paraId="28F69EDA" w14:textId="77777777" w:rsidR="00E24265" w:rsidRPr="00615D4B" w:rsidRDefault="00E24265" w:rsidP="005F76AD">
            <w:pPr>
              <w:rPr>
                <w:rFonts w:ascii="標楷體" w:eastAsia="標楷體" w:hAnsi="標楷體"/>
              </w:rPr>
            </w:pPr>
          </w:p>
        </w:tc>
      </w:tr>
      <w:tr w:rsidR="00E24265" w:rsidRPr="00615D4B" w14:paraId="0BA40DFE" w14:textId="77777777" w:rsidTr="005F76AD">
        <w:trPr>
          <w:trHeight w:val="291"/>
          <w:jc w:val="center"/>
        </w:trPr>
        <w:tc>
          <w:tcPr>
            <w:tcW w:w="219" w:type="pct"/>
          </w:tcPr>
          <w:p w14:paraId="5A474DD2"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C815338" w14:textId="77777777" w:rsidR="00E24265" w:rsidRPr="00615D4B" w:rsidRDefault="00E24265" w:rsidP="005F76AD">
            <w:pPr>
              <w:rPr>
                <w:rFonts w:ascii="標楷體" w:eastAsia="標楷體" w:hAnsi="標楷體"/>
              </w:rPr>
            </w:pPr>
            <w:r w:rsidRPr="00C36828">
              <w:rPr>
                <w:rFonts w:ascii="標楷體" w:eastAsia="標楷體" w:hAnsi="標楷體" w:hint="eastAsia"/>
              </w:rPr>
              <w:t>信用卡違約金</w:t>
            </w:r>
          </w:p>
        </w:tc>
        <w:tc>
          <w:tcPr>
            <w:tcW w:w="624" w:type="pct"/>
          </w:tcPr>
          <w:p w14:paraId="086274B2" w14:textId="77777777" w:rsidR="00E24265" w:rsidRPr="00615D4B" w:rsidRDefault="00E24265" w:rsidP="005F76AD">
            <w:pPr>
              <w:rPr>
                <w:rFonts w:ascii="標楷體" w:eastAsia="標楷體" w:hAnsi="標楷體"/>
              </w:rPr>
            </w:pPr>
          </w:p>
        </w:tc>
        <w:tc>
          <w:tcPr>
            <w:tcW w:w="624" w:type="pct"/>
          </w:tcPr>
          <w:p w14:paraId="44239320" w14:textId="77777777" w:rsidR="00E24265" w:rsidRPr="00615D4B" w:rsidRDefault="00E24265" w:rsidP="005F76AD">
            <w:pPr>
              <w:rPr>
                <w:rFonts w:ascii="標楷體" w:eastAsia="標楷體" w:hAnsi="標楷體"/>
              </w:rPr>
            </w:pPr>
          </w:p>
        </w:tc>
        <w:tc>
          <w:tcPr>
            <w:tcW w:w="537" w:type="pct"/>
          </w:tcPr>
          <w:p w14:paraId="23D010E3" w14:textId="77777777" w:rsidR="00E24265" w:rsidRPr="00615D4B" w:rsidRDefault="00E24265" w:rsidP="005F76AD">
            <w:pPr>
              <w:rPr>
                <w:rFonts w:ascii="標楷體" w:eastAsia="標楷體" w:hAnsi="標楷體"/>
              </w:rPr>
            </w:pPr>
          </w:p>
        </w:tc>
        <w:tc>
          <w:tcPr>
            <w:tcW w:w="299" w:type="pct"/>
          </w:tcPr>
          <w:p w14:paraId="00249B47" w14:textId="77777777" w:rsidR="00E24265" w:rsidRPr="00615D4B" w:rsidRDefault="00E24265" w:rsidP="005F76AD">
            <w:pPr>
              <w:rPr>
                <w:rFonts w:ascii="標楷體" w:eastAsia="標楷體" w:hAnsi="標楷體"/>
              </w:rPr>
            </w:pPr>
          </w:p>
        </w:tc>
        <w:tc>
          <w:tcPr>
            <w:tcW w:w="299" w:type="pct"/>
          </w:tcPr>
          <w:p w14:paraId="176598DC" w14:textId="77777777" w:rsidR="00E24265" w:rsidRPr="00615D4B" w:rsidRDefault="00E24265" w:rsidP="005F76AD">
            <w:pPr>
              <w:rPr>
                <w:rFonts w:ascii="標楷體" w:eastAsia="標楷體" w:hAnsi="標楷體"/>
              </w:rPr>
            </w:pPr>
          </w:p>
        </w:tc>
        <w:tc>
          <w:tcPr>
            <w:tcW w:w="1643" w:type="pct"/>
          </w:tcPr>
          <w:p w14:paraId="2FA5EDE4" w14:textId="77777777" w:rsidR="00E24265" w:rsidRPr="00615D4B" w:rsidRDefault="00E24265" w:rsidP="005F76AD">
            <w:pPr>
              <w:rPr>
                <w:rFonts w:ascii="標楷體" w:eastAsia="標楷體" w:hAnsi="標楷體"/>
              </w:rPr>
            </w:pPr>
          </w:p>
        </w:tc>
      </w:tr>
      <w:tr w:rsidR="00E24265" w:rsidRPr="00615D4B" w14:paraId="7F25B023" w14:textId="77777777" w:rsidTr="005F76AD">
        <w:trPr>
          <w:trHeight w:val="291"/>
          <w:jc w:val="center"/>
        </w:trPr>
        <w:tc>
          <w:tcPr>
            <w:tcW w:w="219" w:type="pct"/>
          </w:tcPr>
          <w:p w14:paraId="2FB97DE0"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A1EC17B" w14:textId="77777777" w:rsidR="00E24265" w:rsidRPr="00615D4B" w:rsidRDefault="00E24265" w:rsidP="005F76AD">
            <w:pPr>
              <w:rPr>
                <w:rFonts w:ascii="標楷體" w:eastAsia="標楷體" w:hAnsi="標楷體"/>
              </w:rPr>
            </w:pPr>
            <w:r w:rsidRPr="00C36828">
              <w:rPr>
                <w:rFonts w:ascii="標楷體" w:eastAsia="標楷體" w:hAnsi="標楷體" w:hint="eastAsia"/>
              </w:rPr>
              <w:t>信用卡其他費用</w:t>
            </w:r>
          </w:p>
        </w:tc>
        <w:tc>
          <w:tcPr>
            <w:tcW w:w="624" w:type="pct"/>
          </w:tcPr>
          <w:p w14:paraId="08F173FD" w14:textId="77777777" w:rsidR="00E24265" w:rsidRPr="00615D4B" w:rsidRDefault="00E24265" w:rsidP="005F76AD">
            <w:pPr>
              <w:rPr>
                <w:rFonts w:ascii="標楷體" w:eastAsia="標楷體" w:hAnsi="標楷體"/>
              </w:rPr>
            </w:pPr>
          </w:p>
        </w:tc>
        <w:tc>
          <w:tcPr>
            <w:tcW w:w="624" w:type="pct"/>
          </w:tcPr>
          <w:p w14:paraId="31FB5E65" w14:textId="77777777" w:rsidR="00E24265" w:rsidRPr="00615D4B" w:rsidRDefault="00E24265" w:rsidP="005F76AD">
            <w:pPr>
              <w:rPr>
                <w:rFonts w:ascii="標楷體" w:eastAsia="標楷體" w:hAnsi="標楷體"/>
              </w:rPr>
            </w:pPr>
          </w:p>
        </w:tc>
        <w:tc>
          <w:tcPr>
            <w:tcW w:w="537" w:type="pct"/>
          </w:tcPr>
          <w:p w14:paraId="136105FC" w14:textId="77777777" w:rsidR="00E24265" w:rsidRPr="00615D4B" w:rsidRDefault="00E24265" w:rsidP="005F76AD">
            <w:pPr>
              <w:rPr>
                <w:rFonts w:ascii="標楷體" w:eastAsia="標楷體" w:hAnsi="標楷體"/>
              </w:rPr>
            </w:pPr>
          </w:p>
        </w:tc>
        <w:tc>
          <w:tcPr>
            <w:tcW w:w="299" w:type="pct"/>
          </w:tcPr>
          <w:p w14:paraId="0C2F5E5B" w14:textId="77777777" w:rsidR="00E24265" w:rsidRPr="00615D4B" w:rsidRDefault="00E24265" w:rsidP="005F76AD">
            <w:pPr>
              <w:rPr>
                <w:rFonts w:ascii="標楷體" w:eastAsia="標楷體" w:hAnsi="標楷體"/>
              </w:rPr>
            </w:pPr>
          </w:p>
        </w:tc>
        <w:tc>
          <w:tcPr>
            <w:tcW w:w="299" w:type="pct"/>
          </w:tcPr>
          <w:p w14:paraId="10437951" w14:textId="77777777" w:rsidR="00E24265" w:rsidRPr="00615D4B" w:rsidRDefault="00E24265" w:rsidP="005F76AD">
            <w:pPr>
              <w:rPr>
                <w:rFonts w:ascii="標楷體" w:eastAsia="標楷體" w:hAnsi="標楷體"/>
              </w:rPr>
            </w:pPr>
          </w:p>
        </w:tc>
        <w:tc>
          <w:tcPr>
            <w:tcW w:w="1643" w:type="pct"/>
          </w:tcPr>
          <w:p w14:paraId="0791CB02" w14:textId="77777777" w:rsidR="00E24265" w:rsidRPr="00615D4B" w:rsidRDefault="00E24265" w:rsidP="005F76AD">
            <w:pPr>
              <w:rPr>
                <w:rFonts w:ascii="標楷體" w:eastAsia="標楷體" w:hAnsi="標楷體"/>
              </w:rPr>
            </w:pPr>
          </w:p>
        </w:tc>
      </w:tr>
      <w:tr w:rsidR="00E24265" w:rsidRPr="00615D4B" w14:paraId="02CBB270" w14:textId="77777777" w:rsidTr="005F76AD">
        <w:trPr>
          <w:trHeight w:val="291"/>
          <w:jc w:val="center"/>
        </w:trPr>
        <w:tc>
          <w:tcPr>
            <w:tcW w:w="219" w:type="pct"/>
          </w:tcPr>
          <w:p w14:paraId="63E3398E"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1F23ECC2" w14:textId="77777777" w:rsidR="00E24265" w:rsidRPr="00615D4B" w:rsidRDefault="00E24265" w:rsidP="005F76AD">
            <w:pPr>
              <w:rPr>
                <w:rFonts w:ascii="標楷體" w:eastAsia="標楷體" w:hAnsi="標楷體"/>
              </w:rPr>
            </w:pPr>
            <w:r w:rsidRPr="00C36828">
              <w:rPr>
                <w:rFonts w:ascii="標楷體" w:eastAsia="標楷體" w:hAnsi="標楷體" w:hint="eastAsia"/>
              </w:rPr>
              <w:t>保證債權本金</w:t>
            </w:r>
          </w:p>
        </w:tc>
        <w:tc>
          <w:tcPr>
            <w:tcW w:w="624" w:type="pct"/>
          </w:tcPr>
          <w:p w14:paraId="403E7EBB" w14:textId="77777777" w:rsidR="00E24265" w:rsidRPr="00615D4B" w:rsidRDefault="00E24265" w:rsidP="005F76AD">
            <w:pPr>
              <w:rPr>
                <w:rFonts w:ascii="標楷體" w:eastAsia="標楷體" w:hAnsi="標楷體"/>
              </w:rPr>
            </w:pPr>
          </w:p>
        </w:tc>
        <w:tc>
          <w:tcPr>
            <w:tcW w:w="624" w:type="pct"/>
          </w:tcPr>
          <w:p w14:paraId="3890A4E0" w14:textId="77777777" w:rsidR="00E24265" w:rsidRPr="00615D4B" w:rsidRDefault="00E24265" w:rsidP="005F76AD">
            <w:pPr>
              <w:rPr>
                <w:rFonts w:ascii="標楷體" w:eastAsia="標楷體" w:hAnsi="標楷體"/>
              </w:rPr>
            </w:pPr>
          </w:p>
        </w:tc>
        <w:tc>
          <w:tcPr>
            <w:tcW w:w="537" w:type="pct"/>
          </w:tcPr>
          <w:p w14:paraId="2011F028" w14:textId="77777777" w:rsidR="00E24265" w:rsidRPr="00615D4B" w:rsidRDefault="00E24265" w:rsidP="005F76AD">
            <w:pPr>
              <w:rPr>
                <w:rFonts w:ascii="標楷體" w:eastAsia="標楷體" w:hAnsi="標楷體"/>
              </w:rPr>
            </w:pPr>
          </w:p>
        </w:tc>
        <w:tc>
          <w:tcPr>
            <w:tcW w:w="299" w:type="pct"/>
          </w:tcPr>
          <w:p w14:paraId="6B36ECA5" w14:textId="77777777" w:rsidR="00E24265" w:rsidRPr="00615D4B" w:rsidRDefault="00E24265" w:rsidP="005F76AD">
            <w:pPr>
              <w:rPr>
                <w:rFonts w:ascii="標楷體" w:eastAsia="標楷體" w:hAnsi="標楷體"/>
              </w:rPr>
            </w:pPr>
          </w:p>
        </w:tc>
        <w:tc>
          <w:tcPr>
            <w:tcW w:w="299" w:type="pct"/>
          </w:tcPr>
          <w:p w14:paraId="35216609" w14:textId="77777777" w:rsidR="00E24265" w:rsidRPr="00615D4B" w:rsidRDefault="00E24265" w:rsidP="005F76AD">
            <w:pPr>
              <w:rPr>
                <w:rFonts w:ascii="標楷體" w:eastAsia="標楷體" w:hAnsi="標楷體"/>
              </w:rPr>
            </w:pPr>
          </w:p>
        </w:tc>
        <w:tc>
          <w:tcPr>
            <w:tcW w:w="1643" w:type="pct"/>
          </w:tcPr>
          <w:p w14:paraId="5D5436EB" w14:textId="77777777" w:rsidR="00E24265" w:rsidRPr="00615D4B" w:rsidRDefault="00E24265" w:rsidP="005F76AD">
            <w:pPr>
              <w:rPr>
                <w:rFonts w:ascii="標楷體" w:eastAsia="標楷體" w:hAnsi="標楷體"/>
              </w:rPr>
            </w:pPr>
          </w:p>
        </w:tc>
      </w:tr>
      <w:tr w:rsidR="00E24265" w:rsidRPr="00615D4B" w14:paraId="113AB9E8" w14:textId="77777777" w:rsidTr="005F76AD">
        <w:trPr>
          <w:trHeight w:val="291"/>
          <w:jc w:val="center"/>
        </w:trPr>
        <w:tc>
          <w:tcPr>
            <w:tcW w:w="219" w:type="pct"/>
          </w:tcPr>
          <w:p w14:paraId="5B8916BA"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3539C593" w14:textId="77777777" w:rsidR="00E24265" w:rsidRPr="00615D4B" w:rsidRDefault="00E24265" w:rsidP="005F76AD">
            <w:pPr>
              <w:rPr>
                <w:rFonts w:ascii="標楷體" w:eastAsia="標楷體" w:hAnsi="標楷體"/>
              </w:rPr>
            </w:pPr>
            <w:r w:rsidRPr="00C36828">
              <w:rPr>
                <w:rFonts w:ascii="標楷體" w:eastAsia="標楷體" w:hAnsi="標楷體" w:hint="eastAsia"/>
              </w:rPr>
              <w:t>保證債權利息</w:t>
            </w:r>
          </w:p>
        </w:tc>
        <w:tc>
          <w:tcPr>
            <w:tcW w:w="624" w:type="pct"/>
          </w:tcPr>
          <w:p w14:paraId="045D6761" w14:textId="77777777" w:rsidR="00E24265" w:rsidRPr="00615D4B" w:rsidRDefault="00E24265" w:rsidP="005F76AD">
            <w:pPr>
              <w:rPr>
                <w:rFonts w:ascii="標楷體" w:eastAsia="標楷體" w:hAnsi="標楷體"/>
              </w:rPr>
            </w:pPr>
          </w:p>
        </w:tc>
        <w:tc>
          <w:tcPr>
            <w:tcW w:w="624" w:type="pct"/>
          </w:tcPr>
          <w:p w14:paraId="0E53B8F3" w14:textId="77777777" w:rsidR="00E24265" w:rsidRPr="00615D4B" w:rsidRDefault="00E24265" w:rsidP="005F76AD">
            <w:pPr>
              <w:rPr>
                <w:rFonts w:ascii="標楷體" w:eastAsia="標楷體" w:hAnsi="標楷體"/>
              </w:rPr>
            </w:pPr>
          </w:p>
        </w:tc>
        <w:tc>
          <w:tcPr>
            <w:tcW w:w="537" w:type="pct"/>
          </w:tcPr>
          <w:p w14:paraId="3CEB0B68" w14:textId="77777777" w:rsidR="00E24265" w:rsidRPr="00615D4B" w:rsidRDefault="00E24265" w:rsidP="005F76AD">
            <w:pPr>
              <w:rPr>
                <w:rFonts w:ascii="標楷體" w:eastAsia="標楷體" w:hAnsi="標楷體"/>
              </w:rPr>
            </w:pPr>
          </w:p>
        </w:tc>
        <w:tc>
          <w:tcPr>
            <w:tcW w:w="299" w:type="pct"/>
          </w:tcPr>
          <w:p w14:paraId="2021796A" w14:textId="77777777" w:rsidR="00E24265" w:rsidRPr="00615D4B" w:rsidRDefault="00E24265" w:rsidP="005F76AD">
            <w:pPr>
              <w:rPr>
                <w:rFonts w:ascii="標楷體" w:eastAsia="標楷體" w:hAnsi="標楷體"/>
              </w:rPr>
            </w:pPr>
          </w:p>
        </w:tc>
        <w:tc>
          <w:tcPr>
            <w:tcW w:w="299" w:type="pct"/>
          </w:tcPr>
          <w:p w14:paraId="3F3B88D0" w14:textId="77777777" w:rsidR="00E24265" w:rsidRPr="00615D4B" w:rsidRDefault="00E24265" w:rsidP="005F76AD">
            <w:pPr>
              <w:rPr>
                <w:rFonts w:ascii="標楷體" w:eastAsia="標楷體" w:hAnsi="標楷體"/>
              </w:rPr>
            </w:pPr>
          </w:p>
        </w:tc>
        <w:tc>
          <w:tcPr>
            <w:tcW w:w="1643" w:type="pct"/>
          </w:tcPr>
          <w:p w14:paraId="69FC5AF8" w14:textId="77777777" w:rsidR="00E24265" w:rsidRPr="00615D4B" w:rsidRDefault="00E24265" w:rsidP="005F76AD">
            <w:pPr>
              <w:rPr>
                <w:rFonts w:ascii="標楷體" w:eastAsia="標楷體" w:hAnsi="標楷體"/>
              </w:rPr>
            </w:pPr>
          </w:p>
        </w:tc>
      </w:tr>
      <w:tr w:rsidR="00E24265" w:rsidRPr="00615D4B" w14:paraId="24416A39" w14:textId="77777777" w:rsidTr="005F76AD">
        <w:trPr>
          <w:trHeight w:val="291"/>
          <w:jc w:val="center"/>
        </w:trPr>
        <w:tc>
          <w:tcPr>
            <w:tcW w:w="219" w:type="pct"/>
          </w:tcPr>
          <w:p w14:paraId="14FABCA5"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223C4BB" w14:textId="77777777" w:rsidR="00E24265" w:rsidRPr="00615D4B" w:rsidRDefault="00E24265" w:rsidP="005F76AD">
            <w:pPr>
              <w:rPr>
                <w:rFonts w:ascii="標楷體" w:eastAsia="標楷體" w:hAnsi="標楷體"/>
              </w:rPr>
            </w:pPr>
            <w:r w:rsidRPr="00C36828">
              <w:rPr>
                <w:rFonts w:ascii="標楷體" w:eastAsia="標楷體" w:hAnsi="標楷體" w:hint="eastAsia"/>
              </w:rPr>
              <w:t>保證債權違約金</w:t>
            </w:r>
          </w:p>
        </w:tc>
        <w:tc>
          <w:tcPr>
            <w:tcW w:w="624" w:type="pct"/>
          </w:tcPr>
          <w:p w14:paraId="613F1C03" w14:textId="77777777" w:rsidR="00E24265" w:rsidRPr="00615D4B" w:rsidRDefault="00E24265" w:rsidP="005F76AD">
            <w:pPr>
              <w:rPr>
                <w:rFonts w:ascii="標楷體" w:eastAsia="標楷體" w:hAnsi="標楷體"/>
              </w:rPr>
            </w:pPr>
          </w:p>
        </w:tc>
        <w:tc>
          <w:tcPr>
            <w:tcW w:w="624" w:type="pct"/>
          </w:tcPr>
          <w:p w14:paraId="4D229673" w14:textId="77777777" w:rsidR="00E24265" w:rsidRPr="00615D4B" w:rsidRDefault="00E24265" w:rsidP="005F76AD">
            <w:pPr>
              <w:rPr>
                <w:rFonts w:ascii="標楷體" w:eastAsia="標楷體" w:hAnsi="標楷體"/>
              </w:rPr>
            </w:pPr>
          </w:p>
        </w:tc>
        <w:tc>
          <w:tcPr>
            <w:tcW w:w="537" w:type="pct"/>
          </w:tcPr>
          <w:p w14:paraId="42F2A12E" w14:textId="77777777" w:rsidR="00E24265" w:rsidRPr="00615D4B" w:rsidRDefault="00E24265" w:rsidP="005F76AD">
            <w:pPr>
              <w:rPr>
                <w:rFonts w:ascii="標楷體" w:eastAsia="標楷體" w:hAnsi="標楷體"/>
              </w:rPr>
            </w:pPr>
          </w:p>
        </w:tc>
        <w:tc>
          <w:tcPr>
            <w:tcW w:w="299" w:type="pct"/>
          </w:tcPr>
          <w:p w14:paraId="711E2EA9" w14:textId="77777777" w:rsidR="00E24265" w:rsidRPr="00615D4B" w:rsidRDefault="00E24265" w:rsidP="005F76AD">
            <w:pPr>
              <w:rPr>
                <w:rFonts w:ascii="標楷體" w:eastAsia="標楷體" w:hAnsi="標楷體"/>
              </w:rPr>
            </w:pPr>
          </w:p>
        </w:tc>
        <w:tc>
          <w:tcPr>
            <w:tcW w:w="299" w:type="pct"/>
          </w:tcPr>
          <w:p w14:paraId="2DF0F824" w14:textId="77777777" w:rsidR="00E24265" w:rsidRPr="00615D4B" w:rsidRDefault="00E24265" w:rsidP="005F76AD">
            <w:pPr>
              <w:rPr>
                <w:rFonts w:ascii="標楷體" w:eastAsia="標楷體" w:hAnsi="標楷體"/>
              </w:rPr>
            </w:pPr>
          </w:p>
        </w:tc>
        <w:tc>
          <w:tcPr>
            <w:tcW w:w="1643" w:type="pct"/>
          </w:tcPr>
          <w:p w14:paraId="106C428A" w14:textId="77777777" w:rsidR="00E24265" w:rsidRPr="00615D4B" w:rsidRDefault="00E24265" w:rsidP="005F76AD">
            <w:pPr>
              <w:rPr>
                <w:rFonts w:ascii="標楷體" w:eastAsia="標楷體" w:hAnsi="標楷體"/>
              </w:rPr>
            </w:pPr>
          </w:p>
        </w:tc>
      </w:tr>
      <w:tr w:rsidR="00E24265" w:rsidRPr="00615D4B" w14:paraId="222744EC" w14:textId="77777777" w:rsidTr="005F76AD">
        <w:trPr>
          <w:trHeight w:val="291"/>
          <w:jc w:val="center"/>
        </w:trPr>
        <w:tc>
          <w:tcPr>
            <w:tcW w:w="219" w:type="pct"/>
          </w:tcPr>
          <w:p w14:paraId="7C94C81F"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72CE4F09" w14:textId="77777777" w:rsidR="00E24265" w:rsidRPr="00615D4B" w:rsidRDefault="00E24265" w:rsidP="005F76AD">
            <w:pPr>
              <w:rPr>
                <w:rFonts w:ascii="標楷體" w:eastAsia="標楷體" w:hAnsi="標楷體"/>
              </w:rPr>
            </w:pPr>
            <w:r w:rsidRPr="00C36828">
              <w:rPr>
                <w:rFonts w:ascii="標楷體" w:eastAsia="標楷體" w:hAnsi="標楷體" w:hint="eastAsia"/>
              </w:rPr>
              <w:t>保證債權其他費用</w:t>
            </w:r>
          </w:p>
        </w:tc>
        <w:tc>
          <w:tcPr>
            <w:tcW w:w="624" w:type="pct"/>
          </w:tcPr>
          <w:p w14:paraId="6FBAFD2F" w14:textId="77777777" w:rsidR="00E24265" w:rsidRPr="00615D4B" w:rsidRDefault="00E24265" w:rsidP="005F76AD">
            <w:pPr>
              <w:rPr>
                <w:rFonts w:ascii="標楷體" w:eastAsia="標楷體" w:hAnsi="標楷體"/>
              </w:rPr>
            </w:pPr>
          </w:p>
        </w:tc>
        <w:tc>
          <w:tcPr>
            <w:tcW w:w="624" w:type="pct"/>
          </w:tcPr>
          <w:p w14:paraId="738FEA15" w14:textId="77777777" w:rsidR="00E24265" w:rsidRPr="00615D4B" w:rsidRDefault="00E24265" w:rsidP="005F76AD">
            <w:pPr>
              <w:rPr>
                <w:rFonts w:ascii="標楷體" w:eastAsia="標楷體" w:hAnsi="標楷體"/>
              </w:rPr>
            </w:pPr>
          </w:p>
        </w:tc>
        <w:tc>
          <w:tcPr>
            <w:tcW w:w="537" w:type="pct"/>
          </w:tcPr>
          <w:p w14:paraId="73142B20" w14:textId="77777777" w:rsidR="00E24265" w:rsidRPr="00615D4B" w:rsidRDefault="00E24265" w:rsidP="005F76AD">
            <w:pPr>
              <w:rPr>
                <w:rFonts w:ascii="標楷體" w:eastAsia="標楷體" w:hAnsi="標楷體"/>
              </w:rPr>
            </w:pPr>
          </w:p>
        </w:tc>
        <w:tc>
          <w:tcPr>
            <w:tcW w:w="299" w:type="pct"/>
          </w:tcPr>
          <w:p w14:paraId="67C7626F" w14:textId="77777777" w:rsidR="00E24265" w:rsidRPr="00615D4B" w:rsidRDefault="00E24265" w:rsidP="005F76AD">
            <w:pPr>
              <w:rPr>
                <w:rFonts w:ascii="標楷體" w:eastAsia="標楷體" w:hAnsi="標楷體"/>
              </w:rPr>
            </w:pPr>
          </w:p>
        </w:tc>
        <w:tc>
          <w:tcPr>
            <w:tcW w:w="299" w:type="pct"/>
          </w:tcPr>
          <w:p w14:paraId="6718273F" w14:textId="77777777" w:rsidR="00E24265" w:rsidRPr="00615D4B" w:rsidRDefault="00E24265" w:rsidP="005F76AD">
            <w:pPr>
              <w:rPr>
                <w:rFonts w:ascii="標楷體" w:eastAsia="標楷體" w:hAnsi="標楷體"/>
              </w:rPr>
            </w:pPr>
          </w:p>
        </w:tc>
        <w:tc>
          <w:tcPr>
            <w:tcW w:w="1643" w:type="pct"/>
          </w:tcPr>
          <w:p w14:paraId="24A67D72" w14:textId="77777777" w:rsidR="00E24265" w:rsidRPr="00615D4B" w:rsidRDefault="00E24265" w:rsidP="005F76AD">
            <w:pPr>
              <w:rPr>
                <w:rFonts w:ascii="標楷體" w:eastAsia="標楷體" w:hAnsi="標楷體"/>
              </w:rPr>
            </w:pPr>
          </w:p>
        </w:tc>
      </w:tr>
      <w:tr w:rsidR="00E24265" w:rsidRPr="00615D4B" w14:paraId="08C1F1C3" w14:textId="77777777" w:rsidTr="005F76AD">
        <w:trPr>
          <w:trHeight w:val="291"/>
          <w:jc w:val="center"/>
        </w:trPr>
        <w:tc>
          <w:tcPr>
            <w:tcW w:w="219" w:type="pct"/>
          </w:tcPr>
          <w:p w14:paraId="578BE8A6" w14:textId="77777777" w:rsidR="00E24265" w:rsidRPr="005E579A" w:rsidRDefault="00E24265" w:rsidP="005F76AD">
            <w:pPr>
              <w:pStyle w:val="af9"/>
              <w:numPr>
                <w:ilvl w:val="0"/>
                <w:numId w:val="58"/>
              </w:numPr>
              <w:ind w:leftChars="0"/>
              <w:rPr>
                <w:rFonts w:ascii="標楷體" w:eastAsia="標楷體" w:hAnsi="標楷體"/>
              </w:rPr>
            </w:pPr>
          </w:p>
        </w:tc>
        <w:tc>
          <w:tcPr>
            <w:tcW w:w="756" w:type="pct"/>
          </w:tcPr>
          <w:p w14:paraId="2D691D1F" w14:textId="77777777" w:rsidR="00E24265" w:rsidRPr="00615D4B" w:rsidRDefault="00E24265" w:rsidP="005F76AD">
            <w:pPr>
              <w:rPr>
                <w:rFonts w:ascii="標楷體" w:eastAsia="標楷體" w:hAnsi="標楷體"/>
              </w:rPr>
            </w:pPr>
            <w:r w:rsidRPr="00C36828">
              <w:rPr>
                <w:rFonts w:ascii="標楷體" w:eastAsia="標楷體" w:hAnsi="標楷體" w:hint="eastAsia"/>
              </w:rPr>
              <w:t>轉JCIC文字檔日期</w:t>
            </w:r>
          </w:p>
        </w:tc>
        <w:tc>
          <w:tcPr>
            <w:tcW w:w="624" w:type="pct"/>
          </w:tcPr>
          <w:p w14:paraId="348EE88F" w14:textId="77777777" w:rsidR="00E24265" w:rsidRPr="00615D4B" w:rsidRDefault="00E24265" w:rsidP="005F76AD">
            <w:pPr>
              <w:rPr>
                <w:rFonts w:ascii="標楷體" w:eastAsia="標楷體" w:hAnsi="標楷體"/>
              </w:rPr>
            </w:pPr>
          </w:p>
        </w:tc>
        <w:tc>
          <w:tcPr>
            <w:tcW w:w="624" w:type="pct"/>
          </w:tcPr>
          <w:p w14:paraId="697C7590" w14:textId="77777777" w:rsidR="00E24265" w:rsidRPr="00615D4B" w:rsidRDefault="00E24265" w:rsidP="005F76AD">
            <w:pPr>
              <w:rPr>
                <w:rFonts w:ascii="標楷體" w:eastAsia="標楷體" w:hAnsi="標楷體"/>
              </w:rPr>
            </w:pPr>
          </w:p>
        </w:tc>
        <w:tc>
          <w:tcPr>
            <w:tcW w:w="537" w:type="pct"/>
          </w:tcPr>
          <w:p w14:paraId="66B6F751" w14:textId="77777777" w:rsidR="00E24265" w:rsidRPr="00615D4B" w:rsidRDefault="00E24265" w:rsidP="005F76AD">
            <w:pPr>
              <w:rPr>
                <w:rFonts w:ascii="標楷體" w:eastAsia="標楷體" w:hAnsi="標楷體"/>
              </w:rPr>
            </w:pPr>
          </w:p>
        </w:tc>
        <w:tc>
          <w:tcPr>
            <w:tcW w:w="299" w:type="pct"/>
          </w:tcPr>
          <w:p w14:paraId="143ACEBF" w14:textId="77777777" w:rsidR="00E24265" w:rsidRPr="00615D4B" w:rsidRDefault="00E24265" w:rsidP="005F76AD">
            <w:pPr>
              <w:rPr>
                <w:rFonts w:ascii="標楷體" w:eastAsia="標楷體" w:hAnsi="標楷體"/>
              </w:rPr>
            </w:pPr>
          </w:p>
        </w:tc>
        <w:tc>
          <w:tcPr>
            <w:tcW w:w="299" w:type="pct"/>
          </w:tcPr>
          <w:p w14:paraId="2F1A3394" w14:textId="77777777" w:rsidR="00E24265" w:rsidRPr="00615D4B" w:rsidRDefault="00E24265" w:rsidP="005F76AD">
            <w:pPr>
              <w:rPr>
                <w:rFonts w:ascii="標楷體" w:eastAsia="標楷體" w:hAnsi="標楷體"/>
              </w:rPr>
            </w:pPr>
          </w:p>
        </w:tc>
        <w:tc>
          <w:tcPr>
            <w:tcW w:w="1643" w:type="pct"/>
          </w:tcPr>
          <w:p w14:paraId="1B398577" w14:textId="77777777" w:rsidR="00E24265" w:rsidRPr="00615D4B" w:rsidRDefault="00E24265" w:rsidP="005F76AD">
            <w:pPr>
              <w:rPr>
                <w:rFonts w:ascii="標楷體" w:eastAsia="標楷體" w:hAnsi="標楷體"/>
              </w:rPr>
            </w:pPr>
          </w:p>
        </w:tc>
      </w:tr>
    </w:tbl>
    <w:p w14:paraId="13647CEA" w14:textId="77777777" w:rsidR="00E24265" w:rsidRDefault="00E24265" w:rsidP="00F62379">
      <w:pPr>
        <w:pStyle w:val="42"/>
        <w:spacing w:after="72"/>
        <w:ind w:leftChars="0" w:left="0"/>
        <w:rPr>
          <w:rFonts w:hAnsi="標楷體"/>
        </w:rPr>
      </w:pPr>
    </w:p>
    <w:p w14:paraId="1118E3E5" w14:textId="77777777" w:rsidR="00E24265" w:rsidRDefault="00E24265">
      <w:pPr>
        <w:widowControl/>
        <w:rPr>
          <w:rFonts w:ascii="Arial" w:eastAsia="標楷體" w:hAnsi="標楷體" w:cs="標楷體"/>
          <w:kern w:val="0"/>
          <w:szCs w:val="28"/>
        </w:rPr>
      </w:pPr>
      <w:r>
        <w:rPr>
          <w:rFonts w:hAnsi="標楷體"/>
        </w:rPr>
        <w:lastRenderedPageBreak/>
        <w:br w:type="page"/>
      </w:r>
    </w:p>
    <w:p w14:paraId="02EB753A"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8330</w:t>
      </w:r>
      <w:r w:rsidRPr="0041785D">
        <w:rPr>
          <w:rFonts w:ascii="標楷體" w:hAnsi="標楷體" w:hint="eastAsia"/>
        </w:rPr>
        <w:t>前置調解回報有擔保債權金額資料</w:t>
      </w:r>
    </w:p>
    <w:p w14:paraId="1DFCEBEB"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5DA030DD"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AF3528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3B26382"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前置調解回報有擔保債權金額資料</w:t>
            </w:r>
          </w:p>
        </w:tc>
      </w:tr>
      <w:tr w:rsidR="00E24265" w:rsidRPr="00615D4B" w14:paraId="3689465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57F88CA"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8AFACE9" w14:textId="77777777" w:rsidR="00E24265" w:rsidRPr="00615D4B" w:rsidRDefault="00E24265" w:rsidP="005F76AD">
            <w:pPr>
              <w:rPr>
                <w:rFonts w:ascii="標楷體" w:eastAsia="標楷體" w:hAnsi="標楷體"/>
              </w:rPr>
            </w:pPr>
          </w:p>
        </w:tc>
      </w:tr>
      <w:tr w:rsidR="00E24265" w:rsidRPr="00615D4B" w14:paraId="18B0CDD7"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B5BDCA2"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2BFDB5" w14:textId="77777777" w:rsidR="00E24265" w:rsidRPr="00615D4B" w:rsidRDefault="00E24265" w:rsidP="005F76AD">
            <w:pPr>
              <w:rPr>
                <w:rFonts w:ascii="標楷體" w:eastAsia="標楷體" w:hAnsi="標楷體"/>
              </w:rPr>
            </w:pPr>
          </w:p>
        </w:tc>
      </w:tr>
      <w:tr w:rsidR="00E24265" w:rsidRPr="00615D4B" w14:paraId="545DA06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51D576B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5381A82" w14:textId="77777777" w:rsidR="00E24265" w:rsidRPr="00615D4B" w:rsidRDefault="00E24265" w:rsidP="005F76AD">
            <w:pPr>
              <w:rPr>
                <w:rFonts w:ascii="標楷體" w:eastAsia="標楷體" w:hAnsi="標楷體"/>
              </w:rPr>
            </w:pPr>
          </w:p>
        </w:tc>
      </w:tr>
      <w:tr w:rsidR="00E24265" w:rsidRPr="00615D4B" w14:paraId="78B8BE4D"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26DF6B95"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42EF6A3" w14:textId="77777777" w:rsidR="00E24265" w:rsidRPr="00615D4B" w:rsidRDefault="00E24265" w:rsidP="005F76AD">
            <w:pPr>
              <w:rPr>
                <w:rFonts w:ascii="標楷體" w:eastAsia="標楷體" w:hAnsi="標楷體"/>
              </w:rPr>
            </w:pPr>
          </w:p>
        </w:tc>
      </w:tr>
      <w:tr w:rsidR="00E24265" w:rsidRPr="00615D4B" w14:paraId="7CBDD91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269902C"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6CCE019" w14:textId="77777777" w:rsidR="00E24265" w:rsidRPr="00615D4B" w:rsidRDefault="00E24265" w:rsidP="005F76AD">
            <w:pPr>
              <w:rPr>
                <w:rFonts w:ascii="標楷體" w:eastAsia="標楷體" w:hAnsi="標楷體"/>
              </w:rPr>
            </w:pPr>
          </w:p>
        </w:tc>
      </w:tr>
      <w:tr w:rsidR="00E24265" w:rsidRPr="00615D4B" w14:paraId="713131E7"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1A3D9E5F"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F16EB7" w14:textId="77777777" w:rsidR="00E24265" w:rsidRPr="00615D4B" w:rsidRDefault="00E24265" w:rsidP="005F76AD">
            <w:pPr>
              <w:rPr>
                <w:rFonts w:ascii="標楷體" w:eastAsia="標楷體" w:hAnsi="標楷體"/>
              </w:rPr>
            </w:pPr>
          </w:p>
        </w:tc>
      </w:tr>
      <w:tr w:rsidR="00E24265" w:rsidRPr="00615D4B" w14:paraId="486CCCE3"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7545971"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9F7F487" w14:textId="77777777" w:rsidR="00E24265" w:rsidRPr="00615D4B" w:rsidRDefault="00E24265" w:rsidP="005F76AD">
            <w:pPr>
              <w:rPr>
                <w:rFonts w:ascii="標楷體" w:eastAsia="標楷體" w:hAnsi="標楷體"/>
              </w:rPr>
            </w:pPr>
          </w:p>
        </w:tc>
      </w:tr>
    </w:tbl>
    <w:p w14:paraId="10FD053F" w14:textId="77777777" w:rsidR="00E24265" w:rsidRDefault="00E24265" w:rsidP="00E24265"/>
    <w:p w14:paraId="55BF0120" w14:textId="77777777" w:rsidR="00E24265" w:rsidRPr="00615D4B" w:rsidRDefault="00E24265">
      <w:pPr>
        <w:pStyle w:val="a"/>
      </w:pPr>
      <w:r w:rsidRPr="00615D4B">
        <w:t>UI</w:t>
      </w:r>
      <w:r w:rsidRPr="00615D4B">
        <w:t>畫面</w:t>
      </w:r>
    </w:p>
    <w:p w14:paraId="1B9B0E28" w14:textId="77777777" w:rsidR="00E24265" w:rsidRDefault="00E24265" w:rsidP="00E24265">
      <w:pPr>
        <w:pStyle w:val="42"/>
        <w:spacing w:after="72"/>
        <w:ind w:left="1133"/>
        <w:rPr>
          <w:rFonts w:hAnsi="標楷體"/>
        </w:rPr>
      </w:pPr>
      <w:r w:rsidRPr="00743962">
        <w:rPr>
          <w:rFonts w:hAnsi="標楷體" w:hint="eastAsia"/>
        </w:rPr>
        <w:t>輸入畫面：</w:t>
      </w:r>
    </w:p>
    <w:p w14:paraId="267ACCBB" w14:textId="77777777" w:rsidR="00E24265" w:rsidRPr="00F7560C" w:rsidRDefault="00E24265" w:rsidP="00E24265">
      <w:pPr>
        <w:pStyle w:val="42"/>
        <w:spacing w:after="72"/>
        <w:ind w:leftChars="0" w:left="0"/>
        <w:rPr>
          <w:rFonts w:hAnsi="標楷體"/>
        </w:rPr>
      </w:pPr>
      <w:r w:rsidRPr="00A378AC">
        <w:rPr>
          <w:rFonts w:hAnsi="標楷體"/>
          <w:noProof/>
        </w:rPr>
        <w:drawing>
          <wp:inline distT="0" distB="0" distL="0" distR="0" wp14:anchorId="39A2C2E2" wp14:editId="341B1A7D">
            <wp:extent cx="6607377" cy="361188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607377" cy="3611880"/>
                    </a:xfrm>
                    <a:prstGeom prst="rect">
                      <a:avLst/>
                    </a:prstGeom>
                  </pic:spPr>
                </pic:pic>
              </a:graphicData>
            </a:graphic>
          </wp:inline>
        </w:drawing>
      </w:r>
    </w:p>
    <w:p w14:paraId="500CDE40" w14:textId="77777777" w:rsidR="00E24265" w:rsidRDefault="00E24265" w:rsidP="00E24265">
      <w:pPr>
        <w:pStyle w:val="1text"/>
        <w:rPr>
          <w:rFonts w:ascii="Times New Roman" w:hAnsi="Times New Roman"/>
        </w:rPr>
      </w:pPr>
    </w:p>
    <w:p w14:paraId="18B71F8F"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3196C1BA" w14:textId="77777777" w:rsidTr="005F76AD">
        <w:trPr>
          <w:trHeight w:val="388"/>
          <w:jc w:val="center"/>
        </w:trPr>
        <w:tc>
          <w:tcPr>
            <w:tcW w:w="219" w:type="pct"/>
            <w:vMerge w:val="restart"/>
          </w:tcPr>
          <w:p w14:paraId="4442706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43DF6694"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6C6F0DF6"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7B777A2B"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5C0FF23C" w14:textId="77777777" w:rsidTr="005F76AD">
        <w:trPr>
          <w:trHeight w:val="244"/>
          <w:jc w:val="center"/>
        </w:trPr>
        <w:tc>
          <w:tcPr>
            <w:tcW w:w="219" w:type="pct"/>
            <w:vMerge/>
          </w:tcPr>
          <w:p w14:paraId="7F92CB04" w14:textId="77777777" w:rsidR="00E24265" w:rsidRPr="00615D4B" w:rsidRDefault="00E24265" w:rsidP="005F76AD">
            <w:pPr>
              <w:rPr>
                <w:rFonts w:ascii="標楷體" w:eastAsia="標楷體" w:hAnsi="標楷體"/>
              </w:rPr>
            </w:pPr>
          </w:p>
        </w:tc>
        <w:tc>
          <w:tcPr>
            <w:tcW w:w="756" w:type="pct"/>
            <w:vMerge/>
          </w:tcPr>
          <w:p w14:paraId="3D835F79" w14:textId="77777777" w:rsidR="00E24265" w:rsidRPr="00615D4B" w:rsidRDefault="00E24265" w:rsidP="005F76AD">
            <w:pPr>
              <w:rPr>
                <w:rFonts w:ascii="標楷體" w:eastAsia="標楷體" w:hAnsi="標楷體"/>
              </w:rPr>
            </w:pPr>
          </w:p>
        </w:tc>
        <w:tc>
          <w:tcPr>
            <w:tcW w:w="624" w:type="pct"/>
          </w:tcPr>
          <w:p w14:paraId="73F28B15"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w:t>
            </w:r>
            <w:r w:rsidRPr="00615D4B">
              <w:rPr>
                <w:rFonts w:ascii="標楷體" w:eastAsia="標楷體" w:hAnsi="標楷體" w:hint="eastAsia"/>
              </w:rPr>
              <w:lastRenderedPageBreak/>
              <w:t>長度</w:t>
            </w:r>
          </w:p>
        </w:tc>
        <w:tc>
          <w:tcPr>
            <w:tcW w:w="624" w:type="pct"/>
          </w:tcPr>
          <w:p w14:paraId="3ACE9493"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預設值</w:t>
            </w:r>
          </w:p>
        </w:tc>
        <w:tc>
          <w:tcPr>
            <w:tcW w:w="537" w:type="pct"/>
          </w:tcPr>
          <w:p w14:paraId="22268D44" w14:textId="77777777" w:rsidR="00E24265" w:rsidRPr="00615D4B" w:rsidRDefault="00E24265" w:rsidP="005F76AD">
            <w:pPr>
              <w:rPr>
                <w:rFonts w:ascii="標楷體" w:eastAsia="標楷體" w:hAnsi="標楷體"/>
              </w:rPr>
            </w:pPr>
            <w:r w:rsidRPr="00615D4B">
              <w:rPr>
                <w:rFonts w:ascii="標楷體" w:eastAsia="標楷體" w:hAnsi="標楷體"/>
              </w:rPr>
              <w:t>選單內</w:t>
            </w:r>
            <w:r w:rsidRPr="00615D4B">
              <w:rPr>
                <w:rFonts w:ascii="標楷體" w:eastAsia="標楷體" w:hAnsi="標楷體"/>
              </w:rPr>
              <w:lastRenderedPageBreak/>
              <w:t>容</w:t>
            </w:r>
          </w:p>
        </w:tc>
        <w:tc>
          <w:tcPr>
            <w:tcW w:w="299" w:type="pct"/>
          </w:tcPr>
          <w:p w14:paraId="3C063695"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必</w:t>
            </w:r>
            <w:r w:rsidRPr="00615D4B">
              <w:rPr>
                <w:rFonts w:ascii="標楷體" w:eastAsia="標楷體" w:hAnsi="標楷體"/>
              </w:rPr>
              <w:lastRenderedPageBreak/>
              <w:t>填</w:t>
            </w:r>
          </w:p>
        </w:tc>
        <w:tc>
          <w:tcPr>
            <w:tcW w:w="299" w:type="pct"/>
          </w:tcPr>
          <w:p w14:paraId="5568B38A" w14:textId="77777777" w:rsidR="00E24265" w:rsidRPr="00615D4B" w:rsidRDefault="00E24265" w:rsidP="005F76AD">
            <w:pPr>
              <w:rPr>
                <w:rFonts w:ascii="標楷體" w:eastAsia="標楷體" w:hAnsi="標楷體"/>
              </w:rPr>
            </w:pPr>
            <w:r w:rsidRPr="00615D4B">
              <w:rPr>
                <w:rFonts w:ascii="標楷體" w:eastAsia="標楷體" w:hAnsi="標楷體"/>
              </w:rPr>
              <w:lastRenderedPageBreak/>
              <w:t>R/W</w:t>
            </w:r>
          </w:p>
        </w:tc>
        <w:tc>
          <w:tcPr>
            <w:tcW w:w="1643" w:type="pct"/>
            <w:vMerge/>
          </w:tcPr>
          <w:p w14:paraId="2CBCA4ED" w14:textId="77777777" w:rsidR="00E24265" w:rsidRPr="00615D4B" w:rsidRDefault="00E24265" w:rsidP="005F76AD">
            <w:pPr>
              <w:rPr>
                <w:rFonts w:ascii="標楷體" w:eastAsia="標楷體" w:hAnsi="標楷體"/>
              </w:rPr>
            </w:pPr>
          </w:p>
        </w:tc>
      </w:tr>
      <w:tr w:rsidR="00E24265" w:rsidRPr="00615D4B" w14:paraId="53E48033" w14:textId="77777777" w:rsidTr="005F76AD">
        <w:trPr>
          <w:trHeight w:val="291"/>
          <w:jc w:val="center"/>
        </w:trPr>
        <w:tc>
          <w:tcPr>
            <w:tcW w:w="219" w:type="pct"/>
          </w:tcPr>
          <w:p w14:paraId="6ACCD557"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4F2159E0" w14:textId="77777777" w:rsidR="00E24265" w:rsidRPr="00615D4B" w:rsidRDefault="00E24265" w:rsidP="005F76AD">
            <w:pPr>
              <w:rPr>
                <w:rFonts w:ascii="標楷體" w:eastAsia="標楷體" w:hAnsi="標楷體"/>
              </w:rPr>
            </w:pPr>
            <w:r w:rsidRPr="00971C3D">
              <w:rPr>
                <w:rFonts w:ascii="標楷體" w:eastAsia="標楷體" w:hAnsi="標楷體" w:hint="eastAsia"/>
              </w:rPr>
              <w:t>交易代碼</w:t>
            </w:r>
          </w:p>
        </w:tc>
        <w:tc>
          <w:tcPr>
            <w:tcW w:w="624" w:type="pct"/>
          </w:tcPr>
          <w:p w14:paraId="4D81B62C" w14:textId="77777777" w:rsidR="00E24265" w:rsidRPr="00615D4B" w:rsidRDefault="00E24265" w:rsidP="005F76AD">
            <w:pPr>
              <w:rPr>
                <w:rFonts w:ascii="標楷體" w:eastAsia="標楷體" w:hAnsi="標楷體"/>
              </w:rPr>
            </w:pPr>
          </w:p>
        </w:tc>
        <w:tc>
          <w:tcPr>
            <w:tcW w:w="624" w:type="pct"/>
          </w:tcPr>
          <w:p w14:paraId="0436A0FC" w14:textId="77777777" w:rsidR="00E24265" w:rsidRPr="00615D4B" w:rsidRDefault="00E24265" w:rsidP="005F76AD">
            <w:pPr>
              <w:rPr>
                <w:rFonts w:ascii="標楷體" w:eastAsia="標楷體" w:hAnsi="標楷體"/>
              </w:rPr>
            </w:pPr>
          </w:p>
        </w:tc>
        <w:tc>
          <w:tcPr>
            <w:tcW w:w="537" w:type="pct"/>
          </w:tcPr>
          <w:p w14:paraId="3ECAA5B5"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7F43F980" w14:textId="77777777" w:rsidR="00E24265" w:rsidRPr="00615D4B" w:rsidRDefault="00E24265" w:rsidP="005F76AD">
            <w:pPr>
              <w:rPr>
                <w:rFonts w:ascii="標楷體" w:eastAsia="標楷體" w:hAnsi="標楷體"/>
              </w:rPr>
            </w:pPr>
          </w:p>
        </w:tc>
        <w:tc>
          <w:tcPr>
            <w:tcW w:w="299" w:type="pct"/>
          </w:tcPr>
          <w:p w14:paraId="6DC7A127" w14:textId="77777777" w:rsidR="00E24265" w:rsidRPr="00615D4B" w:rsidRDefault="00E24265" w:rsidP="005F76AD">
            <w:pPr>
              <w:rPr>
                <w:rFonts w:ascii="標楷體" w:eastAsia="標楷體" w:hAnsi="標楷體"/>
              </w:rPr>
            </w:pPr>
          </w:p>
        </w:tc>
        <w:tc>
          <w:tcPr>
            <w:tcW w:w="1643" w:type="pct"/>
          </w:tcPr>
          <w:p w14:paraId="1E7E4689" w14:textId="77777777" w:rsidR="00E24265" w:rsidRDefault="00E24265" w:rsidP="005F76AD">
            <w:pPr>
              <w:rPr>
                <w:rFonts w:ascii="標楷體" w:eastAsia="標楷體" w:hAnsi="標楷體"/>
              </w:rPr>
            </w:pPr>
            <w:r w:rsidRPr="000A7F55">
              <w:rPr>
                <w:rFonts w:ascii="標楷體" w:eastAsia="標楷體" w:hAnsi="標楷體" w:hint="eastAsia"/>
              </w:rPr>
              <w:t>1:新增</w:t>
            </w:r>
          </w:p>
          <w:p w14:paraId="6D64C8DD" w14:textId="77777777" w:rsidR="00E24265" w:rsidRDefault="00E24265" w:rsidP="005F76AD">
            <w:pPr>
              <w:rPr>
                <w:rFonts w:ascii="標楷體" w:eastAsia="標楷體" w:hAnsi="標楷體"/>
              </w:rPr>
            </w:pPr>
            <w:r w:rsidRPr="000A7F55">
              <w:rPr>
                <w:rFonts w:ascii="標楷體" w:eastAsia="標楷體" w:hAnsi="標楷體" w:hint="eastAsia"/>
              </w:rPr>
              <w:t>2:異動</w:t>
            </w:r>
          </w:p>
          <w:p w14:paraId="4E7AB0FC" w14:textId="77777777" w:rsidR="00E24265" w:rsidRPr="00615D4B" w:rsidRDefault="00E24265" w:rsidP="005F76AD">
            <w:pPr>
              <w:rPr>
                <w:rFonts w:ascii="標楷體" w:eastAsia="標楷體" w:hAnsi="標楷體"/>
              </w:rPr>
            </w:pPr>
            <w:r w:rsidRPr="000A7F55">
              <w:rPr>
                <w:rFonts w:ascii="標楷體" w:eastAsia="標楷體" w:hAnsi="標楷體" w:hint="eastAsia"/>
              </w:rPr>
              <w:t>4:刪除</w:t>
            </w:r>
          </w:p>
        </w:tc>
      </w:tr>
      <w:tr w:rsidR="00E24265" w:rsidRPr="00615D4B" w14:paraId="70752D16" w14:textId="77777777" w:rsidTr="005F76AD">
        <w:trPr>
          <w:trHeight w:val="291"/>
          <w:jc w:val="center"/>
        </w:trPr>
        <w:tc>
          <w:tcPr>
            <w:tcW w:w="219" w:type="pct"/>
          </w:tcPr>
          <w:p w14:paraId="0016F767"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0C1DD9DA" w14:textId="77777777" w:rsidR="00E24265" w:rsidRPr="00615D4B" w:rsidRDefault="00E24265" w:rsidP="005F76AD">
            <w:pPr>
              <w:rPr>
                <w:rFonts w:ascii="標楷體" w:eastAsia="標楷體" w:hAnsi="標楷體"/>
              </w:rPr>
            </w:pPr>
            <w:r w:rsidRPr="00971C3D">
              <w:rPr>
                <w:rFonts w:ascii="標楷體" w:eastAsia="標楷體" w:hAnsi="標楷體" w:hint="eastAsia"/>
              </w:rPr>
              <w:t>債權金融機構代號</w:t>
            </w:r>
          </w:p>
        </w:tc>
        <w:tc>
          <w:tcPr>
            <w:tcW w:w="624" w:type="pct"/>
          </w:tcPr>
          <w:p w14:paraId="703B32D8" w14:textId="77777777" w:rsidR="00E24265" w:rsidRPr="00615D4B" w:rsidRDefault="00E24265" w:rsidP="005F76AD">
            <w:pPr>
              <w:rPr>
                <w:rFonts w:ascii="標楷體" w:eastAsia="標楷體" w:hAnsi="標楷體"/>
              </w:rPr>
            </w:pPr>
          </w:p>
        </w:tc>
        <w:tc>
          <w:tcPr>
            <w:tcW w:w="624" w:type="pct"/>
          </w:tcPr>
          <w:p w14:paraId="2A1A8E3C" w14:textId="77777777" w:rsidR="00E24265" w:rsidRPr="00615D4B" w:rsidRDefault="00E24265" w:rsidP="005F76AD">
            <w:pPr>
              <w:rPr>
                <w:rFonts w:ascii="標楷體" w:eastAsia="標楷體" w:hAnsi="標楷體"/>
              </w:rPr>
            </w:pPr>
          </w:p>
        </w:tc>
        <w:tc>
          <w:tcPr>
            <w:tcW w:w="537" w:type="pct"/>
          </w:tcPr>
          <w:p w14:paraId="57CF6EAF" w14:textId="77777777" w:rsidR="00E24265" w:rsidRPr="00615D4B" w:rsidRDefault="00E24265" w:rsidP="005F76AD">
            <w:pPr>
              <w:rPr>
                <w:rFonts w:ascii="標楷體" w:eastAsia="標楷體" w:hAnsi="標楷體"/>
              </w:rPr>
            </w:pPr>
          </w:p>
        </w:tc>
        <w:tc>
          <w:tcPr>
            <w:tcW w:w="299" w:type="pct"/>
          </w:tcPr>
          <w:p w14:paraId="4BD61613" w14:textId="77777777" w:rsidR="00E24265" w:rsidRPr="00615D4B" w:rsidRDefault="00E24265" w:rsidP="005F76AD">
            <w:pPr>
              <w:rPr>
                <w:rFonts w:ascii="標楷體" w:eastAsia="標楷體" w:hAnsi="標楷體"/>
              </w:rPr>
            </w:pPr>
          </w:p>
        </w:tc>
        <w:tc>
          <w:tcPr>
            <w:tcW w:w="299" w:type="pct"/>
          </w:tcPr>
          <w:p w14:paraId="6F19C352" w14:textId="77777777" w:rsidR="00E24265" w:rsidRPr="00615D4B" w:rsidRDefault="00E24265" w:rsidP="005F76AD">
            <w:pPr>
              <w:rPr>
                <w:rFonts w:ascii="標楷體" w:eastAsia="標楷體" w:hAnsi="標楷體"/>
              </w:rPr>
            </w:pPr>
          </w:p>
        </w:tc>
        <w:tc>
          <w:tcPr>
            <w:tcW w:w="1643" w:type="pct"/>
          </w:tcPr>
          <w:p w14:paraId="4A671A9F" w14:textId="77777777" w:rsidR="00E24265" w:rsidRPr="00615D4B" w:rsidRDefault="00E24265" w:rsidP="005F76AD">
            <w:pPr>
              <w:rPr>
                <w:rFonts w:ascii="標楷體" w:eastAsia="標楷體" w:hAnsi="標楷體"/>
              </w:rPr>
            </w:pPr>
          </w:p>
        </w:tc>
      </w:tr>
      <w:tr w:rsidR="00E24265" w:rsidRPr="00615D4B" w14:paraId="4A02DD7A" w14:textId="77777777" w:rsidTr="005F76AD">
        <w:trPr>
          <w:trHeight w:val="291"/>
          <w:jc w:val="center"/>
        </w:trPr>
        <w:tc>
          <w:tcPr>
            <w:tcW w:w="219" w:type="pct"/>
          </w:tcPr>
          <w:p w14:paraId="5A4F9156"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9878342" w14:textId="77777777" w:rsidR="00E24265" w:rsidRPr="00615D4B" w:rsidRDefault="00E24265" w:rsidP="005F76AD">
            <w:pPr>
              <w:rPr>
                <w:rFonts w:ascii="標楷體" w:eastAsia="標楷體" w:hAnsi="標楷體"/>
              </w:rPr>
            </w:pPr>
            <w:r w:rsidRPr="00971C3D">
              <w:rPr>
                <w:rFonts w:ascii="標楷體" w:eastAsia="標楷體" w:hAnsi="標楷體" w:hint="eastAsia"/>
              </w:rPr>
              <w:t>債務人IDN</w:t>
            </w:r>
          </w:p>
        </w:tc>
        <w:tc>
          <w:tcPr>
            <w:tcW w:w="624" w:type="pct"/>
          </w:tcPr>
          <w:p w14:paraId="1EC34DD9" w14:textId="77777777" w:rsidR="00E24265" w:rsidRPr="00615D4B" w:rsidRDefault="00E24265" w:rsidP="005F76AD">
            <w:pPr>
              <w:rPr>
                <w:rFonts w:ascii="標楷體" w:eastAsia="標楷體" w:hAnsi="標楷體"/>
              </w:rPr>
            </w:pPr>
          </w:p>
        </w:tc>
        <w:tc>
          <w:tcPr>
            <w:tcW w:w="624" w:type="pct"/>
          </w:tcPr>
          <w:p w14:paraId="458E53A0" w14:textId="77777777" w:rsidR="00E24265" w:rsidRPr="00615D4B" w:rsidRDefault="00E24265" w:rsidP="005F76AD">
            <w:pPr>
              <w:rPr>
                <w:rFonts w:ascii="標楷體" w:eastAsia="標楷體" w:hAnsi="標楷體"/>
              </w:rPr>
            </w:pPr>
          </w:p>
        </w:tc>
        <w:tc>
          <w:tcPr>
            <w:tcW w:w="537" w:type="pct"/>
          </w:tcPr>
          <w:p w14:paraId="002AFA25" w14:textId="77777777" w:rsidR="00E24265" w:rsidRPr="00615D4B" w:rsidRDefault="00E24265" w:rsidP="005F76AD">
            <w:pPr>
              <w:rPr>
                <w:rFonts w:ascii="標楷體" w:eastAsia="標楷體" w:hAnsi="標楷體"/>
              </w:rPr>
            </w:pPr>
          </w:p>
        </w:tc>
        <w:tc>
          <w:tcPr>
            <w:tcW w:w="299" w:type="pct"/>
          </w:tcPr>
          <w:p w14:paraId="0BCB08D4" w14:textId="77777777" w:rsidR="00E24265" w:rsidRPr="00615D4B" w:rsidRDefault="00E24265" w:rsidP="005F76AD">
            <w:pPr>
              <w:rPr>
                <w:rFonts w:ascii="標楷體" w:eastAsia="標楷體" w:hAnsi="標楷體"/>
              </w:rPr>
            </w:pPr>
          </w:p>
        </w:tc>
        <w:tc>
          <w:tcPr>
            <w:tcW w:w="299" w:type="pct"/>
          </w:tcPr>
          <w:p w14:paraId="071E6704" w14:textId="77777777" w:rsidR="00E24265" w:rsidRPr="00615D4B" w:rsidRDefault="00E24265" w:rsidP="005F76AD">
            <w:pPr>
              <w:rPr>
                <w:rFonts w:ascii="標楷體" w:eastAsia="標楷體" w:hAnsi="標楷體"/>
              </w:rPr>
            </w:pPr>
          </w:p>
        </w:tc>
        <w:tc>
          <w:tcPr>
            <w:tcW w:w="1643" w:type="pct"/>
          </w:tcPr>
          <w:p w14:paraId="3462B692" w14:textId="77777777" w:rsidR="00E24265" w:rsidRPr="00615D4B" w:rsidRDefault="00E24265" w:rsidP="005F76AD">
            <w:pPr>
              <w:rPr>
                <w:rFonts w:ascii="標楷體" w:eastAsia="標楷體" w:hAnsi="標楷體"/>
              </w:rPr>
            </w:pPr>
          </w:p>
        </w:tc>
      </w:tr>
      <w:tr w:rsidR="00E24265" w:rsidRPr="00615D4B" w14:paraId="1CA55519" w14:textId="77777777" w:rsidTr="005F76AD">
        <w:trPr>
          <w:trHeight w:val="291"/>
          <w:jc w:val="center"/>
        </w:trPr>
        <w:tc>
          <w:tcPr>
            <w:tcW w:w="219" w:type="pct"/>
          </w:tcPr>
          <w:p w14:paraId="6AF76D7B"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12FF18F" w14:textId="77777777" w:rsidR="00E24265" w:rsidRPr="00615D4B" w:rsidRDefault="00E24265" w:rsidP="005F76AD">
            <w:pPr>
              <w:rPr>
                <w:rFonts w:ascii="標楷體" w:eastAsia="標楷體" w:hAnsi="標楷體"/>
              </w:rPr>
            </w:pPr>
            <w:r w:rsidRPr="00971C3D">
              <w:rPr>
                <w:rFonts w:ascii="標楷體" w:eastAsia="標楷體" w:hAnsi="標楷體" w:hint="eastAsia"/>
              </w:rPr>
              <w:t>調解申請日</w:t>
            </w:r>
          </w:p>
        </w:tc>
        <w:tc>
          <w:tcPr>
            <w:tcW w:w="624" w:type="pct"/>
          </w:tcPr>
          <w:p w14:paraId="1752C7C1" w14:textId="77777777" w:rsidR="00E24265" w:rsidRPr="00615D4B" w:rsidRDefault="00E24265" w:rsidP="005F76AD">
            <w:pPr>
              <w:rPr>
                <w:rFonts w:ascii="標楷體" w:eastAsia="標楷體" w:hAnsi="標楷體"/>
              </w:rPr>
            </w:pPr>
          </w:p>
        </w:tc>
        <w:tc>
          <w:tcPr>
            <w:tcW w:w="624" w:type="pct"/>
          </w:tcPr>
          <w:p w14:paraId="5DC5F18E" w14:textId="77777777" w:rsidR="00E24265" w:rsidRPr="00615D4B" w:rsidRDefault="00E24265" w:rsidP="005F76AD">
            <w:pPr>
              <w:rPr>
                <w:rFonts w:ascii="標楷體" w:eastAsia="標楷體" w:hAnsi="標楷體"/>
              </w:rPr>
            </w:pPr>
          </w:p>
        </w:tc>
        <w:tc>
          <w:tcPr>
            <w:tcW w:w="537" w:type="pct"/>
          </w:tcPr>
          <w:p w14:paraId="0DD0C881" w14:textId="77777777" w:rsidR="00E24265" w:rsidRPr="00615D4B" w:rsidRDefault="00E24265" w:rsidP="005F76AD">
            <w:pPr>
              <w:rPr>
                <w:rFonts w:ascii="標楷體" w:eastAsia="標楷體" w:hAnsi="標楷體"/>
              </w:rPr>
            </w:pPr>
          </w:p>
        </w:tc>
        <w:tc>
          <w:tcPr>
            <w:tcW w:w="299" w:type="pct"/>
          </w:tcPr>
          <w:p w14:paraId="1DA8B044" w14:textId="77777777" w:rsidR="00E24265" w:rsidRPr="00615D4B" w:rsidRDefault="00E24265" w:rsidP="005F76AD">
            <w:pPr>
              <w:rPr>
                <w:rFonts w:ascii="標楷體" w:eastAsia="標楷體" w:hAnsi="標楷體"/>
              </w:rPr>
            </w:pPr>
          </w:p>
        </w:tc>
        <w:tc>
          <w:tcPr>
            <w:tcW w:w="299" w:type="pct"/>
          </w:tcPr>
          <w:p w14:paraId="6B7EEB68" w14:textId="77777777" w:rsidR="00E24265" w:rsidRPr="00615D4B" w:rsidRDefault="00E24265" w:rsidP="005F76AD">
            <w:pPr>
              <w:rPr>
                <w:rFonts w:ascii="標楷體" w:eastAsia="標楷體" w:hAnsi="標楷體"/>
              </w:rPr>
            </w:pPr>
          </w:p>
        </w:tc>
        <w:tc>
          <w:tcPr>
            <w:tcW w:w="1643" w:type="pct"/>
          </w:tcPr>
          <w:p w14:paraId="7F19D24A" w14:textId="77777777" w:rsidR="00E24265" w:rsidRPr="00615D4B" w:rsidRDefault="00E24265" w:rsidP="005F76AD">
            <w:pPr>
              <w:rPr>
                <w:rFonts w:ascii="標楷體" w:eastAsia="標楷體" w:hAnsi="標楷體"/>
              </w:rPr>
            </w:pPr>
          </w:p>
        </w:tc>
      </w:tr>
      <w:tr w:rsidR="00E24265" w:rsidRPr="00615D4B" w14:paraId="6DF2E626" w14:textId="77777777" w:rsidTr="005F76AD">
        <w:trPr>
          <w:trHeight w:val="291"/>
          <w:jc w:val="center"/>
        </w:trPr>
        <w:tc>
          <w:tcPr>
            <w:tcW w:w="219" w:type="pct"/>
          </w:tcPr>
          <w:p w14:paraId="0DBE6F6F"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5DC5B683" w14:textId="77777777" w:rsidR="00E24265" w:rsidRPr="00615D4B" w:rsidRDefault="00E24265" w:rsidP="005F76AD">
            <w:pPr>
              <w:rPr>
                <w:rFonts w:ascii="標楷體" w:eastAsia="標楷體" w:hAnsi="標楷體"/>
              </w:rPr>
            </w:pPr>
            <w:r w:rsidRPr="00971C3D">
              <w:rPr>
                <w:rFonts w:ascii="標楷體" w:eastAsia="標楷體" w:hAnsi="標楷體" w:hint="eastAsia"/>
              </w:rPr>
              <w:t>受理調解機構代號</w:t>
            </w:r>
          </w:p>
        </w:tc>
        <w:tc>
          <w:tcPr>
            <w:tcW w:w="624" w:type="pct"/>
          </w:tcPr>
          <w:p w14:paraId="04F79A7B" w14:textId="77777777" w:rsidR="00E24265" w:rsidRPr="00615D4B" w:rsidRDefault="00E24265" w:rsidP="005F76AD">
            <w:pPr>
              <w:rPr>
                <w:rFonts w:ascii="標楷體" w:eastAsia="標楷體" w:hAnsi="標楷體"/>
              </w:rPr>
            </w:pPr>
          </w:p>
        </w:tc>
        <w:tc>
          <w:tcPr>
            <w:tcW w:w="624" w:type="pct"/>
          </w:tcPr>
          <w:p w14:paraId="29EE20D3" w14:textId="77777777" w:rsidR="00E24265" w:rsidRPr="00615D4B" w:rsidRDefault="00E24265" w:rsidP="005F76AD">
            <w:pPr>
              <w:rPr>
                <w:rFonts w:ascii="標楷體" w:eastAsia="標楷體" w:hAnsi="標楷體"/>
              </w:rPr>
            </w:pPr>
          </w:p>
        </w:tc>
        <w:tc>
          <w:tcPr>
            <w:tcW w:w="537" w:type="pct"/>
          </w:tcPr>
          <w:p w14:paraId="2F6E04B6" w14:textId="77777777" w:rsidR="00E24265" w:rsidRPr="00615D4B" w:rsidRDefault="00E24265" w:rsidP="005F76AD">
            <w:pPr>
              <w:rPr>
                <w:rFonts w:ascii="標楷體" w:eastAsia="標楷體" w:hAnsi="標楷體"/>
              </w:rPr>
            </w:pPr>
          </w:p>
        </w:tc>
        <w:tc>
          <w:tcPr>
            <w:tcW w:w="299" w:type="pct"/>
          </w:tcPr>
          <w:p w14:paraId="2AB78D97" w14:textId="77777777" w:rsidR="00E24265" w:rsidRPr="00615D4B" w:rsidRDefault="00E24265" w:rsidP="005F76AD">
            <w:pPr>
              <w:rPr>
                <w:rFonts w:ascii="標楷體" w:eastAsia="標楷體" w:hAnsi="標楷體"/>
              </w:rPr>
            </w:pPr>
          </w:p>
        </w:tc>
        <w:tc>
          <w:tcPr>
            <w:tcW w:w="299" w:type="pct"/>
          </w:tcPr>
          <w:p w14:paraId="5EBF9AAB" w14:textId="77777777" w:rsidR="00E24265" w:rsidRPr="00615D4B" w:rsidRDefault="00E24265" w:rsidP="005F76AD">
            <w:pPr>
              <w:rPr>
                <w:rFonts w:ascii="標楷體" w:eastAsia="標楷體" w:hAnsi="標楷體"/>
              </w:rPr>
            </w:pPr>
          </w:p>
        </w:tc>
        <w:tc>
          <w:tcPr>
            <w:tcW w:w="1643" w:type="pct"/>
          </w:tcPr>
          <w:p w14:paraId="779D7087" w14:textId="77777777" w:rsidR="00E24265" w:rsidRPr="00615D4B" w:rsidRDefault="00E24265" w:rsidP="005F76AD">
            <w:pPr>
              <w:rPr>
                <w:rFonts w:ascii="標楷體" w:eastAsia="標楷體" w:hAnsi="標楷體"/>
              </w:rPr>
            </w:pPr>
          </w:p>
        </w:tc>
      </w:tr>
      <w:tr w:rsidR="00E24265" w:rsidRPr="00615D4B" w14:paraId="193462A5" w14:textId="77777777" w:rsidTr="005F76AD">
        <w:trPr>
          <w:trHeight w:val="291"/>
          <w:jc w:val="center"/>
        </w:trPr>
        <w:tc>
          <w:tcPr>
            <w:tcW w:w="219" w:type="pct"/>
          </w:tcPr>
          <w:p w14:paraId="1A742A6E"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758C83B7" w14:textId="77777777" w:rsidR="00E24265" w:rsidRPr="00615D4B" w:rsidRDefault="00E24265" w:rsidP="005F76AD">
            <w:pPr>
              <w:rPr>
                <w:rFonts w:ascii="標楷體" w:eastAsia="標楷體" w:hAnsi="標楷體"/>
              </w:rPr>
            </w:pPr>
            <w:r w:rsidRPr="00971C3D">
              <w:rPr>
                <w:rFonts w:ascii="標楷體" w:eastAsia="標楷體" w:hAnsi="標楷體" w:hint="eastAsia"/>
              </w:rPr>
              <w:t>最大債權金融機構代號</w:t>
            </w:r>
          </w:p>
        </w:tc>
        <w:tc>
          <w:tcPr>
            <w:tcW w:w="624" w:type="pct"/>
          </w:tcPr>
          <w:p w14:paraId="2AA607CE" w14:textId="77777777" w:rsidR="00E24265" w:rsidRPr="00615D4B" w:rsidRDefault="00E24265" w:rsidP="005F76AD">
            <w:pPr>
              <w:rPr>
                <w:rFonts w:ascii="標楷體" w:eastAsia="標楷體" w:hAnsi="標楷體"/>
              </w:rPr>
            </w:pPr>
          </w:p>
        </w:tc>
        <w:tc>
          <w:tcPr>
            <w:tcW w:w="624" w:type="pct"/>
          </w:tcPr>
          <w:p w14:paraId="3E863B49" w14:textId="77777777" w:rsidR="00E24265" w:rsidRPr="00615D4B" w:rsidRDefault="00E24265" w:rsidP="005F76AD">
            <w:pPr>
              <w:rPr>
                <w:rFonts w:ascii="標楷體" w:eastAsia="標楷體" w:hAnsi="標楷體"/>
              </w:rPr>
            </w:pPr>
          </w:p>
        </w:tc>
        <w:tc>
          <w:tcPr>
            <w:tcW w:w="537" w:type="pct"/>
          </w:tcPr>
          <w:p w14:paraId="3E9D2401" w14:textId="77777777" w:rsidR="00E24265" w:rsidRPr="00615D4B" w:rsidRDefault="00E24265" w:rsidP="005F76AD">
            <w:pPr>
              <w:rPr>
                <w:rFonts w:ascii="標楷體" w:eastAsia="標楷體" w:hAnsi="標楷體"/>
              </w:rPr>
            </w:pPr>
          </w:p>
        </w:tc>
        <w:tc>
          <w:tcPr>
            <w:tcW w:w="299" w:type="pct"/>
          </w:tcPr>
          <w:p w14:paraId="2D7B14F4" w14:textId="77777777" w:rsidR="00E24265" w:rsidRPr="00615D4B" w:rsidRDefault="00E24265" w:rsidP="005F76AD">
            <w:pPr>
              <w:rPr>
                <w:rFonts w:ascii="標楷體" w:eastAsia="標楷體" w:hAnsi="標楷體"/>
              </w:rPr>
            </w:pPr>
          </w:p>
        </w:tc>
        <w:tc>
          <w:tcPr>
            <w:tcW w:w="299" w:type="pct"/>
          </w:tcPr>
          <w:p w14:paraId="65DF9F44" w14:textId="77777777" w:rsidR="00E24265" w:rsidRPr="00615D4B" w:rsidRDefault="00E24265" w:rsidP="005F76AD">
            <w:pPr>
              <w:rPr>
                <w:rFonts w:ascii="標楷體" w:eastAsia="標楷體" w:hAnsi="標楷體"/>
              </w:rPr>
            </w:pPr>
          </w:p>
        </w:tc>
        <w:tc>
          <w:tcPr>
            <w:tcW w:w="1643" w:type="pct"/>
          </w:tcPr>
          <w:p w14:paraId="4EEDF09C" w14:textId="77777777" w:rsidR="00E24265" w:rsidRPr="00615D4B" w:rsidRDefault="00E24265" w:rsidP="005F76AD">
            <w:pPr>
              <w:rPr>
                <w:rFonts w:ascii="標楷體" w:eastAsia="標楷體" w:hAnsi="標楷體"/>
              </w:rPr>
            </w:pPr>
          </w:p>
        </w:tc>
      </w:tr>
      <w:tr w:rsidR="00E24265" w:rsidRPr="00615D4B" w14:paraId="0AFA90EE" w14:textId="77777777" w:rsidTr="005F76AD">
        <w:trPr>
          <w:trHeight w:val="291"/>
          <w:jc w:val="center"/>
        </w:trPr>
        <w:tc>
          <w:tcPr>
            <w:tcW w:w="219" w:type="pct"/>
          </w:tcPr>
          <w:p w14:paraId="09B922D8"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1E7A7636" w14:textId="77777777" w:rsidR="00E24265" w:rsidRPr="00615D4B" w:rsidRDefault="00E24265" w:rsidP="005F76AD">
            <w:pPr>
              <w:rPr>
                <w:rFonts w:ascii="標楷體" w:eastAsia="標楷體" w:hAnsi="標楷體"/>
              </w:rPr>
            </w:pPr>
            <w:r w:rsidRPr="00971C3D">
              <w:rPr>
                <w:rFonts w:ascii="標楷體" w:eastAsia="標楷體" w:hAnsi="標楷體" w:hint="eastAsia"/>
              </w:rPr>
              <w:t>是否為最大債權金融機構報送</w:t>
            </w:r>
          </w:p>
        </w:tc>
        <w:tc>
          <w:tcPr>
            <w:tcW w:w="624" w:type="pct"/>
          </w:tcPr>
          <w:p w14:paraId="5B15C2DE" w14:textId="77777777" w:rsidR="00E24265" w:rsidRPr="00615D4B" w:rsidRDefault="00E24265" w:rsidP="005F76AD">
            <w:pPr>
              <w:rPr>
                <w:rFonts w:ascii="標楷體" w:eastAsia="標楷體" w:hAnsi="標楷體"/>
              </w:rPr>
            </w:pPr>
          </w:p>
        </w:tc>
        <w:tc>
          <w:tcPr>
            <w:tcW w:w="624" w:type="pct"/>
          </w:tcPr>
          <w:p w14:paraId="6CE1A2E6" w14:textId="77777777" w:rsidR="00E24265" w:rsidRPr="00615D4B" w:rsidRDefault="00E24265" w:rsidP="005F76AD">
            <w:pPr>
              <w:rPr>
                <w:rFonts w:ascii="標楷體" w:eastAsia="標楷體" w:hAnsi="標楷體"/>
              </w:rPr>
            </w:pPr>
          </w:p>
        </w:tc>
        <w:tc>
          <w:tcPr>
            <w:tcW w:w="537" w:type="pct"/>
          </w:tcPr>
          <w:p w14:paraId="2733531C" w14:textId="77777777" w:rsidR="00E24265" w:rsidRPr="00615D4B" w:rsidRDefault="00E24265" w:rsidP="005F76AD">
            <w:pPr>
              <w:rPr>
                <w:rFonts w:ascii="標楷體" w:eastAsia="標楷體" w:hAnsi="標楷體"/>
              </w:rPr>
            </w:pPr>
          </w:p>
        </w:tc>
        <w:tc>
          <w:tcPr>
            <w:tcW w:w="299" w:type="pct"/>
          </w:tcPr>
          <w:p w14:paraId="77080EE4" w14:textId="77777777" w:rsidR="00E24265" w:rsidRPr="00615D4B" w:rsidRDefault="00E24265" w:rsidP="005F76AD">
            <w:pPr>
              <w:rPr>
                <w:rFonts w:ascii="標楷體" w:eastAsia="標楷體" w:hAnsi="標楷體"/>
              </w:rPr>
            </w:pPr>
          </w:p>
        </w:tc>
        <w:tc>
          <w:tcPr>
            <w:tcW w:w="299" w:type="pct"/>
          </w:tcPr>
          <w:p w14:paraId="0B304A1A" w14:textId="77777777" w:rsidR="00E24265" w:rsidRPr="00615D4B" w:rsidRDefault="00E24265" w:rsidP="005F76AD">
            <w:pPr>
              <w:rPr>
                <w:rFonts w:ascii="標楷體" w:eastAsia="標楷體" w:hAnsi="標楷體"/>
              </w:rPr>
            </w:pPr>
          </w:p>
        </w:tc>
        <w:tc>
          <w:tcPr>
            <w:tcW w:w="1643" w:type="pct"/>
          </w:tcPr>
          <w:p w14:paraId="569771EE" w14:textId="77777777" w:rsidR="00E24265" w:rsidRPr="00615D4B" w:rsidRDefault="00E24265" w:rsidP="005F76AD">
            <w:pPr>
              <w:rPr>
                <w:rFonts w:ascii="標楷體" w:eastAsia="標楷體" w:hAnsi="標楷體"/>
              </w:rPr>
            </w:pPr>
          </w:p>
        </w:tc>
      </w:tr>
      <w:tr w:rsidR="00E24265" w:rsidRPr="00615D4B" w14:paraId="7A8100E5" w14:textId="77777777" w:rsidTr="005F76AD">
        <w:trPr>
          <w:trHeight w:val="291"/>
          <w:jc w:val="center"/>
        </w:trPr>
        <w:tc>
          <w:tcPr>
            <w:tcW w:w="219" w:type="pct"/>
          </w:tcPr>
          <w:p w14:paraId="4996A94A"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3E969E1" w14:textId="77777777" w:rsidR="00E24265" w:rsidRPr="00615D4B" w:rsidRDefault="00E24265" w:rsidP="005F76AD">
            <w:pPr>
              <w:rPr>
                <w:rFonts w:ascii="標楷體" w:eastAsia="標楷體" w:hAnsi="標楷體"/>
              </w:rPr>
            </w:pPr>
            <w:r w:rsidRPr="00971C3D">
              <w:rPr>
                <w:rFonts w:ascii="標楷體" w:eastAsia="標楷體" w:hAnsi="標楷體" w:hint="eastAsia"/>
              </w:rPr>
              <w:t>帳號</w:t>
            </w:r>
          </w:p>
        </w:tc>
        <w:tc>
          <w:tcPr>
            <w:tcW w:w="624" w:type="pct"/>
          </w:tcPr>
          <w:p w14:paraId="1C8FA918" w14:textId="77777777" w:rsidR="00E24265" w:rsidRPr="00615D4B" w:rsidRDefault="00E24265" w:rsidP="005F76AD">
            <w:pPr>
              <w:rPr>
                <w:rFonts w:ascii="標楷體" w:eastAsia="標楷體" w:hAnsi="標楷體"/>
              </w:rPr>
            </w:pPr>
          </w:p>
        </w:tc>
        <w:tc>
          <w:tcPr>
            <w:tcW w:w="624" w:type="pct"/>
          </w:tcPr>
          <w:p w14:paraId="4E56B4B7" w14:textId="77777777" w:rsidR="00E24265" w:rsidRPr="00615D4B" w:rsidRDefault="00E24265" w:rsidP="005F76AD">
            <w:pPr>
              <w:rPr>
                <w:rFonts w:ascii="標楷體" w:eastAsia="標楷體" w:hAnsi="標楷體"/>
              </w:rPr>
            </w:pPr>
          </w:p>
        </w:tc>
        <w:tc>
          <w:tcPr>
            <w:tcW w:w="537" w:type="pct"/>
          </w:tcPr>
          <w:p w14:paraId="6F5FB6C1" w14:textId="77777777" w:rsidR="00E24265" w:rsidRPr="00615D4B" w:rsidRDefault="00E24265" w:rsidP="005F76AD">
            <w:pPr>
              <w:rPr>
                <w:rFonts w:ascii="標楷體" w:eastAsia="標楷體" w:hAnsi="標楷體"/>
              </w:rPr>
            </w:pPr>
          </w:p>
        </w:tc>
        <w:tc>
          <w:tcPr>
            <w:tcW w:w="299" w:type="pct"/>
          </w:tcPr>
          <w:p w14:paraId="45F307FE" w14:textId="77777777" w:rsidR="00E24265" w:rsidRPr="00615D4B" w:rsidRDefault="00E24265" w:rsidP="005F76AD">
            <w:pPr>
              <w:rPr>
                <w:rFonts w:ascii="標楷體" w:eastAsia="標楷體" w:hAnsi="標楷體"/>
              </w:rPr>
            </w:pPr>
          </w:p>
        </w:tc>
        <w:tc>
          <w:tcPr>
            <w:tcW w:w="299" w:type="pct"/>
          </w:tcPr>
          <w:p w14:paraId="17867B1C" w14:textId="77777777" w:rsidR="00E24265" w:rsidRPr="00615D4B" w:rsidRDefault="00E24265" w:rsidP="005F76AD">
            <w:pPr>
              <w:rPr>
                <w:rFonts w:ascii="標楷體" w:eastAsia="標楷體" w:hAnsi="標楷體"/>
              </w:rPr>
            </w:pPr>
          </w:p>
        </w:tc>
        <w:tc>
          <w:tcPr>
            <w:tcW w:w="1643" w:type="pct"/>
          </w:tcPr>
          <w:p w14:paraId="1D2DA0DD" w14:textId="77777777" w:rsidR="00E24265" w:rsidRPr="00615D4B" w:rsidRDefault="00E24265" w:rsidP="005F76AD">
            <w:pPr>
              <w:rPr>
                <w:rFonts w:ascii="標楷體" w:eastAsia="標楷體" w:hAnsi="標楷體"/>
              </w:rPr>
            </w:pPr>
          </w:p>
        </w:tc>
      </w:tr>
      <w:tr w:rsidR="00E24265" w:rsidRPr="00615D4B" w14:paraId="794A029C" w14:textId="77777777" w:rsidTr="005F76AD">
        <w:trPr>
          <w:trHeight w:val="291"/>
          <w:jc w:val="center"/>
        </w:trPr>
        <w:tc>
          <w:tcPr>
            <w:tcW w:w="219" w:type="pct"/>
          </w:tcPr>
          <w:p w14:paraId="420C3D63"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6A9BE3E4" w14:textId="77777777" w:rsidR="00E24265" w:rsidRPr="00615D4B" w:rsidRDefault="00E24265" w:rsidP="005F76AD">
            <w:pPr>
              <w:rPr>
                <w:rFonts w:ascii="標楷體" w:eastAsia="標楷體" w:hAnsi="標楷體"/>
              </w:rPr>
            </w:pPr>
            <w:r w:rsidRPr="00971C3D">
              <w:rPr>
                <w:rFonts w:ascii="標楷體" w:eastAsia="標楷體" w:hAnsi="標楷體" w:hint="eastAsia"/>
              </w:rPr>
              <w:t>擔保品類別</w:t>
            </w:r>
          </w:p>
        </w:tc>
        <w:tc>
          <w:tcPr>
            <w:tcW w:w="624" w:type="pct"/>
          </w:tcPr>
          <w:p w14:paraId="7982955D" w14:textId="77777777" w:rsidR="00E24265" w:rsidRPr="00615D4B" w:rsidRDefault="00E24265" w:rsidP="005F76AD">
            <w:pPr>
              <w:rPr>
                <w:rFonts w:ascii="標楷體" w:eastAsia="標楷體" w:hAnsi="標楷體"/>
              </w:rPr>
            </w:pPr>
          </w:p>
        </w:tc>
        <w:tc>
          <w:tcPr>
            <w:tcW w:w="624" w:type="pct"/>
          </w:tcPr>
          <w:p w14:paraId="21A91470" w14:textId="77777777" w:rsidR="00E24265" w:rsidRPr="00615D4B" w:rsidRDefault="00E24265" w:rsidP="005F76AD">
            <w:pPr>
              <w:rPr>
                <w:rFonts w:ascii="標楷體" w:eastAsia="標楷體" w:hAnsi="標楷體"/>
              </w:rPr>
            </w:pPr>
          </w:p>
        </w:tc>
        <w:tc>
          <w:tcPr>
            <w:tcW w:w="537" w:type="pct"/>
          </w:tcPr>
          <w:p w14:paraId="6E81C5B5"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38A935D" w14:textId="77777777" w:rsidR="00E24265" w:rsidRPr="00615D4B" w:rsidRDefault="00E24265" w:rsidP="005F76AD">
            <w:pPr>
              <w:rPr>
                <w:rFonts w:ascii="標楷體" w:eastAsia="標楷體" w:hAnsi="標楷體"/>
              </w:rPr>
            </w:pPr>
          </w:p>
        </w:tc>
        <w:tc>
          <w:tcPr>
            <w:tcW w:w="299" w:type="pct"/>
          </w:tcPr>
          <w:p w14:paraId="76440BC2" w14:textId="77777777" w:rsidR="00E24265" w:rsidRPr="00615D4B" w:rsidRDefault="00E24265" w:rsidP="005F76AD">
            <w:pPr>
              <w:rPr>
                <w:rFonts w:ascii="標楷體" w:eastAsia="標楷體" w:hAnsi="標楷體"/>
              </w:rPr>
            </w:pPr>
          </w:p>
        </w:tc>
        <w:tc>
          <w:tcPr>
            <w:tcW w:w="1643" w:type="pct"/>
          </w:tcPr>
          <w:p w14:paraId="2B83FB6D" w14:textId="77777777" w:rsidR="00E24265" w:rsidRPr="000A7F55" w:rsidRDefault="00E24265" w:rsidP="005F76AD">
            <w:pPr>
              <w:rPr>
                <w:rFonts w:ascii="標楷體" w:eastAsia="標楷體" w:hAnsi="標楷體"/>
              </w:rPr>
            </w:pPr>
            <w:r w:rsidRPr="000A7F55">
              <w:rPr>
                <w:rFonts w:ascii="標楷體" w:eastAsia="標楷體" w:hAnsi="標楷體" w:hint="eastAsia"/>
              </w:rPr>
              <w:t>1:純信用</w:t>
            </w:r>
          </w:p>
          <w:p w14:paraId="01515872" w14:textId="77777777" w:rsidR="00E24265" w:rsidRPr="000A7F55" w:rsidRDefault="00E24265" w:rsidP="005F76AD">
            <w:pPr>
              <w:rPr>
                <w:rFonts w:ascii="標楷體" w:eastAsia="標楷體" w:hAnsi="標楷體"/>
              </w:rPr>
            </w:pPr>
            <w:r w:rsidRPr="000A7F55">
              <w:rPr>
                <w:rFonts w:ascii="標楷體" w:eastAsia="標楷體" w:hAnsi="標楷體" w:hint="eastAsia"/>
              </w:rPr>
              <w:t>2:信用保險</w:t>
            </w:r>
          </w:p>
          <w:p w14:paraId="28BACAB5" w14:textId="77777777" w:rsidR="00E24265" w:rsidRPr="000A7F55" w:rsidRDefault="00E24265" w:rsidP="005F76AD">
            <w:pPr>
              <w:rPr>
                <w:rFonts w:ascii="標楷體" w:eastAsia="標楷體" w:hAnsi="標楷體"/>
              </w:rPr>
            </w:pPr>
            <w:r w:rsidRPr="000A7F55">
              <w:rPr>
                <w:rFonts w:ascii="標楷體" w:eastAsia="標楷體" w:hAnsi="標楷體" w:hint="eastAsia"/>
              </w:rPr>
              <w:t>3:政府(或金融機構)保證</w:t>
            </w:r>
          </w:p>
          <w:p w14:paraId="20FF4B90" w14:textId="77777777" w:rsidR="00E24265" w:rsidRPr="000A7F55" w:rsidRDefault="00E24265" w:rsidP="005F76AD">
            <w:pPr>
              <w:rPr>
                <w:rFonts w:ascii="標楷體" w:eastAsia="標楷體" w:hAnsi="標楷體"/>
              </w:rPr>
            </w:pPr>
            <w:r w:rsidRPr="000A7F55">
              <w:rPr>
                <w:rFonts w:ascii="標楷體" w:eastAsia="標楷體" w:hAnsi="標楷體" w:hint="eastAsia"/>
              </w:rPr>
              <w:t>4:其他機構保證</w:t>
            </w:r>
          </w:p>
          <w:p w14:paraId="7D028F10" w14:textId="77777777" w:rsidR="00E24265" w:rsidRPr="000A7F55" w:rsidRDefault="00E24265" w:rsidP="005F76AD">
            <w:pPr>
              <w:rPr>
                <w:rFonts w:ascii="標楷體" w:eastAsia="標楷體" w:hAnsi="標楷體"/>
              </w:rPr>
            </w:pPr>
            <w:r w:rsidRPr="000A7F55">
              <w:rPr>
                <w:rFonts w:ascii="標楷體" w:eastAsia="標楷體" w:hAnsi="標楷體" w:hint="eastAsia"/>
              </w:rPr>
              <w:t>5:中小企業信用保證基金保證</w:t>
            </w:r>
          </w:p>
          <w:p w14:paraId="663766C3" w14:textId="77777777" w:rsidR="00E24265" w:rsidRPr="000A7F55" w:rsidRDefault="00E24265" w:rsidP="005F76AD">
            <w:pPr>
              <w:rPr>
                <w:rFonts w:ascii="標楷體" w:eastAsia="標楷體" w:hAnsi="標楷體"/>
              </w:rPr>
            </w:pPr>
            <w:r w:rsidRPr="000A7F55">
              <w:rPr>
                <w:rFonts w:ascii="標楷體" w:eastAsia="標楷體" w:hAnsi="標楷體" w:hint="eastAsia"/>
              </w:rPr>
              <w:t>6:農業信用保證基金保證</w:t>
            </w:r>
          </w:p>
          <w:p w14:paraId="766E3881" w14:textId="77777777" w:rsidR="00E24265" w:rsidRPr="000A7F55" w:rsidRDefault="00E24265" w:rsidP="005F76AD">
            <w:pPr>
              <w:rPr>
                <w:rFonts w:ascii="標楷體" w:eastAsia="標楷體" w:hAnsi="標楷體"/>
              </w:rPr>
            </w:pPr>
            <w:r w:rsidRPr="000A7F55">
              <w:rPr>
                <w:rFonts w:ascii="標楷體" w:eastAsia="標楷體" w:hAnsi="標楷體" w:hint="eastAsia"/>
              </w:rPr>
              <w:t>7:華僑貸款信用保證基金保證</w:t>
            </w:r>
          </w:p>
          <w:p w14:paraId="7D7A9BC1" w14:textId="77777777" w:rsidR="00E24265" w:rsidRPr="000A7F55" w:rsidRDefault="00E24265" w:rsidP="005F76AD">
            <w:pPr>
              <w:rPr>
                <w:rFonts w:ascii="標楷體" w:eastAsia="標楷體" w:hAnsi="標楷體"/>
              </w:rPr>
            </w:pPr>
            <w:r w:rsidRPr="000A7F55">
              <w:rPr>
                <w:rFonts w:ascii="標楷體" w:eastAsia="標楷體" w:hAnsi="標楷體" w:hint="eastAsia"/>
              </w:rPr>
              <w:t>8:國際合作發展基金會信用保證</w:t>
            </w:r>
          </w:p>
          <w:p w14:paraId="63B634B8" w14:textId="77777777" w:rsidR="00E24265" w:rsidRPr="000A7F55" w:rsidRDefault="00E24265" w:rsidP="005F76AD">
            <w:pPr>
              <w:rPr>
                <w:rFonts w:ascii="標楷體" w:eastAsia="標楷體" w:hAnsi="標楷體"/>
              </w:rPr>
            </w:pPr>
            <w:r w:rsidRPr="000A7F55">
              <w:rPr>
                <w:rFonts w:ascii="標楷體" w:eastAsia="標楷體" w:hAnsi="標楷體" w:hint="eastAsia"/>
              </w:rPr>
              <w:t>9:原住民族綜合發展基金信用保證</w:t>
            </w:r>
          </w:p>
          <w:p w14:paraId="60116F8D" w14:textId="77777777" w:rsidR="00E24265" w:rsidRPr="000A7F55" w:rsidRDefault="00E24265" w:rsidP="005F76AD">
            <w:pPr>
              <w:rPr>
                <w:rFonts w:ascii="標楷體" w:eastAsia="標楷體" w:hAnsi="標楷體"/>
              </w:rPr>
            </w:pPr>
            <w:r w:rsidRPr="000A7F55">
              <w:rPr>
                <w:rFonts w:ascii="標楷體" w:eastAsia="標楷體" w:hAnsi="標楷體" w:hint="eastAsia"/>
              </w:rPr>
              <w:t>10:債券(公債)</w:t>
            </w:r>
          </w:p>
          <w:p w14:paraId="17F165F7" w14:textId="77777777" w:rsidR="00E24265" w:rsidRPr="000A7F55" w:rsidRDefault="00E24265" w:rsidP="005F76AD">
            <w:pPr>
              <w:rPr>
                <w:rFonts w:ascii="標楷體" w:eastAsia="標楷體" w:hAnsi="標楷體"/>
              </w:rPr>
            </w:pPr>
            <w:r w:rsidRPr="000A7F55">
              <w:rPr>
                <w:rFonts w:ascii="標楷體" w:eastAsia="標楷體" w:hAnsi="標楷體" w:hint="eastAsia"/>
              </w:rPr>
              <w:t>11:擔保公司債</w:t>
            </w:r>
          </w:p>
          <w:p w14:paraId="22E1843B" w14:textId="77777777" w:rsidR="00E24265" w:rsidRPr="000A7F55" w:rsidRDefault="00E24265" w:rsidP="005F76AD">
            <w:pPr>
              <w:rPr>
                <w:rFonts w:ascii="標楷體" w:eastAsia="標楷體" w:hAnsi="標楷體"/>
              </w:rPr>
            </w:pPr>
            <w:r w:rsidRPr="000A7F55">
              <w:rPr>
                <w:rFonts w:ascii="標楷體" w:eastAsia="標楷體" w:hAnsi="標楷體" w:hint="eastAsia"/>
              </w:rPr>
              <w:t>12:無擔保公司債</w:t>
            </w:r>
          </w:p>
          <w:p w14:paraId="409A9A8F" w14:textId="77777777" w:rsidR="00E24265" w:rsidRPr="000A7F55" w:rsidRDefault="00E24265" w:rsidP="005F76AD">
            <w:pPr>
              <w:rPr>
                <w:rFonts w:ascii="標楷體" w:eastAsia="標楷體" w:hAnsi="標楷體"/>
              </w:rPr>
            </w:pPr>
            <w:r w:rsidRPr="000A7F55">
              <w:rPr>
                <w:rFonts w:ascii="標楷體" w:eastAsia="標楷體" w:hAnsi="標楷體" w:hint="eastAsia"/>
              </w:rPr>
              <w:t>13:金融債券</w:t>
            </w:r>
          </w:p>
          <w:p w14:paraId="06283299" w14:textId="77777777" w:rsidR="00E24265" w:rsidRPr="000A7F55" w:rsidRDefault="00E24265" w:rsidP="005F76AD">
            <w:pPr>
              <w:rPr>
                <w:rFonts w:ascii="標楷體" w:eastAsia="標楷體" w:hAnsi="標楷體"/>
              </w:rPr>
            </w:pPr>
            <w:r w:rsidRPr="000A7F55">
              <w:rPr>
                <w:rFonts w:ascii="標楷體" w:eastAsia="標楷體" w:hAnsi="標楷體" w:hint="eastAsia"/>
              </w:rPr>
              <w:t>14:股票(或股權憑證)</w:t>
            </w:r>
          </w:p>
          <w:p w14:paraId="4F29D878" w14:textId="77777777" w:rsidR="00E24265" w:rsidRPr="000A7F55" w:rsidRDefault="00E24265" w:rsidP="005F76AD">
            <w:pPr>
              <w:rPr>
                <w:rFonts w:ascii="標楷體" w:eastAsia="標楷體" w:hAnsi="標楷體"/>
              </w:rPr>
            </w:pPr>
            <w:r w:rsidRPr="000A7F55">
              <w:rPr>
                <w:rFonts w:ascii="標楷體" w:eastAsia="標楷體" w:hAnsi="標楷體" w:hint="eastAsia"/>
              </w:rPr>
              <w:t>15:證券融資</w:t>
            </w:r>
          </w:p>
          <w:p w14:paraId="136258FA" w14:textId="77777777" w:rsidR="00E24265" w:rsidRPr="000A7F55" w:rsidRDefault="00E24265" w:rsidP="005F76AD">
            <w:pPr>
              <w:rPr>
                <w:rFonts w:ascii="標楷體" w:eastAsia="標楷體" w:hAnsi="標楷體"/>
              </w:rPr>
            </w:pPr>
            <w:r w:rsidRPr="000A7F55">
              <w:rPr>
                <w:rFonts w:ascii="標楷體" w:eastAsia="標楷體" w:hAnsi="標楷體" w:hint="eastAsia"/>
              </w:rPr>
              <w:t>16:國庫券</w:t>
            </w:r>
          </w:p>
          <w:p w14:paraId="3EFC1915" w14:textId="77777777" w:rsidR="00E24265" w:rsidRPr="000A7F55" w:rsidRDefault="00E24265" w:rsidP="005F76AD">
            <w:pPr>
              <w:rPr>
                <w:rFonts w:ascii="標楷體" w:eastAsia="標楷體" w:hAnsi="標楷體"/>
              </w:rPr>
            </w:pPr>
            <w:r w:rsidRPr="000A7F55">
              <w:rPr>
                <w:rFonts w:ascii="標楷體" w:eastAsia="標楷體" w:hAnsi="標楷體" w:hint="eastAsia"/>
              </w:rPr>
              <w:t>17:儲蓄券</w:t>
            </w:r>
          </w:p>
          <w:p w14:paraId="685AFF30" w14:textId="77777777" w:rsidR="00E24265" w:rsidRPr="000A7F55" w:rsidRDefault="00E24265" w:rsidP="005F76AD">
            <w:pPr>
              <w:rPr>
                <w:rFonts w:ascii="標楷體" w:eastAsia="標楷體" w:hAnsi="標楷體"/>
              </w:rPr>
            </w:pPr>
            <w:r w:rsidRPr="000A7F55">
              <w:rPr>
                <w:rFonts w:ascii="標楷體" w:eastAsia="標楷體" w:hAnsi="標楷體" w:hint="eastAsia"/>
              </w:rPr>
              <w:t>18:中央銀行可轉讓定期存單</w:t>
            </w:r>
          </w:p>
          <w:p w14:paraId="05FCB5FF" w14:textId="77777777" w:rsidR="00E24265" w:rsidRPr="000A7F55" w:rsidRDefault="00E24265" w:rsidP="005F76AD">
            <w:pPr>
              <w:rPr>
                <w:rFonts w:ascii="標楷體" w:eastAsia="標楷體" w:hAnsi="標楷體"/>
              </w:rPr>
            </w:pPr>
            <w:r w:rsidRPr="000A7F55">
              <w:rPr>
                <w:rFonts w:ascii="標楷體" w:eastAsia="標楷體" w:hAnsi="標楷體" w:hint="eastAsia"/>
              </w:rPr>
              <w:t>19:一般金融機構可轉讓定期存單</w:t>
            </w:r>
          </w:p>
          <w:p w14:paraId="4ADEBE25" w14:textId="77777777" w:rsidR="00E24265" w:rsidRPr="000A7F55" w:rsidRDefault="00E24265" w:rsidP="005F76AD">
            <w:pPr>
              <w:rPr>
                <w:rFonts w:ascii="標楷體" w:eastAsia="標楷體" w:hAnsi="標楷體"/>
              </w:rPr>
            </w:pPr>
            <w:r w:rsidRPr="000A7F55">
              <w:rPr>
                <w:rFonts w:ascii="標楷體" w:eastAsia="標楷體" w:hAnsi="標楷體" w:hint="eastAsia"/>
              </w:rPr>
              <w:t>20:匯票</w:t>
            </w:r>
          </w:p>
          <w:p w14:paraId="5E31685B" w14:textId="77777777" w:rsidR="00E24265" w:rsidRPr="000A7F55" w:rsidRDefault="00E24265" w:rsidP="005F76AD">
            <w:pPr>
              <w:rPr>
                <w:rFonts w:ascii="標楷體" w:eastAsia="標楷體" w:hAnsi="標楷體"/>
              </w:rPr>
            </w:pPr>
            <w:r w:rsidRPr="000A7F55">
              <w:rPr>
                <w:rFonts w:ascii="標楷體" w:eastAsia="標楷體" w:hAnsi="標楷體" w:hint="eastAsia"/>
              </w:rPr>
              <w:lastRenderedPageBreak/>
              <w:t>21:本票</w:t>
            </w:r>
          </w:p>
          <w:p w14:paraId="287D5FE0" w14:textId="77777777" w:rsidR="00E24265" w:rsidRPr="000A7F55" w:rsidRDefault="00E24265" w:rsidP="005F76AD">
            <w:pPr>
              <w:rPr>
                <w:rFonts w:ascii="標楷體" w:eastAsia="標楷體" w:hAnsi="標楷體"/>
              </w:rPr>
            </w:pPr>
            <w:r w:rsidRPr="000A7F55">
              <w:rPr>
                <w:rFonts w:ascii="標楷體" w:eastAsia="標楷體" w:hAnsi="標楷體" w:hint="eastAsia"/>
              </w:rPr>
              <w:t>22:應收票據(含支票)</w:t>
            </w:r>
          </w:p>
          <w:p w14:paraId="6CD3CEAB" w14:textId="77777777" w:rsidR="00E24265" w:rsidRPr="000A7F55" w:rsidRDefault="00E24265" w:rsidP="005F76AD">
            <w:pPr>
              <w:rPr>
                <w:rFonts w:ascii="標楷體" w:eastAsia="標楷體" w:hAnsi="標楷體"/>
              </w:rPr>
            </w:pPr>
            <w:r w:rsidRPr="000A7F55">
              <w:rPr>
                <w:rFonts w:ascii="標楷體" w:eastAsia="標楷體" w:hAnsi="標楷體" w:hint="eastAsia"/>
              </w:rPr>
              <w:t>23:信託憑證</w:t>
            </w:r>
          </w:p>
          <w:p w14:paraId="14AC5C1A" w14:textId="77777777" w:rsidR="00E24265" w:rsidRPr="000A7F55" w:rsidRDefault="00E24265" w:rsidP="005F76AD">
            <w:pPr>
              <w:rPr>
                <w:rFonts w:ascii="標楷體" w:eastAsia="標楷體" w:hAnsi="標楷體"/>
              </w:rPr>
            </w:pPr>
            <w:r w:rsidRPr="000A7F55">
              <w:rPr>
                <w:rFonts w:ascii="標楷體" w:eastAsia="標楷體" w:hAnsi="標楷體" w:hint="eastAsia"/>
              </w:rPr>
              <w:t>24:受益憑證</w:t>
            </w:r>
          </w:p>
          <w:p w14:paraId="33560D2A" w14:textId="77777777" w:rsidR="00E24265" w:rsidRPr="000A7F55" w:rsidRDefault="00E24265" w:rsidP="005F76AD">
            <w:pPr>
              <w:rPr>
                <w:rFonts w:ascii="標楷體" w:eastAsia="標楷體" w:hAnsi="標楷體"/>
              </w:rPr>
            </w:pPr>
            <w:r w:rsidRPr="000A7F55">
              <w:rPr>
                <w:rFonts w:ascii="標楷體" w:eastAsia="標楷體" w:hAnsi="標楷體" w:hint="eastAsia"/>
              </w:rPr>
              <w:t>25:信用狀</w:t>
            </w:r>
          </w:p>
          <w:p w14:paraId="0743D52F" w14:textId="77777777" w:rsidR="00E24265" w:rsidRPr="000A7F55" w:rsidRDefault="00E24265" w:rsidP="005F76AD">
            <w:pPr>
              <w:rPr>
                <w:rFonts w:ascii="標楷體" w:eastAsia="標楷體" w:hAnsi="標楷體"/>
              </w:rPr>
            </w:pPr>
            <w:r w:rsidRPr="000A7F55">
              <w:rPr>
                <w:rFonts w:ascii="標楷體" w:eastAsia="標楷體" w:hAnsi="標楷體" w:hint="eastAsia"/>
              </w:rPr>
              <w:t>26:存單</w:t>
            </w:r>
          </w:p>
          <w:p w14:paraId="50562625" w14:textId="77777777" w:rsidR="00E24265" w:rsidRPr="000A7F55" w:rsidRDefault="00E24265" w:rsidP="005F76AD">
            <w:pPr>
              <w:rPr>
                <w:rFonts w:ascii="標楷體" w:eastAsia="標楷體" w:hAnsi="標楷體"/>
              </w:rPr>
            </w:pPr>
            <w:r w:rsidRPr="000A7F55">
              <w:rPr>
                <w:rFonts w:ascii="標楷體" w:eastAsia="標楷體" w:hAnsi="標楷體" w:hint="eastAsia"/>
              </w:rPr>
              <w:t>27:保險(單)</w:t>
            </w:r>
          </w:p>
          <w:p w14:paraId="14022A84" w14:textId="77777777" w:rsidR="00E24265" w:rsidRPr="000A7F55" w:rsidRDefault="00E24265" w:rsidP="005F76AD">
            <w:pPr>
              <w:rPr>
                <w:rFonts w:ascii="標楷體" w:eastAsia="標楷體" w:hAnsi="標楷體"/>
              </w:rPr>
            </w:pPr>
            <w:r w:rsidRPr="000A7F55">
              <w:rPr>
                <w:rFonts w:ascii="標楷體" w:eastAsia="標楷體" w:hAnsi="標楷體" w:hint="eastAsia"/>
              </w:rPr>
              <w:t>28:倉單</w:t>
            </w:r>
          </w:p>
          <w:p w14:paraId="3225D1F6" w14:textId="77777777" w:rsidR="00E24265" w:rsidRPr="000A7F55" w:rsidRDefault="00E24265" w:rsidP="005F76AD">
            <w:pPr>
              <w:rPr>
                <w:rFonts w:ascii="標楷體" w:eastAsia="標楷體" w:hAnsi="標楷體"/>
              </w:rPr>
            </w:pPr>
            <w:r w:rsidRPr="000A7F55">
              <w:rPr>
                <w:rFonts w:ascii="標楷體" w:eastAsia="標楷體" w:hAnsi="標楷體" w:hint="eastAsia"/>
              </w:rPr>
              <w:t>29:其他票券</w:t>
            </w:r>
          </w:p>
          <w:p w14:paraId="6FF49332" w14:textId="77777777" w:rsidR="00E24265" w:rsidRPr="000A7F55" w:rsidRDefault="00E24265" w:rsidP="005F76AD">
            <w:pPr>
              <w:rPr>
                <w:rFonts w:ascii="標楷體" w:eastAsia="標楷體" w:hAnsi="標楷體"/>
              </w:rPr>
            </w:pPr>
            <w:r w:rsidRPr="000A7F55">
              <w:rPr>
                <w:rFonts w:ascii="標楷體" w:eastAsia="標楷體" w:hAnsi="標楷體" w:hint="eastAsia"/>
              </w:rPr>
              <w:t>30:應收帳款債權</w:t>
            </w:r>
          </w:p>
          <w:p w14:paraId="14BFD449" w14:textId="77777777" w:rsidR="00E24265" w:rsidRPr="000A7F55" w:rsidRDefault="00E24265" w:rsidP="005F76AD">
            <w:pPr>
              <w:rPr>
                <w:rFonts w:ascii="標楷體" w:eastAsia="標楷體" w:hAnsi="標楷體"/>
              </w:rPr>
            </w:pPr>
            <w:r w:rsidRPr="000A7F55">
              <w:rPr>
                <w:rFonts w:ascii="標楷體" w:eastAsia="標楷體" w:hAnsi="標楷體" w:hint="eastAsia"/>
              </w:rPr>
              <w:t>31:其他有價證券</w:t>
            </w:r>
          </w:p>
          <w:p w14:paraId="1E3FB662" w14:textId="77777777" w:rsidR="00E24265" w:rsidRPr="000A7F55" w:rsidRDefault="00E24265" w:rsidP="005F76AD">
            <w:pPr>
              <w:rPr>
                <w:rFonts w:ascii="標楷體" w:eastAsia="標楷體" w:hAnsi="標楷體"/>
              </w:rPr>
            </w:pPr>
            <w:r w:rsidRPr="000A7F55">
              <w:rPr>
                <w:rFonts w:ascii="標楷體" w:eastAsia="標楷體" w:hAnsi="標楷體" w:hint="eastAsia"/>
              </w:rPr>
              <w:t>32:其他權利質權</w:t>
            </w:r>
          </w:p>
          <w:p w14:paraId="0D449A7B" w14:textId="77777777" w:rsidR="00E24265" w:rsidRPr="000A7F55" w:rsidRDefault="00E24265" w:rsidP="005F76AD">
            <w:pPr>
              <w:rPr>
                <w:rFonts w:ascii="標楷體" w:eastAsia="標楷體" w:hAnsi="標楷體"/>
              </w:rPr>
            </w:pPr>
            <w:r w:rsidRPr="000A7F55">
              <w:rPr>
                <w:rFonts w:ascii="標楷體" w:eastAsia="標楷體" w:hAnsi="標楷體" w:hint="eastAsia"/>
              </w:rPr>
              <w:t>33:房地建地(不含建物)</w:t>
            </w:r>
          </w:p>
          <w:p w14:paraId="1BE72219" w14:textId="77777777" w:rsidR="00E24265" w:rsidRPr="000A7F55" w:rsidRDefault="00E24265" w:rsidP="005F76AD">
            <w:pPr>
              <w:rPr>
                <w:rFonts w:ascii="標楷體" w:eastAsia="標楷體" w:hAnsi="標楷體"/>
              </w:rPr>
            </w:pPr>
            <w:r w:rsidRPr="000A7F55">
              <w:rPr>
                <w:rFonts w:ascii="標楷體" w:eastAsia="標楷體" w:hAnsi="標楷體" w:hint="eastAsia"/>
              </w:rPr>
              <w:t>34:空地</w:t>
            </w:r>
          </w:p>
          <w:p w14:paraId="0D13E284" w14:textId="77777777" w:rsidR="00E24265" w:rsidRPr="000A7F55" w:rsidRDefault="00E24265" w:rsidP="005F76AD">
            <w:pPr>
              <w:rPr>
                <w:rFonts w:ascii="標楷體" w:eastAsia="標楷體" w:hAnsi="標楷體"/>
              </w:rPr>
            </w:pPr>
            <w:r w:rsidRPr="000A7F55">
              <w:rPr>
                <w:rFonts w:ascii="標楷體" w:eastAsia="標楷體" w:hAnsi="標楷體" w:hint="eastAsia"/>
              </w:rPr>
              <w:t>35:農地</w:t>
            </w:r>
          </w:p>
          <w:p w14:paraId="4EE595BA" w14:textId="77777777" w:rsidR="00E24265" w:rsidRPr="000A7F55" w:rsidRDefault="00E24265" w:rsidP="005F76AD">
            <w:pPr>
              <w:rPr>
                <w:rFonts w:ascii="標楷體" w:eastAsia="標楷體" w:hAnsi="標楷體"/>
              </w:rPr>
            </w:pPr>
            <w:r w:rsidRPr="000A7F55">
              <w:rPr>
                <w:rFonts w:ascii="標楷體" w:eastAsia="標楷體" w:hAnsi="標楷體" w:hint="eastAsia"/>
              </w:rPr>
              <w:t>36:林地</w:t>
            </w:r>
          </w:p>
          <w:p w14:paraId="58ADEE1D" w14:textId="77777777" w:rsidR="00E24265" w:rsidRPr="000A7F55" w:rsidRDefault="00E24265" w:rsidP="005F76AD">
            <w:pPr>
              <w:rPr>
                <w:rFonts w:ascii="標楷體" w:eastAsia="標楷體" w:hAnsi="標楷體"/>
              </w:rPr>
            </w:pPr>
            <w:r w:rsidRPr="000A7F55">
              <w:rPr>
                <w:rFonts w:ascii="標楷體" w:eastAsia="標楷體" w:hAnsi="標楷體" w:hint="eastAsia"/>
              </w:rPr>
              <w:t>37:養殖地</w:t>
            </w:r>
          </w:p>
          <w:p w14:paraId="2394BDCE" w14:textId="77777777" w:rsidR="00E24265" w:rsidRPr="000A7F55" w:rsidRDefault="00E24265" w:rsidP="005F76AD">
            <w:pPr>
              <w:rPr>
                <w:rFonts w:ascii="標楷體" w:eastAsia="標楷體" w:hAnsi="標楷體"/>
              </w:rPr>
            </w:pPr>
            <w:r w:rsidRPr="000A7F55">
              <w:rPr>
                <w:rFonts w:ascii="標楷體" w:eastAsia="標楷體" w:hAnsi="標楷體" w:hint="eastAsia"/>
              </w:rPr>
              <w:t>38:土地及建物(住宅用)</w:t>
            </w:r>
          </w:p>
          <w:p w14:paraId="1C425790" w14:textId="77777777" w:rsidR="00E24265" w:rsidRPr="000A7F55" w:rsidRDefault="00E24265" w:rsidP="005F76AD">
            <w:pPr>
              <w:rPr>
                <w:rFonts w:ascii="標楷體" w:eastAsia="標楷體" w:hAnsi="標楷體"/>
              </w:rPr>
            </w:pPr>
            <w:r w:rsidRPr="000A7F55">
              <w:rPr>
                <w:rFonts w:ascii="標楷體" w:eastAsia="標楷體" w:hAnsi="標楷體" w:hint="eastAsia"/>
              </w:rPr>
              <w:t>39:土地及廠房</w:t>
            </w:r>
          </w:p>
          <w:p w14:paraId="3825ECFB" w14:textId="77777777" w:rsidR="00E24265" w:rsidRPr="000A7F55" w:rsidRDefault="00E24265" w:rsidP="005F76AD">
            <w:pPr>
              <w:rPr>
                <w:rFonts w:ascii="標楷體" w:eastAsia="標楷體" w:hAnsi="標楷體"/>
              </w:rPr>
            </w:pPr>
            <w:r w:rsidRPr="000A7F55">
              <w:rPr>
                <w:rFonts w:ascii="標楷體" w:eastAsia="標楷體" w:hAnsi="標楷體" w:hint="eastAsia"/>
              </w:rPr>
              <w:t>40:不含土地之建物(住宅用)</w:t>
            </w:r>
          </w:p>
          <w:p w14:paraId="22011F78" w14:textId="77777777" w:rsidR="00E24265" w:rsidRPr="000A7F55" w:rsidRDefault="00E24265" w:rsidP="005F76AD">
            <w:pPr>
              <w:rPr>
                <w:rFonts w:ascii="標楷體" w:eastAsia="標楷體" w:hAnsi="標楷體"/>
              </w:rPr>
            </w:pPr>
            <w:r w:rsidRPr="000A7F55">
              <w:rPr>
                <w:rFonts w:ascii="標楷體" w:eastAsia="標楷體" w:hAnsi="標楷體" w:hint="eastAsia"/>
              </w:rPr>
              <w:t>41:不含土地之廠房</w:t>
            </w:r>
          </w:p>
          <w:p w14:paraId="2021009C" w14:textId="77777777" w:rsidR="00E24265" w:rsidRPr="000A7F55" w:rsidRDefault="00E24265" w:rsidP="005F76AD">
            <w:pPr>
              <w:rPr>
                <w:rFonts w:ascii="標楷體" w:eastAsia="標楷體" w:hAnsi="標楷體"/>
              </w:rPr>
            </w:pPr>
            <w:r w:rsidRPr="000A7F55">
              <w:rPr>
                <w:rFonts w:ascii="標楷體" w:eastAsia="標楷體" w:hAnsi="標楷體" w:hint="eastAsia"/>
              </w:rPr>
              <w:t>42:高爾夫球場</w:t>
            </w:r>
          </w:p>
          <w:p w14:paraId="2D211520" w14:textId="77777777" w:rsidR="00E24265" w:rsidRPr="000A7F55" w:rsidRDefault="00E24265" w:rsidP="005F76AD">
            <w:pPr>
              <w:rPr>
                <w:rFonts w:ascii="標楷體" w:eastAsia="標楷體" w:hAnsi="標楷體"/>
              </w:rPr>
            </w:pPr>
            <w:r w:rsidRPr="000A7F55">
              <w:rPr>
                <w:rFonts w:ascii="標楷體" w:eastAsia="標楷體" w:hAnsi="標楷體" w:hint="eastAsia"/>
              </w:rPr>
              <w:t>43:土地及建物(商業用)</w:t>
            </w:r>
          </w:p>
          <w:p w14:paraId="693425CB" w14:textId="77777777" w:rsidR="00E24265" w:rsidRPr="000A7F55" w:rsidRDefault="00E24265" w:rsidP="005F76AD">
            <w:pPr>
              <w:rPr>
                <w:rFonts w:ascii="標楷體" w:eastAsia="標楷體" w:hAnsi="標楷體"/>
              </w:rPr>
            </w:pPr>
            <w:r w:rsidRPr="000A7F55">
              <w:rPr>
                <w:rFonts w:ascii="標楷體" w:eastAsia="標楷體" w:hAnsi="標楷體" w:hint="eastAsia"/>
              </w:rPr>
              <w:t>44:不含土地之建物(商業用)</w:t>
            </w:r>
          </w:p>
          <w:p w14:paraId="109ACD4B" w14:textId="77777777" w:rsidR="00E24265" w:rsidRPr="000A7F55" w:rsidRDefault="00E24265" w:rsidP="005F76AD">
            <w:pPr>
              <w:rPr>
                <w:rFonts w:ascii="標楷體" w:eastAsia="標楷體" w:hAnsi="標楷體"/>
              </w:rPr>
            </w:pPr>
            <w:r w:rsidRPr="000A7F55">
              <w:rPr>
                <w:rFonts w:ascii="標楷體" w:eastAsia="標楷體" w:hAnsi="標楷體" w:hint="eastAsia"/>
              </w:rPr>
              <w:t>45:其他不動產</w:t>
            </w:r>
          </w:p>
          <w:p w14:paraId="1DC262FB" w14:textId="77777777" w:rsidR="00E24265" w:rsidRPr="000A7F55" w:rsidRDefault="00E24265" w:rsidP="005F76AD">
            <w:pPr>
              <w:rPr>
                <w:rFonts w:ascii="標楷體" w:eastAsia="標楷體" w:hAnsi="標楷體"/>
              </w:rPr>
            </w:pPr>
            <w:r w:rsidRPr="000A7F55">
              <w:rPr>
                <w:rFonts w:ascii="標楷體" w:eastAsia="標楷體" w:hAnsi="標楷體" w:hint="eastAsia"/>
              </w:rPr>
              <w:t>46:機器設備</w:t>
            </w:r>
          </w:p>
          <w:p w14:paraId="455BFB85" w14:textId="77777777" w:rsidR="00E24265" w:rsidRPr="000A7F55" w:rsidRDefault="00E24265" w:rsidP="005F76AD">
            <w:pPr>
              <w:rPr>
                <w:rFonts w:ascii="標楷體" w:eastAsia="標楷體" w:hAnsi="標楷體"/>
              </w:rPr>
            </w:pPr>
            <w:r w:rsidRPr="000A7F55">
              <w:rPr>
                <w:rFonts w:ascii="標楷體" w:eastAsia="標楷體" w:hAnsi="標楷體" w:hint="eastAsia"/>
              </w:rPr>
              <w:t>47:車輛</w:t>
            </w:r>
          </w:p>
          <w:p w14:paraId="74CCE9F7" w14:textId="77777777" w:rsidR="00E24265" w:rsidRPr="000A7F55" w:rsidRDefault="00E24265" w:rsidP="005F76AD">
            <w:pPr>
              <w:rPr>
                <w:rFonts w:ascii="標楷體" w:eastAsia="標楷體" w:hAnsi="標楷體"/>
              </w:rPr>
            </w:pPr>
            <w:r w:rsidRPr="000A7F55">
              <w:rPr>
                <w:rFonts w:ascii="標楷體" w:eastAsia="標楷體" w:hAnsi="標楷體" w:hint="eastAsia"/>
              </w:rPr>
              <w:t>48:船舶</w:t>
            </w:r>
          </w:p>
          <w:p w14:paraId="7438A1F6" w14:textId="77777777" w:rsidR="00E24265" w:rsidRPr="000A7F55" w:rsidRDefault="00E24265" w:rsidP="005F76AD">
            <w:pPr>
              <w:rPr>
                <w:rFonts w:ascii="標楷體" w:eastAsia="標楷體" w:hAnsi="標楷體"/>
              </w:rPr>
            </w:pPr>
            <w:r w:rsidRPr="000A7F55">
              <w:rPr>
                <w:rFonts w:ascii="標楷體" w:eastAsia="標楷體" w:hAnsi="標楷體" w:hint="eastAsia"/>
              </w:rPr>
              <w:t>49:漁船</w:t>
            </w:r>
          </w:p>
          <w:p w14:paraId="3BAA56AC" w14:textId="77777777" w:rsidR="00E24265" w:rsidRPr="000A7F55" w:rsidRDefault="00E24265" w:rsidP="005F76AD">
            <w:pPr>
              <w:rPr>
                <w:rFonts w:ascii="標楷體" w:eastAsia="標楷體" w:hAnsi="標楷體"/>
              </w:rPr>
            </w:pPr>
            <w:r w:rsidRPr="000A7F55">
              <w:rPr>
                <w:rFonts w:ascii="標楷體" w:eastAsia="標楷體" w:hAnsi="標楷體" w:hint="eastAsia"/>
              </w:rPr>
              <w:t>50:航空器</w:t>
            </w:r>
          </w:p>
          <w:p w14:paraId="10CBEB84" w14:textId="77777777" w:rsidR="00E24265" w:rsidRPr="000A7F55" w:rsidRDefault="00E24265" w:rsidP="005F76AD">
            <w:pPr>
              <w:rPr>
                <w:rFonts w:ascii="標楷體" w:eastAsia="標楷體" w:hAnsi="標楷體"/>
              </w:rPr>
            </w:pPr>
            <w:r w:rsidRPr="000A7F55">
              <w:rPr>
                <w:rFonts w:ascii="標楷體" w:eastAsia="標楷體" w:hAnsi="標楷體" w:hint="eastAsia"/>
              </w:rPr>
              <w:t>51:工具</w:t>
            </w:r>
          </w:p>
          <w:p w14:paraId="7A16D10F" w14:textId="77777777" w:rsidR="00E24265" w:rsidRPr="000A7F55" w:rsidRDefault="00E24265" w:rsidP="005F76AD">
            <w:pPr>
              <w:rPr>
                <w:rFonts w:ascii="標楷體" w:eastAsia="標楷體" w:hAnsi="標楷體"/>
              </w:rPr>
            </w:pPr>
            <w:r w:rsidRPr="000A7F55">
              <w:rPr>
                <w:rFonts w:ascii="標楷體" w:eastAsia="標楷體" w:hAnsi="標楷體" w:hint="eastAsia"/>
              </w:rPr>
              <w:t>52:原料</w:t>
            </w:r>
          </w:p>
          <w:p w14:paraId="585F2FCC" w14:textId="77777777" w:rsidR="00E24265" w:rsidRPr="000A7F55" w:rsidRDefault="00E24265" w:rsidP="005F76AD">
            <w:pPr>
              <w:rPr>
                <w:rFonts w:ascii="標楷體" w:eastAsia="標楷體" w:hAnsi="標楷體"/>
              </w:rPr>
            </w:pPr>
            <w:r w:rsidRPr="000A7F55">
              <w:rPr>
                <w:rFonts w:ascii="標楷體" w:eastAsia="標楷體" w:hAnsi="標楷體" w:hint="eastAsia"/>
              </w:rPr>
              <w:t>53:半製品</w:t>
            </w:r>
          </w:p>
          <w:p w14:paraId="56B98EFB" w14:textId="77777777" w:rsidR="00E24265" w:rsidRPr="000A7F55" w:rsidRDefault="00E24265" w:rsidP="005F76AD">
            <w:pPr>
              <w:rPr>
                <w:rFonts w:ascii="標楷體" w:eastAsia="標楷體" w:hAnsi="標楷體"/>
              </w:rPr>
            </w:pPr>
            <w:r w:rsidRPr="000A7F55">
              <w:rPr>
                <w:rFonts w:ascii="標楷體" w:eastAsia="標楷體" w:hAnsi="標楷體" w:hint="eastAsia"/>
              </w:rPr>
              <w:t>54:商品</w:t>
            </w:r>
          </w:p>
          <w:p w14:paraId="27AF2646" w14:textId="77777777" w:rsidR="00E24265" w:rsidRPr="000A7F55" w:rsidRDefault="00E24265" w:rsidP="005F76AD">
            <w:pPr>
              <w:rPr>
                <w:rFonts w:ascii="標楷體" w:eastAsia="標楷體" w:hAnsi="標楷體"/>
              </w:rPr>
            </w:pPr>
            <w:r w:rsidRPr="000A7F55">
              <w:rPr>
                <w:rFonts w:ascii="標楷體" w:eastAsia="標楷體" w:hAnsi="標楷體" w:hint="eastAsia"/>
              </w:rPr>
              <w:t>55:農林漁牧產品</w:t>
            </w:r>
          </w:p>
          <w:p w14:paraId="055C2546" w14:textId="77777777" w:rsidR="00E24265" w:rsidRPr="000A7F55" w:rsidRDefault="00E24265" w:rsidP="005F76AD">
            <w:pPr>
              <w:rPr>
                <w:rFonts w:ascii="標楷體" w:eastAsia="標楷體" w:hAnsi="標楷體"/>
              </w:rPr>
            </w:pPr>
            <w:r w:rsidRPr="000A7F55">
              <w:rPr>
                <w:rFonts w:ascii="標楷體" w:eastAsia="標楷體" w:hAnsi="標楷體" w:hint="eastAsia"/>
              </w:rPr>
              <w:t>56:畜牧</w:t>
            </w:r>
          </w:p>
          <w:p w14:paraId="3B0E99BD" w14:textId="77777777" w:rsidR="00E24265" w:rsidRPr="000A7F55" w:rsidRDefault="00E24265" w:rsidP="005F76AD">
            <w:pPr>
              <w:rPr>
                <w:rFonts w:ascii="標楷體" w:eastAsia="標楷體" w:hAnsi="標楷體"/>
              </w:rPr>
            </w:pPr>
            <w:r w:rsidRPr="000A7F55">
              <w:rPr>
                <w:rFonts w:ascii="標楷體" w:eastAsia="標楷體" w:hAnsi="標楷體" w:hint="eastAsia"/>
              </w:rPr>
              <w:t>57:其他動產</w:t>
            </w:r>
          </w:p>
          <w:p w14:paraId="3A2CC10D" w14:textId="77777777" w:rsidR="00E24265" w:rsidRPr="000A7F55" w:rsidRDefault="00E24265" w:rsidP="005F76AD">
            <w:pPr>
              <w:rPr>
                <w:rFonts w:ascii="標楷體" w:eastAsia="標楷體" w:hAnsi="標楷體"/>
              </w:rPr>
            </w:pPr>
            <w:r w:rsidRPr="000A7F55">
              <w:rPr>
                <w:rFonts w:ascii="標楷體" w:eastAsia="標楷體" w:hAnsi="標楷體" w:hint="eastAsia"/>
              </w:rPr>
              <w:t>58:黃金</w:t>
            </w:r>
          </w:p>
          <w:p w14:paraId="61F6DDF2" w14:textId="77777777" w:rsidR="00E24265" w:rsidRPr="000A7F55" w:rsidRDefault="00E24265" w:rsidP="005F76AD">
            <w:pPr>
              <w:rPr>
                <w:rFonts w:ascii="標楷體" w:eastAsia="標楷體" w:hAnsi="標楷體"/>
              </w:rPr>
            </w:pPr>
            <w:r w:rsidRPr="000A7F55">
              <w:rPr>
                <w:rFonts w:ascii="標楷體" w:eastAsia="標楷體" w:hAnsi="標楷體" w:hint="eastAsia"/>
              </w:rPr>
              <w:t>59:珠寶</w:t>
            </w:r>
          </w:p>
          <w:p w14:paraId="56AD7F07" w14:textId="77777777" w:rsidR="00E24265" w:rsidRPr="000A7F55" w:rsidRDefault="00E24265" w:rsidP="005F76AD">
            <w:pPr>
              <w:rPr>
                <w:rFonts w:ascii="標楷體" w:eastAsia="標楷體" w:hAnsi="標楷體"/>
              </w:rPr>
            </w:pPr>
            <w:r w:rsidRPr="000A7F55">
              <w:rPr>
                <w:rFonts w:ascii="標楷體" w:eastAsia="標楷體" w:hAnsi="標楷體" w:hint="eastAsia"/>
              </w:rPr>
              <w:lastRenderedPageBreak/>
              <w:t>60:古董</w:t>
            </w:r>
          </w:p>
          <w:p w14:paraId="58EF21E2" w14:textId="77777777" w:rsidR="00E24265" w:rsidRPr="000A7F55" w:rsidRDefault="00E24265" w:rsidP="005F76AD">
            <w:pPr>
              <w:rPr>
                <w:rFonts w:ascii="標楷體" w:eastAsia="標楷體" w:hAnsi="標楷體"/>
              </w:rPr>
            </w:pPr>
            <w:r w:rsidRPr="000A7F55">
              <w:rPr>
                <w:rFonts w:ascii="標楷體" w:eastAsia="標楷體" w:hAnsi="標楷體" w:hint="eastAsia"/>
              </w:rPr>
              <w:t>61:字畫</w:t>
            </w:r>
          </w:p>
          <w:p w14:paraId="68F3BBFB" w14:textId="77777777" w:rsidR="00E24265" w:rsidRPr="000A7F55" w:rsidRDefault="00E24265" w:rsidP="005F76AD">
            <w:pPr>
              <w:rPr>
                <w:rFonts w:ascii="標楷體" w:eastAsia="標楷體" w:hAnsi="標楷體"/>
              </w:rPr>
            </w:pPr>
            <w:r w:rsidRPr="000A7F55">
              <w:rPr>
                <w:rFonts w:ascii="標楷體" w:eastAsia="標楷體" w:hAnsi="標楷體" w:hint="eastAsia"/>
              </w:rPr>
              <w:t>62:藝品</w:t>
            </w:r>
          </w:p>
          <w:p w14:paraId="697F8710" w14:textId="77777777" w:rsidR="00E24265" w:rsidRPr="000A7F55" w:rsidRDefault="00E24265" w:rsidP="005F76AD">
            <w:pPr>
              <w:rPr>
                <w:rFonts w:ascii="標楷體" w:eastAsia="標楷體" w:hAnsi="標楷體"/>
              </w:rPr>
            </w:pPr>
            <w:r w:rsidRPr="000A7F55">
              <w:rPr>
                <w:rFonts w:ascii="標楷體" w:eastAsia="標楷體" w:hAnsi="標楷體" w:hint="eastAsia"/>
              </w:rPr>
              <w:t>63:其他貴重物品</w:t>
            </w:r>
          </w:p>
          <w:p w14:paraId="5C6D6CD1" w14:textId="77777777" w:rsidR="00E24265" w:rsidRPr="000A7F55" w:rsidRDefault="00E24265" w:rsidP="005F76AD">
            <w:pPr>
              <w:rPr>
                <w:rFonts w:ascii="標楷體" w:eastAsia="標楷體" w:hAnsi="標楷體"/>
              </w:rPr>
            </w:pPr>
            <w:r w:rsidRPr="000A7F55">
              <w:rPr>
                <w:rFonts w:ascii="標楷體" w:eastAsia="標楷體" w:hAnsi="標楷體" w:hint="eastAsia"/>
              </w:rPr>
              <w:t>64:中小企業信保回報有擔</w:t>
            </w:r>
          </w:p>
          <w:p w14:paraId="6CF47F5D" w14:textId="77777777" w:rsidR="00E24265" w:rsidRPr="000A7F55" w:rsidRDefault="00E24265" w:rsidP="005F76AD">
            <w:pPr>
              <w:rPr>
                <w:rFonts w:ascii="標楷體" w:eastAsia="標楷體" w:hAnsi="標楷體"/>
              </w:rPr>
            </w:pPr>
            <w:r w:rsidRPr="000A7F55">
              <w:rPr>
                <w:rFonts w:ascii="標楷體" w:eastAsia="標楷體" w:hAnsi="標楷體" w:hint="eastAsia"/>
              </w:rPr>
              <w:t>65:農業信保回報有擔</w:t>
            </w:r>
          </w:p>
          <w:p w14:paraId="7AC71322" w14:textId="77777777" w:rsidR="00E24265" w:rsidRPr="000A7F55" w:rsidRDefault="00E24265" w:rsidP="005F76AD">
            <w:pPr>
              <w:rPr>
                <w:rFonts w:ascii="標楷體" w:eastAsia="標楷體" w:hAnsi="標楷體"/>
              </w:rPr>
            </w:pPr>
            <w:r w:rsidRPr="000A7F55">
              <w:rPr>
                <w:rFonts w:ascii="標楷體" w:eastAsia="標楷體" w:hAnsi="標楷體" w:hint="eastAsia"/>
              </w:rPr>
              <w:t>66:華僑放款信保回報有擔</w:t>
            </w:r>
          </w:p>
          <w:p w14:paraId="42360566" w14:textId="77777777" w:rsidR="00E24265" w:rsidRPr="000A7F55" w:rsidRDefault="00E24265" w:rsidP="005F76AD">
            <w:pPr>
              <w:rPr>
                <w:rFonts w:ascii="標楷體" w:eastAsia="標楷體" w:hAnsi="標楷體"/>
              </w:rPr>
            </w:pPr>
            <w:r w:rsidRPr="000A7F55">
              <w:rPr>
                <w:rFonts w:ascii="標楷體" w:eastAsia="標楷體" w:hAnsi="標楷體" w:hint="eastAsia"/>
              </w:rPr>
              <w:t>67:國合會信保回報有擔</w:t>
            </w:r>
          </w:p>
          <w:p w14:paraId="2D79F23F" w14:textId="77777777" w:rsidR="00E24265" w:rsidRPr="000A7F55" w:rsidRDefault="00E24265" w:rsidP="005F76AD">
            <w:pPr>
              <w:rPr>
                <w:rFonts w:ascii="標楷體" w:eastAsia="標楷體" w:hAnsi="標楷體"/>
              </w:rPr>
            </w:pPr>
            <w:r w:rsidRPr="000A7F55">
              <w:rPr>
                <w:rFonts w:ascii="標楷體" w:eastAsia="標楷體" w:hAnsi="標楷體" w:hint="eastAsia"/>
              </w:rPr>
              <w:t>68:原住民族信保回報有擔</w:t>
            </w:r>
          </w:p>
          <w:p w14:paraId="3A4F2CB6" w14:textId="77777777" w:rsidR="00E24265" w:rsidRPr="000A7F55" w:rsidRDefault="00E24265" w:rsidP="005F76AD">
            <w:pPr>
              <w:rPr>
                <w:rFonts w:ascii="標楷體" w:eastAsia="標楷體" w:hAnsi="標楷體"/>
              </w:rPr>
            </w:pPr>
            <w:r w:rsidRPr="000A7F55">
              <w:rPr>
                <w:rFonts w:ascii="標楷體" w:eastAsia="標楷體" w:hAnsi="標楷體" w:hint="eastAsia"/>
              </w:rPr>
              <w:t>69:保證人有資力</w:t>
            </w:r>
          </w:p>
          <w:p w14:paraId="0A730315" w14:textId="77777777" w:rsidR="00E24265" w:rsidRPr="00615D4B" w:rsidRDefault="00E24265" w:rsidP="005F76AD">
            <w:pPr>
              <w:rPr>
                <w:rFonts w:ascii="標楷體" w:eastAsia="標楷體" w:hAnsi="標楷體"/>
              </w:rPr>
            </w:pPr>
            <w:r w:rsidRPr="000A7F55">
              <w:rPr>
                <w:rFonts w:ascii="標楷體" w:eastAsia="標楷體" w:hAnsi="標楷體" w:hint="eastAsia"/>
              </w:rPr>
              <w:t>70:保證債務無須代負履行責任</w:t>
            </w:r>
          </w:p>
        </w:tc>
      </w:tr>
      <w:tr w:rsidR="00E24265" w:rsidRPr="00615D4B" w14:paraId="1A539036" w14:textId="77777777" w:rsidTr="005F76AD">
        <w:trPr>
          <w:trHeight w:val="291"/>
          <w:jc w:val="center"/>
        </w:trPr>
        <w:tc>
          <w:tcPr>
            <w:tcW w:w="219" w:type="pct"/>
          </w:tcPr>
          <w:p w14:paraId="27530D8A"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83B2C24" w14:textId="77777777" w:rsidR="00E24265" w:rsidRPr="00615D4B" w:rsidRDefault="00E24265" w:rsidP="005F76AD">
            <w:pPr>
              <w:rPr>
                <w:rFonts w:ascii="標楷體" w:eastAsia="標楷體" w:hAnsi="標楷體"/>
              </w:rPr>
            </w:pPr>
            <w:r w:rsidRPr="00971C3D">
              <w:rPr>
                <w:rFonts w:ascii="標楷體" w:eastAsia="標楷體" w:hAnsi="標楷體" w:hint="eastAsia"/>
              </w:rPr>
              <w:t>原借款金額</w:t>
            </w:r>
          </w:p>
        </w:tc>
        <w:tc>
          <w:tcPr>
            <w:tcW w:w="624" w:type="pct"/>
          </w:tcPr>
          <w:p w14:paraId="51194615" w14:textId="77777777" w:rsidR="00E24265" w:rsidRPr="00615D4B" w:rsidRDefault="00E24265" w:rsidP="005F76AD">
            <w:pPr>
              <w:rPr>
                <w:rFonts w:ascii="標楷體" w:eastAsia="標楷體" w:hAnsi="標楷體"/>
              </w:rPr>
            </w:pPr>
          </w:p>
        </w:tc>
        <w:tc>
          <w:tcPr>
            <w:tcW w:w="624" w:type="pct"/>
          </w:tcPr>
          <w:p w14:paraId="51A267C6" w14:textId="77777777" w:rsidR="00E24265" w:rsidRPr="00615D4B" w:rsidRDefault="00E24265" w:rsidP="005F76AD">
            <w:pPr>
              <w:rPr>
                <w:rFonts w:ascii="標楷體" w:eastAsia="標楷體" w:hAnsi="標楷體"/>
              </w:rPr>
            </w:pPr>
          </w:p>
        </w:tc>
        <w:tc>
          <w:tcPr>
            <w:tcW w:w="537" w:type="pct"/>
          </w:tcPr>
          <w:p w14:paraId="5E73F018" w14:textId="77777777" w:rsidR="00E24265" w:rsidRPr="00615D4B" w:rsidRDefault="00E24265" w:rsidP="005F76AD">
            <w:pPr>
              <w:rPr>
                <w:rFonts w:ascii="標楷體" w:eastAsia="標楷體" w:hAnsi="標楷體"/>
              </w:rPr>
            </w:pPr>
          </w:p>
        </w:tc>
        <w:tc>
          <w:tcPr>
            <w:tcW w:w="299" w:type="pct"/>
          </w:tcPr>
          <w:p w14:paraId="20CEA868" w14:textId="77777777" w:rsidR="00E24265" w:rsidRPr="00615D4B" w:rsidRDefault="00E24265" w:rsidP="005F76AD">
            <w:pPr>
              <w:rPr>
                <w:rFonts w:ascii="標楷體" w:eastAsia="標楷體" w:hAnsi="標楷體"/>
              </w:rPr>
            </w:pPr>
          </w:p>
        </w:tc>
        <w:tc>
          <w:tcPr>
            <w:tcW w:w="299" w:type="pct"/>
          </w:tcPr>
          <w:p w14:paraId="331F4F89" w14:textId="77777777" w:rsidR="00E24265" w:rsidRPr="00615D4B" w:rsidRDefault="00E24265" w:rsidP="005F76AD">
            <w:pPr>
              <w:rPr>
                <w:rFonts w:ascii="標楷體" w:eastAsia="標楷體" w:hAnsi="標楷體"/>
              </w:rPr>
            </w:pPr>
          </w:p>
        </w:tc>
        <w:tc>
          <w:tcPr>
            <w:tcW w:w="1643" w:type="pct"/>
          </w:tcPr>
          <w:p w14:paraId="533B059F" w14:textId="77777777" w:rsidR="00E24265" w:rsidRPr="00615D4B" w:rsidRDefault="00E24265" w:rsidP="005F76AD">
            <w:pPr>
              <w:rPr>
                <w:rFonts w:ascii="標楷體" w:eastAsia="標楷體" w:hAnsi="標楷體"/>
              </w:rPr>
            </w:pPr>
          </w:p>
        </w:tc>
      </w:tr>
      <w:tr w:rsidR="00E24265" w:rsidRPr="00615D4B" w14:paraId="34F14998" w14:textId="77777777" w:rsidTr="005F76AD">
        <w:trPr>
          <w:trHeight w:val="291"/>
          <w:jc w:val="center"/>
        </w:trPr>
        <w:tc>
          <w:tcPr>
            <w:tcW w:w="219" w:type="pct"/>
          </w:tcPr>
          <w:p w14:paraId="12D02D3B"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5763DA18" w14:textId="77777777" w:rsidR="00E24265" w:rsidRPr="00615D4B" w:rsidRDefault="00E24265" w:rsidP="005F76AD">
            <w:pPr>
              <w:rPr>
                <w:rFonts w:ascii="標楷體" w:eastAsia="標楷體" w:hAnsi="標楷體"/>
              </w:rPr>
            </w:pPr>
            <w:r w:rsidRPr="00971C3D">
              <w:rPr>
                <w:rFonts w:ascii="標楷體" w:eastAsia="標楷體" w:hAnsi="標楷體" w:hint="eastAsia"/>
              </w:rPr>
              <w:t>授信餘額</w:t>
            </w:r>
          </w:p>
        </w:tc>
        <w:tc>
          <w:tcPr>
            <w:tcW w:w="624" w:type="pct"/>
          </w:tcPr>
          <w:p w14:paraId="2CB2A442" w14:textId="77777777" w:rsidR="00E24265" w:rsidRPr="00615D4B" w:rsidRDefault="00E24265" w:rsidP="005F76AD">
            <w:pPr>
              <w:rPr>
                <w:rFonts w:ascii="標楷體" w:eastAsia="標楷體" w:hAnsi="標楷體"/>
              </w:rPr>
            </w:pPr>
          </w:p>
        </w:tc>
        <w:tc>
          <w:tcPr>
            <w:tcW w:w="624" w:type="pct"/>
          </w:tcPr>
          <w:p w14:paraId="5C545423" w14:textId="77777777" w:rsidR="00E24265" w:rsidRPr="00615D4B" w:rsidRDefault="00E24265" w:rsidP="005F76AD">
            <w:pPr>
              <w:rPr>
                <w:rFonts w:ascii="標楷體" w:eastAsia="標楷體" w:hAnsi="標楷體"/>
              </w:rPr>
            </w:pPr>
          </w:p>
        </w:tc>
        <w:tc>
          <w:tcPr>
            <w:tcW w:w="537" w:type="pct"/>
          </w:tcPr>
          <w:p w14:paraId="2A2CAC97" w14:textId="77777777" w:rsidR="00E24265" w:rsidRPr="00615D4B" w:rsidRDefault="00E24265" w:rsidP="005F76AD">
            <w:pPr>
              <w:rPr>
                <w:rFonts w:ascii="標楷體" w:eastAsia="標楷體" w:hAnsi="標楷體"/>
              </w:rPr>
            </w:pPr>
          </w:p>
        </w:tc>
        <w:tc>
          <w:tcPr>
            <w:tcW w:w="299" w:type="pct"/>
          </w:tcPr>
          <w:p w14:paraId="0EE5E996" w14:textId="77777777" w:rsidR="00E24265" w:rsidRPr="00615D4B" w:rsidRDefault="00E24265" w:rsidP="005F76AD">
            <w:pPr>
              <w:rPr>
                <w:rFonts w:ascii="標楷體" w:eastAsia="標楷體" w:hAnsi="標楷體"/>
              </w:rPr>
            </w:pPr>
          </w:p>
        </w:tc>
        <w:tc>
          <w:tcPr>
            <w:tcW w:w="299" w:type="pct"/>
          </w:tcPr>
          <w:p w14:paraId="253ED2F8" w14:textId="77777777" w:rsidR="00E24265" w:rsidRPr="00615D4B" w:rsidRDefault="00E24265" w:rsidP="005F76AD">
            <w:pPr>
              <w:rPr>
                <w:rFonts w:ascii="標楷體" w:eastAsia="標楷體" w:hAnsi="標楷體"/>
              </w:rPr>
            </w:pPr>
          </w:p>
        </w:tc>
        <w:tc>
          <w:tcPr>
            <w:tcW w:w="1643" w:type="pct"/>
          </w:tcPr>
          <w:p w14:paraId="763045C3" w14:textId="77777777" w:rsidR="00E24265" w:rsidRPr="00615D4B" w:rsidRDefault="00E24265" w:rsidP="005F76AD">
            <w:pPr>
              <w:rPr>
                <w:rFonts w:ascii="標楷體" w:eastAsia="標楷體" w:hAnsi="標楷體"/>
              </w:rPr>
            </w:pPr>
          </w:p>
        </w:tc>
      </w:tr>
      <w:tr w:rsidR="00E24265" w:rsidRPr="00615D4B" w14:paraId="36D51EFE" w14:textId="77777777" w:rsidTr="005F76AD">
        <w:trPr>
          <w:trHeight w:val="291"/>
          <w:jc w:val="center"/>
        </w:trPr>
        <w:tc>
          <w:tcPr>
            <w:tcW w:w="219" w:type="pct"/>
          </w:tcPr>
          <w:p w14:paraId="27A11A85"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6A833309" w14:textId="77777777" w:rsidR="00E24265" w:rsidRPr="00615D4B" w:rsidRDefault="00E24265" w:rsidP="005F76AD">
            <w:pPr>
              <w:rPr>
                <w:rFonts w:ascii="標楷體" w:eastAsia="標楷體" w:hAnsi="標楷體"/>
              </w:rPr>
            </w:pPr>
            <w:r w:rsidRPr="00971C3D">
              <w:rPr>
                <w:rFonts w:ascii="標楷體" w:eastAsia="標楷體" w:hAnsi="標楷體" w:hint="eastAsia"/>
              </w:rPr>
              <w:t>本金</w:t>
            </w:r>
          </w:p>
        </w:tc>
        <w:tc>
          <w:tcPr>
            <w:tcW w:w="624" w:type="pct"/>
          </w:tcPr>
          <w:p w14:paraId="4649CE7D" w14:textId="77777777" w:rsidR="00E24265" w:rsidRPr="00615D4B" w:rsidRDefault="00E24265" w:rsidP="005F76AD">
            <w:pPr>
              <w:rPr>
                <w:rFonts w:ascii="標楷體" w:eastAsia="標楷體" w:hAnsi="標楷體"/>
              </w:rPr>
            </w:pPr>
          </w:p>
        </w:tc>
        <w:tc>
          <w:tcPr>
            <w:tcW w:w="624" w:type="pct"/>
          </w:tcPr>
          <w:p w14:paraId="188372AB" w14:textId="77777777" w:rsidR="00E24265" w:rsidRPr="00615D4B" w:rsidRDefault="00E24265" w:rsidP="005F76AD">
            <w:pPr>
              <w:rPr>
                <w:rFonts w:ascii="標楷體" w:eastAsia="標楷體" w:hAnsi="標楷體"/>
              </w:rPr>
            </w:pPr>
          </w:p>
        </w:tc>
        <w:tc>
          <w:tcPr>
            <w:tcW w:w="537" w:type="pct"/>
          </w:tcPr>
          <w:p w14:paraId="05D2DB1F" w14:textId="77777777" w:rsidR="00E24265" w:rsidRPr="00615D4B" w:rsidRDefault="00E24265" w:rsidP="005F76AD">
            <w:pPr>
              <w:rPr>
                <w:rFonts w:ascii="標楷體" w:eastAsia="標楷體" w:hAnsi="標楷體"/>
              </w:rPr>
            </w:pPr>
          </w:p>
        </w:tc>
        <w:tc>
          <w:tcPr>
            <w:tcW w:w="299" w:type="pct"/>
          </w:tcPr>
          <w:p w14:paraId="052CF54E" w14:textId="77777777" w:rsidR="00E24265" w:rsidRPr="00615D4B" w:rsidRDefault="00E24265" w:rsidP="005F76AD">
            <w:pPr>
              <w:rPr>
                <w:rFonts w:ascii="標楷體" w:eastAsia="標楷體" w:hAnsi="標楷體"/>
              </w:rPr>
            </w:pPr>
          </w:p>
        </w:tc>
        <w:tc>
          <w:tcPr>
            <w:tcW w:w="299" w:type="pct"/>
          </w:tcPr>
          <w:p w14:paraId="28CB57ED" w14:textId="77777777" w:rsidR="00E24265" w:rsidRPr="00615D4B" w:rsidRDefault="00E24265" w:rsidP="005F76AD">
            <w:pPr>
              <w:rPr>
                <w:rFonts w:ascii="標楷體" w:eastAsia="標楷體" w:hAnsi="標楷體"/>
              </w:rPr>
            </w:pPr>
          </w:p>
        </w:tc>
        <w:tc>
          <w:tcPr>
            <w:tcW w:w="1643" w:type="pct"/>
          </w:tcPr>
          <w:p w14:paraId="1BF8E77B" w14:textId="77777777" w:rsidR="00E24265" w:rsidRPr="00615D4B" w:rsidRDefault="00E24265" w:rsidP="005F76AD">
            <w:pPr>
              <w:rPr>
                <w:rFonts w:ascii="標楷體" w:eastAsia="標楷體" w:hAnsi="標楷體"/>
              </w:rPr>
            </w:pPr>
          </w:p>
        </w:tc>
      </w:tr>
      <w:tr w:rsidR="00E24265" w:rsidRPr="00615D4B" w14:paraId="5AD132D7" w14:textId="77777777" w:rsidTr="005F76AD">
        <w:trPr>
          <w:trHeight w:val="291"/>
          <w:jc w:val="center"/>
        </w:trPr>
        <w:tc>
          <w:tcPr>
            <w:tcW w:w="219" w:type="pct"/>
          </w:tcPr>
          <w:p w14:paraId="2912D0CA"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51E0990B" w14:textId="77777777" w:rsidR="00E24265" w:rsidRPr="00615D4B" w:rsidRDefault="00E24265" w:rsidP="005F76AD">
            <w:pPr>
              <w:rPr>
                <w:rFonts w:ascii="標楷體" w:eastAsia="標楷體" w:hAnsi="標楷體"/>
              </w:rPr>
            </w:pPr>
            <w:r w:rsidRPr="00971C3D">
              <w:rPr>
                <w:rFonts w:ascii="標楷體" w:eastAsia="標楷體" w:hAnsi="標楷體" w:hint="eastAsia"/>
              </w:rPr>
              <w:t>利息</w:t>
            </w:r>
          </w:p>
        </w:tc>
        <w:tc>
          <w:tcPr>
            <w:tcW w:w="624" w:type="pct"/>
          </w:tcPr>
          <w:p w14:paraId="305C15A9" w14:textId="77777777" w:rsidR="00E24265" w:rsidRPr="00615D4B" w:rsidRDefault="00E24265" w:rsidP="005F76AD">
            <w:pPr>
              <w:rPr>
                <w:rFonts w:ascii="標楷體" w:eastAsia="標楷體" w:hAnsi="標楷體"/>
              </w:rPr>
            </w:pPr>
          </w:p>
        </w:tc>
        <w:tc>
          <w:tcPr>
            <w:tcW w:w="624" w:type="pct"/>
          </w:tcPr>
          <w:p w14:paraId="57B7C5FE" w14:textId="77777777" w:rsidR="00E24265" w:rsidRPr="00615D4B" w:rsidRDefault="00E24265" w:rsidP="005F76AD">
            <w:pPr>
              <w:rPr>
                <w:rFonts w:ascii="標楷體" w:eastAsia="標楷體" w:hAnsi="標楷體"/>
              </w:rPr>
            </w:pPr>
          </w:p>
        </w:tc>
        <w:tc>
          <w:tcPr>
            <w:tcW w:w="537" w:type="pct"/>
          </w:tcPr>
          <w:p w14:paraId="403373B2" w14:textId="77777777" w:rsidR="00E24265" w:rsidRPr="00615D4B" w:rsidRDefault="00E24265" w:rsidP="005F76AD">
            <w:pPr>
              <w:rPr>
                <w:rFonts w:ascii="標楷體" w:eastAsia="標楷體" w:hAnsi="標楷體"/>
              </w:rPr>
            </w:pPr>
          </w:p>
        </w:tc>
        <w:tc>
          <w:tcPr>
            <w:tcW w:w="299" w:type="pct"/>
          </w:tcPr>
          <w:p w14:paraId="10EA4603" w14:textId="77777777" w:rsidR="00E24265" w:rsidRPr="00615D4B" w:rsidRDefault="00E24265" w:rsidP="005F76AD">
            <w:pPr>
              <w:rPr>
                <w:rFonts w:ascii="標楷體" w:eastAsia="標楷體" w:hAnsi="標楷體"/>
              </w:rPr>
            </w:pPr>
          </w:p>
        </w:tc>
        <w:tc>
          <w:tcPr>
            <w:tcW w:w="299" w:type="pct"/>
          </w:tcPr>
          <w:p w14:paraId="068CAC79" w14:textId="77777777" w:rsidR="00E24265" w:rsidRPr="00615D4B" w:rsidRDefault="00E24265" w:rsidP="005F76AD">
            <w:pPr>
              <w:rPr>
                <w:rFonts w:ascii="標楷體" w:eastAsia="標楷體" w:hAnsi="標楷體"/>
              </w:rPr>
            </w:pPr>
          </w:p>
        </w:tc>
        <w:tc>
          <w:tcPr>
            <w:tcW w:w="1643" w:type="pct"/>
          </w:tcPr>
          <w:p w14:paraId="5DC14717" w14:textId="77777777" w:rsidR="00E24265" w:rsidRPr="00615D4B" w:rsidRDefault="00E24265" w:rsidP="005F76AD">
            <w:pPr>
              <w:rPr>
                <w:rFonts w:ascii="標楷體" w:eastAsia="標楷體" w:hAnsi="標楷體"/>
              </w:rPr>
            </w:pPr>
          </w:p>
        </w:tc>
      </w:tr>
      <w:tr w:rsidR="00E24265" w:rsidRPr="00615D4B" w14:paraId="62741384" w14:textId="77777777" w:rsidTr="005F76AD">
        <w:trPr>
          <w:trHeight w:val="291"/>
          <w:jc w:val="center"/>
        </w:trPr>
        <w:tc>
          <w:tcPr>
            <w:tcW w:w="219" w:type="pct"/>
          </w:tcPr>
          <w:p w14:paraId="26985B1E"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DEC4EC9" w14:textId="77777777" w:rsidR="00E24265" w:rsidRPr="00615D4B" w:rsidRDefault="00E24265" w:rsidP="005F76AD">
            <w:pPr>
              <w:rPr>
                <w:rFonts w:ascii="標楷體" w:eastAsia="標楷體" w:hAnsi="標楷體"/>
              </w:rPr>
            </w:pPr>
            <w:r w:rsidRPr="00971C3D">
              <w:rPr>
                <w:rFonts w:ascii="標楷體" w:eastAsia="標楷體" w:hAnsi="標楷體" w:hint="eastAsia"/>
              </w:rPr>
              <w:t>違約金</w:t>
            </w:r>
          </w:p>
        </w:tc>
        <w:tc>
          <w:tcPr>
            <w:tcW w:w="624" w:type="pct"/>
          </w:tcPr>
          <w:p w14:paraId="2D975A66" w14:textId="77777777" w:rsidR="00E24265" w:rsidRPr="00615D4B" w:rsidRDefault="00E24265" w:rsidP="005F76AD">
            <w:pPr>
              <w:rPr>
                <w:rFonts w:ascii="標楷體" w:eastAsia="標楷體" w:hAnsi="標楷體"/>
              </w:rPr>
            </w:pPr>
          </w:p>
        </w:tc>
        <w:tc>
          <w:tcPr>
            <w:tcW w:w="624" w:type="pct"/>
          </w:tcPr>
          <w:p w14:paraId="2273CBAE" w14:textId="77777777" w:rsidR="00E24265" w:rsidRPr="00615D4B" w:rsidRDefault="00E24265" w:rsidP="005F76AD">
            <w:pPr>
              <w:rPr>
                <w:rFonts w:ascii="標楷體" w:eastAsia="標楷體" w:hAnsi="標楷體"/>
              </w:rPr>
            </w:pPr>
          </w:p>
        </w:tc>
        <w:tc>
          <w:tcPr>
            <w:tcW w:w="537" w:type="pct"/>
          </w:tcPr>
          <w:p w14:paraId="4F5996C5" w14:textId="77777777" w:rsidR="00E24265" w:rsidRPr="00615D4B" w:rsidRDefault="00E24265" w:rsidP="005F76AD">
            <w:pPr>
              <w:rPr>
                <w:rFonts w:ascii="標楷體" w:eastAsia="標楷體" w:hAnsi="標楷體"/>
              </w:rPr>
            </w:pPr>
          </w:p>
        </w:tc>
        <w:tc>
          <w:tcPr>
            <w:tcW w:w="299" w:type="pct"/>
          </w:tcPr>
          <w:p w14:paraId="3AF9E520" w14:textId="77777777" w:rsidR="00E24265" w:rsidRPr="00615D4B" w:rsidRDefault="00E24265" w:rsidP="005F76AD">
            <w:pPr>
              <w:rPr>
                <w:rFonts w:ascii="標楷體" w:eastAsia="標楷體" w:hAnsi="標楷體"/>
              </w:rPr>
            </w:pPr>
          </w:p>
        </w:tc>
        <w:tc>
          <w:tcPr>
            <w:tcW w:w="299" w:type="pct"/>
          </w:tcPr>
          <w:p w14:paraId="1FD7C323" w14:textId="77777777" w:rsidR="00E24265" w:rsidRPr="00615D4B" w:rsidRDefault="00E24265" w:rsidP="005F76AD">
            <w:pPr>
              <w:rPr>
                <w:rFonts w:ascii="標楷體" w:eastAsia="標楷體" w:hAnsi="標楷體"/>
              </w:rPr>
            </w:pPr>
          </w:p>
        </w:tc>
        <w:tc>
          <w:tcPr>
            <w:tcW w:w="1643" w:type="pct"/>
          </w:tcPr>
          <w:p w14:paraId="3365C645" w14:textId="77777777" w:rsidR="00E24265" w:rsidRPr="00615D4B" w:rsidRDefault="00E24265" w:rsidP="005F76AD">
            <w:pPr>
              <w:rPr>
                <w:rFonts w:ascii="標楷體" w:eastAsia="標楷體" w:hAnsi="標楷體"/>
              </w:rPr>
            </w:pPr>
          </w:p>
        </w:tc>
      </w:tr>
      <w:tr w:rsidR="00E24265" w:rsidRPr="00615D4B" w14:paraId="12A1C3B3" w14:textId="77777777" w:rsidTr="005F76AD">
        <w:trPr>
          <w:trHeight w:val="291"/>
          <w:jc w:val="center"/>
        </w:trPr>
        <w:tc>
          <w:tcPr>
            <w:tcW w:w="219" w:type="pct"/>
          </w:tcPr>
          <w:p w14:paraId="1A1D8F9D"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7B1B39A5" w14:textId="77777777" w:rsidR="00E24265" w:rsidRPr="00615D4B" w:rsidRDefault="00E24265" w:rsidP="005F76AD">
            <w:pPr>
              <w:rPr>
                <w:rFonts w:ascii="標楷體" w:eastAsia="標楷體" w:hAnsi="標楷體"/>
              </w:rPr>
            </w:pPr>
            <w:r w:rsidRPr="00971C3D">
              <w:rPr>
                <w:rFonts w:ascii="標楷體" w:eastAsia="標楷體" w:hAnsi="標楷體" w:hint="eastAsia"/>
              </w:rPr>
              <w:t>其他費用</w:t>
            </w:r>
          </w:p>
        </w:tc>
        <w:tc>
          <w:tcPr>
            <w:tcW w:w="624" w:type="pct"/>
          </w:tcPr>
          <w:p w14:paraId="5E7F774F" w14:textId="77777777" w:rsidR="00E24265" w:rsidRPr="00615D4B" w:rsidRDefault="00E24265" w:rsidP="005F76AD">
            <w:pPr>
              <w:rPr>
                <w:rFonts w:ascii="標楷體" w:eastAsia="標楷體" w:hAnsi="標楷體"/>
              </w:rPr>
            </w:pPr>
          </w:p>
        </w:tc>
        <w:tc>
          <w:tcPr>
            <w:tcW w:w="624" w:type="pct"/>
          </w:tcPr>
          <w:p w14:paraId="5B110204" w14:textId="77777777" w:rsidR="00E24265" w:rsidRPr="00615D4B" w:rsidRDefault="00E24265" w:rsidP="005F76AD">
            <w:pPr>
              <w:rPr>
                <w:rFonts w:ascii="標楷體" w:eastAsia="標楷體" w:hAnsi="標楷體"/>
              </w:rPr>
            </w:pPr>
          </w:p>
        </w:tc>
        <w:tc>
          <w:tcPr>
            <w:tcW w:w="537" w:type="pct"/>
          </w:tcPr>
          <w:p w14:paraId="36873802" w14:textId="77777777" w:rsidR="00E24265" w:rsidRPr="00615D4B" w:rsidRDefault="00E24265" w:rsidP="005F76AD">
            <w:pPr>
              <w:rPr>
                <w:rFonts w:ascii="標楷體" w:eastAsia="標楷體" w:hAnsi="標楷體"/>
              </w:rPr>
            </w:pPr>
          </w:p>
        </w:tc>
        <w:tc>
          <w:tcPr>
            <w:tcW w:w="299" w:type="pct"/>
          </w:tcPr>
          <w:p w14:paraId="7C7C756C" w14:textId="77777777" w:rsidR="00E24265" w:rsidRPr="00615D4B" w:rsidRDefault="00E24265" w:rsidP="005F76AD">
            <w:pPr>
              <w:rPr>
                <w:rFonts w:ascii="標楷體" w:eastAsia="標楷體" w:hAnsi="標楷體"/>
              </w:rPr>
            </w:pPr>
          </w:p>
        </w:tc>
        <w:tc>
          <w:tcPr>
            <w:tcW w:w="299" w:type="pct"/>
          </w:tcPr>
          <w:p w14:paraId="4DB1A220" w14:textId="77777777" w:rsidR="00E24265" w:rsidRPr="00615D4B" w:rsidRDefault="00E24265" w:rsidP="005F76AD">
            <w:pPr>
              <w:rPr>
                <w:rFonts w:ascii="標楷體" w:eastAsia="標楷體" w:hAnsi="標楷體"/>
              </w:rPr>
            </w:pPr>
          </w:p>
        </w:tc>
        <w:tc>
          <w:tcPr>
            <w:tcW w:w="1643" w:type="pct"/>
          </w:tcPr>
          <w:p w14:paraId="32A58310" w14:textId="77777777" w:rsidR="00E24265" w:rsidRPr="00615D4B" w:rsidRDefault="00E24265" w:rsidP="005F76AD">
            <w:pPr>
              <w:rPr>
                <w:rFonts w:ascii="標楷體" w:eastAsia="標楷體" w:hAnsi="標楷體"/>
              </w:rPr>
            </w:pPr>
          </w:p>
        </w:tc>
      </w:tr>
      <w:tr w:rsidR="00E24265" w:rsidRPr="00615D4B" w14:paraId="53CE17CF" w14:textId="77777777" w:rsidTr="005F76AD">
        <w:trPr>
          <w:trHeight w:val="291"/>
          <w:jc w:val="center"/>
        </w:trPr>
        <w:tc>
          <w:tcPr>
            <w:tcW w:w="219" w:type="pct"/>
          </w:tcPr>
          <w:p w14:paraId="62DD570F"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6061BAA8" w14:textId="77777777" w:rsidR="00E24265" w:rsidRPr="00615D4B" w:rsidRDefault="00E24265" w:rsidP="005F76AD">
            <w:pPr>
              <w:rPr>
                <w:rFonts w:ascii="標楷體" w:eastAsia="標楷體" w:hAnsi="標楷體"/>
              </w:rPr>
            </w:pPr>
            <w:r w:rsidRPr="00971C3D">
              <w:rPr>
                <w:rFonts w:ascii="標楷體" w:eastAsia="標楷體" w:hAnsi="標楷體" w:hint="eastAsia"/>
              </w:rPr>
              <w:t>每期應付金額</w:t>
            </w:r>
          </w:p>
        </w:tc>
        <w:tc>
          <w:tcPr>
            <w:tcW w:w="624" w:type="pct"/>
          </w:tcPr>
          <w:p w14:paraId="2042A190" w14:textId="77777777" w:rsidR="00E24265" w:rsidRPr="00615D4B" w:rsidRDefault="00E24265" w:rsidP="005F76AD">
            <w:pPr>
              <w:rPr>
                <w:rFonts w:ascii="標楷體" w:eastAsia="標楷體" w:hAnsi="標楷體"/>
              </w:rPr>
            </w:pPr>
          </w:p>
        </w:tc>
        <w:tc>
          <w:tcPr>
            <w:tcW w:w="624" w:type="pct"/>
          </w:tcPr>
          <w:p w14:paraId="373CE5AF" w14:textId="77777777" w:rsidR="00E24265" w:rsidRPr="00615D4B" w:rsidRDefault="00E24265" w:rsidP="005F76AD">
            <w:pPr>
              <w:rPr>
                <w:rFonts w:ascii="標楷體" w:eastAsia="標楷體" w:hAnsi="標楷體"/>
              </w:rPr>
            </w:pPr>
          </w:p>
        </w:tc>
        <w:tc>
          <w:tcPr>
            <w:tcW w:w="537" w:type="pct"/>
          </w:tcPr>
          <w:p w14:paraId="36443248" w14:textId="77777777" w:rsidR="00E24265" w:rsidRPr="00615D4B" w:rsidRDefault="00E24265" w:rsidP="005F76AD">
            <w:pPr>
              <w:rPr>
                <w:rFonts w:ascii="標楷體" w:eastAsia="標楷體" w:hAnsi="標楷體"/>
              </w:rPr>
            </w:pPr>
          </w:p>
        </w:tc>
        <w:tc>
          <w:tcPr>
            <w:tcW w:w="299" w:type="pct"/>
          </w:tcPr>
          <w:p w14:paraId="7149C779" w14:textId="77777777" w:rsidR="00E24265" w:rsidRPr="00615D4B" w:rsidRDefault="00E24265" w:rsidP="005F76AD">
            <w:pPr>
              <w:rPr>
                <w:rFonts w:ascii="標楷體" w:eastAsia="標楷體" w:hAnsi="標楷體"/>
              </w:rPr>
            </w:pPr>
          </w:p>
        </w:tc>
        <w:tc>
          <w:tcPr>
            <w:tcW w:w="299" w:type="pct"/>
          </w:tcPr>
          <w:p w14:paraId="36766C90" w14:textId="77777777" w:rsidR="00E24265" w:rsidRPr="00615D4B" w:rsidRDefault="00E24265" w:rsidP="005F76AD">
            <w:pPr>
              <w:rPr>
                <w:rFonts w:ascii="標楷體" w:eastAsia="標楷體" w:hAnsi="標楷體"/>
              </w:rPr>
            </w:pPr>
          </w:p>
        </w:tc>
        <w:tc>
          <w:tcPr>
            <w:tcW w:w="1643" w:type="pct"/>
          </w:tcPr>
          <w:p w14:paraId="782F90AC" w14:textId="77777777" w:rsidR="00E24265" w:rsidRPr="00615D4B" w:rsidRDefault="00E24265" w:rsidP="005F76AD">
            <w:pPr>
              <w:rPr>
                <w:rFonts w:ascii="標楷體" w:eastAsia="標楷體" w:hAnsi="標楷體"/>
              </w:rPr>
            </w:pPr>
          </w:p>
        </w:tc>
      </w:tr>
      <w:tr w:rsidR="00E24265" w:rsidRPr="00615D4B" w14:paraId="6F62AF56" w14:textId="77777777" w:rsidTr="005F76AD">
        <w:trPr>
          <w:trHeight w:val="291"/>
          <w:jc w:val="center"/>
        </w:trPr>
        <w:tc>
          <w:tcPr>
            <w:tcW w:w="219" w:type="pct"/>
          </w:tcPr>
          <w:p w14:paraId="24744DD2"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1CDA412A" w14:textId="77777777" w:rsidR="00E24265" w:rsidRPr="00615D4B" w:rsidRDefault="00E24265" w:rsidP="005F76AD">
            <w:pPr>
              <w:rPr>
                <w:rFonts w:ascii="標楷體" w:eastAsia="標楷體" w:hAnsi="標楷體"/>
              </w:rPr>
            </w:pPr>
            <w:r w:rsidRPr="00971C3D">
              <w:rPr>
                <w:rFonts w:ascii="標楷體" w:eastAsia="標楷體" w:hAnsi="標楷體" w:hint="eastAsia"/>
              </w:rPr>
              <w:t>最近一期繳款金額</w:t>
            </w:r>
          </w:p>
        </w:tc>
        <w:tc>
          <w:tcPr>
            <w:tcW w:w="624" w:type="pct"/>
          </w:tcPr>
          <w:p w14:paraId="7C02B3DB" w14:textId="77777777" w:rsidR="00E24265" w:rsidRPr="00615D4B" w:rsidRDefault="00E24265" w:rsidP="005F76AD">
            <w:pPr>
              <w:rPr>
                <w:rFonts w:ascii="標楷體" w:eastAsia="標楷體" w:hAnsi="標楷體"/>
              </w:rPr>
            </w:pPr>
          </w:p>
        </w:tc>
        <w:tc>
          <w:tcPr>
            <w:tcW w:w="624" w:type="pct"/>
          </w:tcPr>
          <w:p w14:paraId="0EBAE354" w14:textId="77777777" w:rsidR="00E24265" w:rsidRPr="00615D4B" w:rsidRDefault="00E24265" w:rsidP="005F76AD">
            <w:pPr>
              <w:rPr>
                <w:rFonts w:ascii="標楷體" w:eastAsia="標楷體" w:hAnsi="標楷體"/>
              </w:rPr>
            </w:pPr>
          </w:p>
        </w:tc>
        <w:tc>
          <w:tcPr>
            <w:tcW w:w="537" w:type="pct"/>
          </w:tcPr>
          <w:p w14:paraId="32AFD047" w14:textId="77777777" w:rsidR="00E24265" w:rsidRPr="00615D4B" w:rsidRDefault="00E24265" w:rsidP="005F76AD">
            <w:pPr>
              <w:rPr>
                <w:rFonts w:ascii="標楷體" w:eastAsia="標楷體" w:hAnsi="標楷體"/>
              </w:rPr>
            </w:pPr>
          </w:p>
        </w:tc>
        <w:tc>
          <w:tcPr>
            <w:tcW w:w="299" w:type="pct"/>
          </w:tcPr>
          <w:p w14:paraId="1DD60791" w14:textId="77777777" w:rsidR="00E24265" w:rsidRPr="00615D4B" w:rsidRDefault="00E24265" w:rsidP="005F76AD">
            <w:pPr>
              <w:rPr>
                <w:rFonts w:ascii="標楷體" w:eastAsia="標楷體" w:hAnsi="標楷體"/>
              </w:rPr>
            </w:pPr>
          </w:p>
        </w:tc>
        <w:tc>
          <w:tcPr>
            <w:tcW w:w="299" w:type="pct"/>
          </w:tcPr>
          <w:p w14:paraId="36ECFC00" w14:textId="77777777" w:rsidR="00E24265" w:rsidRPr="00615D4B" w:rsidRDefault="00E24265" w:rsidP="005F76AD">
            <w:pPr>
              <w:rPr>
                <w:rFonts w:ascii="標楷體" w:eastAsia="標楷體" w:hAnsi="標楷體"/>
              </w:rPr>
            </w:pPr>
          </w:p>
        </w:tc>
        <w:tc>
          <w:tcPr>
            <w:tcW w:w="1643" w:type="pct"/>
          </w:tcPr>
          <w:p w14:paraId="3C8C59ED" w14:textId="77777777" w:rsidR="00E24265" w:rsidRPr="00615D4B" w:rsidRDefault="00E24265" w:rsidP="005F76AD">
            <w:pPr>
              <w:rPr>
                <w:rFonts w:ascii="標楷體" w:eastAsia="標楷體" w:hAnsi="標楷體"/>
              </w:rPr>
            </w:pPr>
          </w:p>
        </w:tc>
      </w:tr>
      <w:tr w:rsidR="00E24265" w:rsidRPr="00615D4B" w14:paraId="4B1080A7" w14:textId="77777777" w:rsidTr="005F76AD">
        <w:trPr>
          <w:trHeight w:val="291"/>
          <w:jc w:val="center"/>
        </w:trPr>
        <w:tc>
          <w:tcPr>
            <w:tcW w:w="219" w:type="pct"/>
          </w:tcPr>
          <w:p w14:paraId="37ED7911"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2C4A60B6" w14:textId="77777777" w:rsidR="00E24265" w:rsidRPr="00615D4B" w:rsidRDefault="00E24265" w:rsidP="005F76AD">
            <w:pPr>
              <w:rPr>
                <w:rFonts w:ascii="標楷體" w:eastAsia="標楷體" w:hAnsi="標楷體"/>
              </w:rPr>
            </w:pPr>
            <w:r w:rsidRPr="00971C3D">
              <w:rPr>
                <w:rFonts w:ascii="標楷體" w:eastAsia="標楷體" w:hAnsi="標楷體" w:hint="eastAsia"/>
              </w:rPr>
              <w:t>最後繳息日</w:t>
            </w:r>
          </w:p>
        </w:tc>
        <w:tc>
          <w:tcPr>
            <w:tcW w:w="624" w:type="pct"/>
          </w:tcPr>
          <w:p w14:paraId="3C6CF04C" w14:textId="77777777" w:rsidR="00E24265" w:rsidRPr="00615D4B" w:rsidRDefault="00E24265" w:rsidP="005F76AD">
            <w:pPr>
              <w:rPr>
                <w:rFonts w:ascii="標楷體" w:eastAsia="標楷體" w:hAnsi="標楷體"/>
              </w:rPr>
            </w:pPr>
          </w:p>
        </w:tc>
        <w:tc>
          <w:tcPr>
            <w:tcW w:w="624" w:type="pct"/>
          </w:tcPr>
          <w:p w14:paraId="3A4B66B5" w14:textId="77777777" w:rsidR="00E24265" w:rsidRPr="00615D4B" w:rsidRDefault="00E24265" w:rsidP="005F76AD">
            <w:pPr>
              <w:rPr>
                <w:rFonts w:ascii="標楷體" w:eastAsia="標楷體" w:hAnsi="標楷體"/>
              </w:rPr>
            </w:pPr>
          </w:p>
        </w:tc>
        <w:tc>
          <w:tcPr>
            <w:tcW w:w="537" w:type="pct"/>
          </w:tcPr>
          <w:p w14:paraId="79AFF216" w14:textId="77777777" w:rsidR="00E24265" w:rsidRPr="00615D4B" w:rsidRDefault="00E24265" w:rsidP="005F76AD">
            <w:pPr>
              <w:rPr>
                <w:rFonts w:ascii="標楷體" w:eastAsia="標楷體" w:hAnsi="標楷體"/>
              </w:rPr>
            </w:pPr>
          </w:p>
        </w:tc>
        <w:tc>
          <w:tcPr>
            <w:tcW w:w="299" w:type="pct"/>
          </w:tcPr>
          <w:p w14:paraId="6DE72901" w14:textId="77777777" w:rsidR="00E24265" w:rsidRPr="00615D4B" w:rsidRDefault="00E24265" w:rsidP="005F76AD">
            <w:pPr>
              <w:rPr>
                <w:rFonts w:ascii="標楷體" w:eastAsia="標楷體" w:hAnsi="標楷體"/>
              </w:rPr>
            </w:pPr>
          </w:p>
        </w:tc>
        <w:tc>
          <w:tcPr>
            <w:tcW w:w="299" w:type="pct"/>
          </w:tcPr>
          <w:p w14:paraId="581D04AC" w14:textId="77777777" w:rsidR="00E24265" w:rsidRPr="00615D4B" w:rsidRDefault="00E24265" w:rsidP="005F76AD">
            <w:pPr>
              <w:rPr>
                <w:rFonts w:ascii="標楷體" w:eastAsia="標楷體" w:hAnsi="標楷體"/>
              </w:rPr>
            </w:pPr>
          </w:p>
        </w:tc>
        <w:tc>
          <w:tcPr>
            <w:tcW w:w="1643" w:type="pct"/>
          </w:tcPr>
          <w:p w14:paraId="6C491751" w14:textId="77777777" w:rsidR="00E24265" w:rsidRPr="00615D4B" w:rsidRDefault="00E24265" w:rsidP="005F76AD">
            <w:pPr>
              <w:rPr>
                <w:rFonts w:ascii="標楷體" w:eastAsia="標楷體" w:hAnsi="標楷體"/>
              </w:rPr>
            </w:pPr>
          </w:p>
        </w:tc>
      </w:tr>
      <w:tr w:rsidR="00E24265" w:rsidRPr="00615D4B" w14:paraId="1A601A28" w14:textId="77777777" w:rsidTr="005F76AD">
        <w:trPr>
          <w:trHeight w:val="291"/>
          <w:jc w:val="center"/>
        </w:trPr>
        <w:tc>
          <w:tcPr>
            <w:tcW w:w="219" w:type="pct"/>
          </w:tcPr>
          <w:p w14:paraId="532454D1"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3D6C113" w14:textId="77777777" w:rsidR="00E24265" w:rsidRPr="00615D4B" w:rsidRDefault="00E24265" w:rsidP="005F76AD">
            <w:pPr>
              <w:rPr>
                <w:rFonts w:ascii="標楷體" w:eastAsia="標楷體" w:hAnsi="標楷體"/>
              </w:rPr>
            </w:pPr>
            <w:r w:rsidRPr="00971C3D">
              <w:rPr>
                <w:rFonts w:ascii="標楷體" w:eastAsia="標楷體" w:hAnsi="標楷體" w:hint="eastAsia"/>
              </w:rPr>
              <w:t>已到期尚未清償金額</w:t>
            </w:r>
          </w:p>
        </w:tc>
        <w:tc>
          <w:tcPr>
            <w:tcW w:w="624" w:type="pct"/>
          </w:tcPr>
          <w:p w14:paraId="50B9C600" w14:textId="77777777" w:rsidR="00E24265" w:rsidRPr="00615D4B" w:rsidRDefault="00E24265" w:rsidP="005F76AD">
            <w:pPr>
              <w:rPr>
                <w:rFonts w:ascii="標楷體" w:eastAsia="標楷體" w:hAnsi="標楷體"/>
              </w:rPr>
            </w:pPr>
          </w:p>
        </w:tc>
        <w:tc>
          <w:tcPr>
            <w:tcW w:w="624" w:type="pct"/>
          </w:tcPr>
          <w:p w14:paraId="01EDCE83" w14:textId="77777777" w:rsidR="00E24265" w:rsidRPr="00615D4B" w:rsidRDefault="00E24265" w:rsidP="005F76AD">
            <w:pPr>
              <w:rPr>
                <w:rFonts w:ascii="標楷體" w:eastAsia="標楷體" w:hAnsi="標楷體"/>
              </w:rPr>
            </w:pPr>
          </w:p>
        </w:tc>
        <w:tc>
          <w:tcPr>
            <w:tcW w:w="537" w:type="pct"/>
          </w:tcPr>
          <w:p w14:paraId="1B182945" w14:textId="77777777" w:rsidR="00E24265" w:rsidRPr="00615D4B" w:rsidRDefault="00E24265" w:rsidP="005F76AD">
            <w:pPr>
              <w:rPr>
                <w:rFonts w:ascii="標楷體" w:eastAsia="標楷體" w:hAnsi="標楷體"/>
              </w:rPr>
            </w:pPr>
          </w:p>
        </w:tc>
        <w:tc>
          <w:tcPr>
            <w:tcW w:w="299" w:type="pct"/>
          </w:tcPr>
          <w:p w14:paraId="08F3FFF5" w14:textId="77777777" w:rsidR="00E24265" w:rsidRPr="00615D4B" w:rsidRDefault="00E24265" w:rsidP="005F76AD">
            <w:pPr>
              <w:rPr>
                <w:rFonts w:ascii="標楷體" w:eastAsia="標楷體" w:hAnsi="標楷體"/>
              </w:rPr>
            </w:pPr>
          </w:p>
        </w:tc>
        <w:tc>
          <w:tcPr>
            <w:tcW w:w="299" w:type="pct"/>
          </w:tcPr>
          <w:p w14:paraId="13AF13DA" w14:textId="77777777" w:rsidR="00E24265" w:rsidRPr="00615D4B" w:rsidRDefault="00E24265" w:rsidP="005F76AD">
            <w:pPr>
              <w:rPr>
                <w:rFonts w:ascii="標楷體" w:eastAsia="標楷體" w:hAnsi="標楷體"/>
              </w:rPr>
            </w:pPr>
          </w:p>
        </w:tc>
        <w:tc>
          <w:tcPr>
            <w:tcW w:w="1643" w:type="pct"/>
          </w:tcPr>
          <w:p w14:paraId="3E994E5D" w14:textId="77777777" w:rsidR="00E24265" w:rsidRPr="00615D4B" w:rsidRDefault="00E24265" w:rsidP="005F76AD">
            <w:pPr>
              <w:rPr>
                <w:rFonts w:ascii="標楷體" w:eastAsia="標楷體" w:hAnsi="標楷體"/>
              </w:rPr>
            </w:pPr>
          </w:p>
        </w:tc>
      </w:tr>
      <w:tr w:rsidR="00E24265" w:rsidRPr="00615D4B" w14:paraId="1C077719" w14:textId="77777777" w:rsidTr="005F76AD">
        <w:trPr>
          <w:trHeight w:val="291"/>
          <w:jc w:val="center"/>
        </w:trPr>
        <w:tc>
          <w:tcPr>
            <w:tcW w:w="219" w:type="pct"/>
          </w:tcPr>
          <w:p w14:paraId="73D8383C"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48F24F7B" w14:textId="77777777" w:rsidR="00E24265" w:rsidRPr="00615D4B" w:rsidRDefault="00E24265" w:rsidP="005F76AD">
            <w:pPr>
              <w:rPr>
                <w:rFonts w:ascii="標楷體" w:eastAsia="標楷體" w:hAnsi="標楷體"/>
              </w:rPr>
            </w:pPr>
            <w:r w:rsidRPr="00971C3D">
              <w:rPr>
                <w:rFonts w:ascii="標楷體" w:eastAsia="標楷體" w:hAnsi="標楷體" w:hint="eastAsia"/>
              </w:rPr>
              <w:t>每月應還款日</w:t>
            </w:r>
          </w:p>
        </w:tc>
        <w:tc>
          <w:tcPr>
            <w:tcW w:w="624" w:type="pct"/>
          </w:tcPr>
          <w:p w14:paraId="12DFFAED" w14:textId="77777777" w:rsidR="00E24265" w:rsidRPr="00615D4B" w:rsidRDefault="00E24265" w:rsidP="005F76AD">
            <w:pPr>
              <w:rPr>
                <w:rFonts w:ascii="標楷體" w:eastAsia="標楷體" w:hAnsi="標楷體"/>
              </w:rPr>
            </w:pPr>
          </w:p>
        </w:tc>
        <w:tc>
          <w:tcPr>
            <w:tcW w:w="624" w:type="pct"/>
          </w:tcPr>
          <w:p w14:paraId="35AA1663" w14:textId="77777777" w:rsidR="00E24265" w:rsidRPr="00615D4B" w:rsidRDefault="00E24265" w:rsidP="005F76AD">
            <w:pPr>
              <w:rPr>
                <w:rFonts w:ascii="標楷體" w:eastAsia="標楷體" w:hAnsi="標楷體"/>
              </w:rPr>
            </w:pPr>
          </w:p>
        </w:tc>
        <w:tc>
          <w:tcPr>
            <w:tcW w:w="537" w:type="pct"/>
          </w:tcPr>
          <w:p w14:paraId="5929A7F5" w14:textId="77777777" w:rsidR="00E24265" w:rsidRPr="00615D4B" w:rsidRDefault="00E24265" w:rsidP="005F76AD">
            <w:pPr>
              <w:rPr>
                <w:rFonts w:ascii="標楷體" w:eastAsia="標楷體" w:hAnsi="標楷體"/>
              </w:rPr>
            </w:pPr>
          </w:p>
        </w:tc>
        <w:tc>
          <w:tcPr>
            <w:tcW w:w="299" w:type="pct"/>
          </w:tcPr>
          <w:p w14:paraId="2E1D5399" w14:textId="77777777" w:rsidR="00E24265" w:rsidRPr="00615D4B" w:rsidRDefault="00E24265" w:rsidP="005F76AD">
            <w:pPr>
              <w:rPr>
                <w:rFonts w:ascii="標楷體" w:eastAsia="標楷體" w:hAnsi="標楷體"/>
              </w:rPr>
            </w:pPr>
          </w:p>
        </w:tc>
        <w:tc>
          <w:tcPr>
            <w:tcW w:w="299" w:type="pct"/>
          </w:tcPr>
          <w:p w14:paraId="361CD625" w14:textId="77777777" w:rsidR="00E24265" w:rsidRPr="00615D4B" w:rsidRDefault="00E24265" w:rsidP="005F76AD">
            <w:pPr>
              <w:rPr>
                <w:rFonts w:ascii="標楷體" w:eastAsia="標楷體" w:hAnsi="標楷體"/>
              </w:rPr>
            </w:pPr>
          </w:p>
        </w:tc>
        <w:tc>
          <w:tcPr>
            <w:tcW w:w="1643" w:type="pct"/>
          </w:tcPr>
          <w:p w14:paraId="0B5020D0" w14:textId="77777777" w:rsidR="00E24265" w:rsidRPr="00615D4B" w:rsidRDefault="00E24265" w:rsidP="005F76AD">
            <w:pPr>
              <w:rPr>
                <w:rFonts w:ascii="標楷體" w:eastAsia="標楷體" w:hAnsi="標楷體"/>
              </w:rPr>
            </w:pPr>
          </w:p>
        </w:tc>
      </w:tr>
      <w:tr w:rsidR="00E24265" w:rsidRPr="00615D4B" w14:paraId="6F20ADA9" w14:textId="77777777" w:rsidTr="005F76AD">
        <w:trPr>
          <w:trHeight w:val="291"/>
          <w:jc w:val="center"/>
        </w:trPr>
        <w:tc>
          <w:tcPr>
            <w:tcW w:w="219" w:type="pct"/>
          </w:tcPr>
          <w:p w14:paraId="6570C203"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31CFD551" w14:textId="77777777" w:rsidR="00E24265" w:rsidRPr="00615D4B" w:rsidRDefault="00E24265" w:rsidP="005F76AD">
            <w:pPr>
              <w:rPr>
                <w:rFonts w:ascii="標楷體" w:eastAsia="標楷體" w:hAnsi="標楷體"/>
              </w:rPr>
            </w:pPr>
            <w:r w:rsidRPr="00971C3D">
              <w:rPr>
                <w:rFonts w:ascii="標楷體" w:eastAsia="標楷體" w:hAnsi="標楷體" w:hint="eastAsia"/>
              </w:rPr>
              <w:t>契約起始年月</w:t>
            </w:r>
          </w:p>
        </w:tc>
        <w:tc>
          <w:tcPr>
            <w:tcW w:w="624" w:type="pct"/>
          </w:tcPr>
          <w:p w14:paraId="0D37514E" w14:textId="77777777" w:rsidR="00E24265" w:rsidRPr="00615D4B" w:rsidRDefault="00E24265" w:rsidP="005F76AD">
            <w:pPr>
              <w:rPr>
                <w:rFonts w:ascii="標楷體" w:eastAsia="標楷體" w:hAnsi="標楷體"/>
              </w:rPr>
            </w:pPr>
          </w:p>
        </w:tc>
        <w:tc>
          <w:tcPr>
            <w:tcW w:w="624" w:type="pct"/>
          </w:tcPr>
          <w:p w14:paraId="1E36DEC0" w14:textId="77777777" w:rsidR="00E24265" w:rsidRPr="00615D4B" w:rsidRDefault="00E24265" w:rsidP="005F76AD">
            <w:pPr>
              <w:rPr>
                <w:rFonts w:ascii="標楷體" w:eastAsia="標楷體" w:hAnsi="標楷體"/>
              </w:rPr>
            </w:pPr>
          </w:p>
        </w:tc>
        <w:tc>
          <w:tcPr>
            <w:tcW w:w="537" w:type="pct"/>
          </w:tcPr>
          <w:p w14:paraId="3A0C352E" w14:textId="77777777" w:rsidR="00E24265" w:rsidRPr="00615D4B" w:rsidRDefault="00E24265" w:rsidP="005F76AD">
            <w:pPr>
              <w:rPr>
                <w:rFonts w:ascii="標楷體" w:eastAsia="標楷體" w:hAnsi="標楷體"/>
              </w:rPr>
            </w:pPr>
          </w:p>
        </w:tc>
        <w:tc>
          <w:tcPr>
            <w:tcW w:w="299" w:type="pct"/>
          </w:tcPr>
          <w:p w14:paraId="0160FFDB" w14:textId="77777777" w:rsidR="00E24265" w:rsidRPr="00615D4B" w:rsidRDefault="00E24265" w:rsidP="005F76AD">
            <w:pPr>
              <w:rPr>
                <w:rFonts w:ascii="標楷體" w:eastAsia="標楷體" w:hAnsi="標楷體"/>
              </w:rPr>
            </w:pPr>
          </w:p>
        </w:tc>
        <w:tc>
          <w:tcPr>
            <w:tcW w:w="299" w:type="pct"/>
          </w:tcPr>
          <w:p w14:paraId="01441562" w14:textId="77777777" w:rsidR="00E24265" w:rsidRPr="00615D4B" w:rsidRDefault="00E24265" w:rsidP="005F76AD">
            <w:pPr>
              <w:rPr>
                <w:rFonts w:ascii="標楷體" w:eastAsia="標楷體" w:hAnsi="標楷體"/>
              </w:rPr>
            </w:pPr>
          </w:p>
        </w:tc>
        <w:tc>
          <w:tcPr>
            <w:tcW w:w="1643" w:type="pct"/>
          </w:tcPr>
          <w:p w14:paraId="2BF4F325" w14:textId="77777777" w:rsidR="00E24265" w:rsidRPr="00615D4B" w:rsidRDefault="00E24265" w:rsidP="005F76AD">
            <w:pPr>
              <w:rPr>
                <w:rFonts w:ascii="標楷體" w:eastAsia="標楷體" w:hAnsi="標楷體"/>
              </w:rPr>
            </w:pPr>
          </w:p>
        </w:tc>
      </w:tr>
      <w:tr w:rsidR="00E24265" w:rsidRPr="00615D4B" w14:paraId="01F7BD3C" w14:textId="77777777" w:rsidTr="005F76AD">
        <w:trPr>
          <w:trHeight w:val="291"/>
          <w:jc w:val="center"/>
        </w:trPr>
        <w:tc>
          <w:tcPr>
            <w:tcW w:w="219" w:type="pct"/>
          </w:tcPr>
          <w:p w14:paraId="53B32E6F"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1C092820" w14:textId="77777777" w:rsidR="00E24265" w:rsidRPr="00615D4B" w:rsidRDefault="00E24265" w:rsidP="005F76AD">
            <w:pPr>
              <w:rPr>
                <w:rFonts w:ascii="標楷體" w:eastAsia="標楷體" w:hAnsi="標楷體"/>
              </w:rPr>
            </w:pPr>
            <w:r w:rsidRPr="00971C3D">
              <w:rPr>
                <w:rFonts w:ascii="標楷體" w:eastAsia="標楷體" w:hAnsi="標楷體" w:hint="eastAsia"/>
              </w:rPr>
              <w:t>契約截止年月</w:t>
            </w:r>
          </w:p>
        </w:tc>
        <w:tc>
          <w:tcPr>
            <w:tcW w:w="624" w:type="pct"/>
          </w:tcPr>
          <w:p w14:paraId="26551843" w14:textId="77777777" w:rsidR="00E24265" w:rsidRPr="00615D4B" w:rsidRDefault="00E24265" w:rsidP="005F76AD">
            <w:pPr>
              <w:rPr>
                <w:rFonts w:ascii="標楷體" w:eastAsia="標楷體" w:hAnsi="標楷體"/>
              </w:rPr>
            </w:pPr>
          </w:p>
        </w:tc>
        <w:tc>
          <w:tcPr>
            <w:tcW w:w="624" w:type="pct"/>
          </w:tcPr>
          <w:p w14:paraId="29908481" w14:textId="77777777" w:rsidR="00E24265" w:rsidRPr="00615D4B" w:rsidRDefault="00E24265" w:rsidP="005F76AD">
            <w:pPr>
              <w:rPr>
                <w:rFonts w:ascii="標楷體" w:eastAsia="標楷體" w:hAnsi="標楷體"/>
              </w:rPr>
            </w:pPr>
          </w:p>
        </w:tc>
        <w:tc>
          <w:tcPr>
            <w:tcW w:w="537" w:type="pct"/>
          </w:tcPr>
          <w:p w14:paraId="28380B40" w14:textId="77777777" w:rsidR="00E24265" w:rsidRPr="00615D4B" w:rsidRDefault="00E24265" w:rsidP="005F76AD">
            <w:pPr>
              <w:rPr>
                <w:rFonts w:ascii="標楷體" w:eastAsia="標楷體" w:hAnsi="標楷體"/>
              </w:rPr>
            </w:pPr>
          </w:p>
        </w:tc>
        <w:tc>
          <w:tcPr>
            <w:tcW w:w="299" w:type="pct"/>
          </w:tcPr>
          <w:p w14:paraId="09146D8C" w14:textId="77777777" w:rsidR="00E24265" w:rsidRPr="00615D4B" w:rsidRDefault="00E24265" w:rsidP="005F76AD">
            <w:pPr>
              <w:rPr>
                <w:rFonts w:ascii="標楷體" w:eastAsia="標楷體" w:hAnsi="標楷體"/>
              </w:rPr>
            </w:pPr>
          </w:p>
        </w:tc>
        <w:tc>
          <w:tcPr>
            <w:tcW w:w="299" w:type="pct"/>
          </w:tcPr>
          <w:p w14:paraId="6FBB386C" w14:textId="77777777" w:rsidR="00E24265" w:rsidRPr="00615D4B" w:rsidRDefault="00E24265" w:rsidP="005F76AD">
            <w:pPr>
              <w:rPr>
                <w:rFonts w:ascii="標楷體" w:eastAsia="標楷體" w:hAnsi="標楷體"/>
              </w:rPr>
            </w:pPr>
          </w:p>
        </w:tc>
        <w:tc>
          <w:tcPr>
            <w:tcW w:w="1643" w:type="pct"/>
          </w:tcPr>
          <w:p w14:paraId="7C7079A6" w14:textId="77777777" w:rsidR="00E24265" w:rsidRPr="00615D4B" w:rsidRDefault="00E24265" w:rsidP="005F76AD">
            <w:pPr>
              <w:rPr>
                <w:rFonts w:ascii="標楷體" w:eastAsia="標楷體" w:hAnsi="標楷體"/>
              </w:rPr>
            </w:pPr>
          </w:p>
        </w:tc>
      </w:tr>
      <w:tr w:rsidR="00E24265" w:rsidRPr="00615D4B" w14:paraId="4953BA3A" w14:textId="77777777" w:rsidTr="005F76AD">
        <w:trPr>
          <w:trHeight w:val="291"/>
          <w:jc w:val="center"/>
        </w:trPr>
        <w:tc>
          <w:tcPr>
            <w:tcW w:w="219" w:type="pct"/>
          </w:tcPr>
          <w:p w14:paraId="182357E1" w14:textId="77777777" w:rsidR="00E24265" w:rsidRPr="005E579A" w:rsidRDefault="00E24265" w:rsidP="005F76AD">
            <w:pPr>
              <w:pStyle w:val="af9"/>
              <w:numPr>
                <w:ilvl w:val="0"/>
                <w:numId w:val="59"/>
              </w:numPr>
              <w:ind w:leftChars="0"/>
              <w:rPr>
                <w:rFonts w:ascii="標楷體" w:eastAsia="標楷體" w:hAnsi="標楷體"/>
              </w:rPr>
            </w:pPr>
          </w:p>
        </w:tc>
        <w:tc>
          <w:tcPr>
            <w:tcW w:w="756" w:type="pct"/>
          </w:tcPr>
          <w:p w14:paraId="1EEF053F" w14:textId="77777777" w:rsidR="00E24265" w:rsidRPr="00615D4B" w:rsidRDefault="00E24265" w:rsidP="005F76AD">
            <w:pPr>
              <w:rPr>
                <w:rFonts w:ascii="標楷體" w:eastAsia="標楷體" w:hAnsi="標楷體"/>
              </w:rPr>
            </w:pPr>
            <w:r w:rsidRPr="00971C3D">
              <w:rPr>
                <w:rFonts w:ascii="標楷體" w:eastAsia="標楷體" w:hAnsi="標楷體" w:hint="eastAsia"/>
              </w:rPr>
              <w:t>轉JCIC文字檔日期</w:t>
            </w:r>
          </w:p>
        </w:tc>
        <w:tc>
          <w:tcPr>
            <w:tcW w:w="624" w:type="pct"/>
          </w:tcPr>
          <w:p w14:paraId="52A8F656" w14:textId="77777777" w:rsidR="00E24265" w:rsidRPr="00615D4B" w:rsidRDefault="00E24265" w:rsidP="005F76AD">
            <w:pPr>
              <w:rPr>
                <w:rFonts w:ascii="標楷體" w:eastAsia="標楷體" w:hAnsi="標楷體"/>
              </w:rPr>
            </w:pPr>
          </w:p>
        </w:tc>
        <w:tc>
          <w:tcPr>
            <w:tcW w:w="624" w:type="pct"/>
          </w:tcPr>
          <w:p w14:paraId="36FF20C7" w14:textId="77777777" w:rsidR="00E24265" w:rsidRPr="00615D4B" w:rsidRDefault="00E24265" w:rsidP="005F76AD">
            <w:pPr>
              <w:rPr>
                <w:rFonts w:ascii="標楷體" w:eastAsia="標楷體" w:hAnsi="標楷體"/>
              </w:rPr>
            </w:pPr>
          </w:p>
        </w:tc>
        <w:tc>
          <w:tcPr>
            <w:tcW w:w="537" w:type="pct"/>
          </w:tcPr>
          <w:p w14:paraId="74993C78" w14:textId="77777777" w:rsidR="00E24265" w:rsidRPr="00615D4B" w:rsidRDefault="00E24265" w:rsidP="005F76AD">
            <w:pPr>
              <w:rPr>
                <w:rFonts w:ascii="標楷體" w:eastAsia="標楷體" w:hAnsi="標楷體"/>
              </w:rPr>
            </w:pPr>
          </w:p>
        </w:tc>
        <w:tc>
          <w:tcPr>
            <w:tcW w:w="299" w:type="pct"/>
          </w:tcPr>
          <w:p w14:paraId="35B1C10E" w14:textId="77777777" w:rsidR="00E24265" w:rsidRPr="00615D4B" w:rsidRDefault="00E24265" w:rsidP="005F76AD">
            <w:pPr>
              <w:rPr>
                <w:rFonts w:ascii="標楷體" w:eastAsia="標楷體" w:hAnsi="標楷體"/>
              </w:rPr>
            </w:pPr>
          </w:p>
        </w:tc>
        <w:tc>
          <w:tcPr>
            <w:tcW w:w="299" w:type="pct"/>
          </w:tcPr>
          <w:p w14:paraId="7F47FA7E" w14:textId="77777777" w:rsidR="00E24265" w:rsidRPr="00615D4B" w:rsidRDefault="00E24265" w:rsidP="005F76AD">
            <w:pPr>
              <w:rPr>
                <w:rFonts w:ascii="標楷體" w:eastAsia="標楷體" w:hAnsi="標楷體"/>
              </w:rPr>
            </w:pPr>
          </w:p>
        </w:tc>
        <w:tc>
          <w:tcPr>
            <w:tcW w:w="1643" w:type="pct"/>
          </w:tcPr>
          <w:p w14:paraId="0761ADC3" w14:textId="77777777" w:rsidR="00E24265" w:rsidRPr="00615D4B" w:rsidRDefault="00E24265" w:rsidP="005F76AD">
            <w:pPr>
              <w:rPr>
                <w:rFonts w:ascii="標楷體" w:eastAsia="標楷體" w:hAnsi="標楷體"/>
              </w:rPr>
            </w:pPr>
          </w:p>
        </w:tc>
      </w:tr>
    </w:tbl>
    <w:p w14:paraId="2C1C193D" w14:textId="77777777" w:rsidR="00E24265" w:rsidRDefault="00E24265" w:rsidP="00F62379">
      <w:pPr>
        <w:pStyle w:val="42"/>
        <w:spacing w:after="72"/>
        <w:ind w:leftChars="0" w:left="0"/>
        <w:rPr>
          <w:rFonts w:hAnsi="標楷體"/>
        </w:rPr>
      </w:pPr>
    </w:p>
    <w:p w14:paraId="4D010EA7" w14:textId="77777777" w:rsidR="00E24265" w:rsidRDefault="00E24265">
      <w:pPr>
        <w:widowControl/>
        <w:rPr>
          <w:rFonts w:ascii="Arial" w:eastAsia="標楷體" w:hAnsi="標楷體" w:cs="標楷體"/>
          <w:kern w:val="0"/>
          <w:szCs w:val="28"/>
        </w:rPr>
      </w:pPr>
      <w:r>
        <w:rPr>
          <w:rFonts w:hAnsi="標楷體"/>
        </w:rPr>
        <w:br w:type="page"/>
      </w:r>
    </w:p>
    <w:p w14:paraId="3C9C002C"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8331</w:t>
      </w:r>
      <w:r w:rsidRPr="0041785D">
        <w:rPr>
          <w:rFonts w:ascii="標楷體" w:hAnsi="標楷體" w:hint="eastAsia"/>
        </w:rPr>
        <w:t>前置調解債務人基本資料</w:t>
      </w:r>
    </w:p>
    <w:p w14:paraId="47BF7A37"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423636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17C06ED8"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69064C"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前置調解債務人基本資料</w:t>
            </w:r>
          </w:p>
        </w:tc>
      </w:tr>
      <w:tr w:rsidR="00E24265" w:rsidRPr="00615D4B" w14:paraId="59B6870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CAA5A4A"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E568EF0" w14:textId="77777777" w:rsidR="00E24265" w:rsidRPr="00615D4B" w:rsidRDefault="00E24265" w:rsidP="005F76AD">
            <w:pPr>
              <w:rPr>
                <w:rFonts w:ascii="標楷體" w:eastAsia="標楷體" w:hAnsi="標楷體"/>
              </w:rPr>
            </w:pPr>
          </w:p>
        </w:tc>
      </w:tr>
      <w:tr w:rsidR="00E24265" w:rsidRPr="00615D4B" w14:paraId="32D6511A"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A66B22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0CCFB6C" w14:textId="77777777" w:rsidR="00E24265" w:rsidRPr="00615D4B" w:rsidRDefault="00E24265" w:rsidP="005F76AD">
            <w:pPr>
              <w:rPr>
                <w:rFonts w:ascii="標楷體" w:eastAsia="標楷體" w:hAnsi="標楷體"/>
              </w:rPr>
            </w:pPr>
          </w:p>
        </w:tc>
      </w:tr>
      <w:tr w:rsidR="00E24265" w:rsidRPr="00615D4B" w14:paraId="1964CFB3"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62F21761"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C77C245" w14:textId="77777777" w:rsidR="00E24265" w:rsidRPr="00615D4B" w:rsidRDefault="00E24265" w:rsidP="005F76AD">
            <w:pPr>
              <w:rPr>
                <w:rFonts w:ascii="標楷體" w:eastAsia="標楷體" w:hAnsi="標楷體"/>
              </w:rPr>
            </w:pPr>
          </w:p>
        </w:tc>
      </w:tr>
      <w:tr w:rsidR="00E24265" w:rsidRPr="00615D4B" w14:paraId="67CC7978"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4B80B89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36DD17" w14:textId="77777777" w:rsidR="00E24265" w:rsidRPr="00615D4B" w:rsidRDefault="00E24265" w:rsidP="005F76AD">
            <w:pPr>
              <w:rPr>
                <w:rFonts w:ascii="標楷體" w:eastAsia="標楷體" w:hAnsi="標楷體"/>
              </w:rPr>
            </w:pPr>
          </w:p>
        </w:tc>
      </w:tr>
      <w:tr w:rsidR="00E24265" w:rsidRPr="00615D4B" w14:paraId="3DA54A8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A5CE0B0"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8248F96" w14:textId="77777777" w:rsidR="00E24265" w:rsidRPr="00615D4B" w:rsidRDefault="00E24265" w:rsidP="005F76AD">
            <w:pPr>
              <w:rPr>
                <w:rFonts w:ascii="標楷體" w:eastAsia="標楷體" w:hAnsi="標楷體"/>
              </w:rPr>
            </w:pPr>
          </w:p>
        </w:tc>
      </w:tr>
      <w:tr w:rsidR="00E24265" w:rsidRPr="00615D4B" w14:paraId="7F0280FA"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0929F3FE"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98218EA" w14:textId="77777777" w:rsidR="00E24265" w:rsidRPr="00615D4B" w:rsidRDefault="00E24265" w:rsidP="005F76AD">
            <w:pPr>
              <w:rPr>
                <w:rFonts w:ascii="標楷體" w:eastAsia="標楷體" w:hAnsi="標楷體"/>
              </w:rPr>
            </w:pPr>
          </w:p>
        </w:tc>
      </w:tr>
      <w:tr w:rsidR="00E24265" w:rsidRPr="00615D4B" w14:paraId="729715E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E1AEAF6"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B4A7D4" w14:textId="77777777" w:rsidR="00E24265" w:rsidRPr="00615D4B" w:rsidRDefault="00E24265" w:rsidP="005F76AD">
            <w:pPr>
              <w:rPr>
                <w:rFonts w:ascii="標楷體" w:eastAsia="標楷體" w:hAnsi="標楷體"/>
              </w:rPr>
            </w:pPr>
          </w:p>
        </w:tc>
      </w:tr>
    </w:tbl>
    <w:p w14:paraId="293121DB" w14:textId="77777777" w:rsidR="00E24265" w:rsidRDefault="00E24265" w:rsidP="00E24265"/>
    <w:p w14:paraId="5CEC92AB" w14:textId="77777777" w:rsidR="00E24265" w:rsidRPr="00615D4B" w:rsidRDefault="00E24265">
      <w:pPr>
        <w:pStyle w:val="a"/>
      </w:pPr>
      <w:r w:rsidRPr="00615D4B">
        <w:t>UI</w:t>
      </w:r>
      <w:r w:rsidRPr="00615D4B">
        <w:t>畫面</w:t>
      </w:r>
    </w:p>
    <w:p w14:paraId="7AC3883A" w14:textId="77777777" w:rsidR="00E24265" w:rsidRDefault="00E24265" w:rsidP="00E24265">
      <w:pPr>
        <w:pStyle w:val="42"/>
        <w:spacing w:after="72"/>
        <w:ind w:left="1133"/>
        <w:rPr>
          <w:rFonts w:hAnsi="標楷體"/>
        </w:rPr>
      </w:pPr>
      <w:r w:rsidRPr="00743962">
        <w:rPr>
          <w:rFonts w:hAnsi="標楷體" w:hint="eastAsia"/>
        </w:rPr>
        <w:t>輸入畫面：</w:t>
      </w:r>
    </w:p>
    <w:p w14:paraId="3A4E1EAB" w14:textId="77777777" w:rsidR="00E24265" w:rsidRPr="00A378AC" w:rsidRDefault="00E24265" w:rsidP="00E24265">
      <w:pPr>
        <w:pStyle w:val="42"/>
        <w:spacing w:after="72"/>
        <w:ind w:leftChars="0" w:left="0"/>
        <w:rPr>
          <w:rFonts w:hAnsi="標楷體"/>
        </w:rPr>
      </w:pPr>
      <w:r w:rsidRPr="00A378AC">
        <w:rPr>
          <w:rFonts w:hAnsi="標楷體"/>
          <w:noProof/>
        </w:rPr>
        <w:drawing>
          <wp:inline distT="0" distB="0" distL="0" distR="0" wp14:anchorId="0ED404B4" wp14:editId="76C53851">
            <wp:extent cx="6647777" cy="276606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647777" cy="2766060"/>
                    </a:xfrm>
                    <a:prstGeom prst="rect">
                      <a:avLst/>
                    </a:prstGeom>
                  </pic:spPr>
                </pic:pic>
              </a:graphicData>
            </a:graphic>
          </wp:inline>
        </w:drawing>
      </w:r>
    </w:p>
    <w:p w14:paraId="61FB5ADD" w14:textId="77777777" w:rsidR="00E24265" w:rsidRDefault="00E24265" w:rsidP="00E24265">
      <w:pPr>
        <w:pStyle w:val="1text"/>
        <w:rPr>
          <w:rFonts w:ascii="Times New Roman" w:hAnsi="Times New Roman"/>
        </w:rPr>
      </w:pPr>
    </w:p>
    <w:p w14:paraId="02D9BAD6"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5959A317" w14:textId="77777777" w:rsidTr="005F76AD">
        <w:trPr>
          <w:trHeight w:val="388"/>
          <w:jc w:val="center"/>
        </w:trPr>
        <w:tc>
          <w:tcPr>
            <w:tcW w:w="219" w:type="pct"/>
            <w:vMerge w:val="restart"/>
          </w:tcPr>
          <w:p w14:paraId="75E16274"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28AFD9E"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09308286"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250C0647"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2EAAAE79" w14:textId="77777777" w:rsidTr="005F76AD">
        <w:trPr>
          <w:trHeight w:val="244"/>
          <w:jc w:val="center"/>
        </w:trPr>
        <w:tc>
          <w:tcPr>
            <w:tcW w:w="219" w:type="pct"/>
            <w:vMerge/>
          </w:tcPr>
          <w:p w14:paraId="5ED28644" w14:textId="77777777" w:rsidR="00E24265" w:rsidRPr="00615D4B" w:rsidRDefault="00E24265" w:rsidP="005F76AD">
            <w:pPr>
              <w:rPr>
                <w:rFonts w:ascii="標楷體" w:eastAsia="標楷體" w:hAnsi="標楷體"/>
              </w:rPr>
            </w:pPr>
          </w:p>
        </w:tc>
        <w:tc>
          <w:tcPr>
            <w:tcW w:w="756" w:type="pct"/>
            <w:vMerge/>
          </w:tcPr>
          <w:p w14:paraId="4D75C188" w14:textId="77777777" w:rsidR="00E24265" w:rsidRPr="00615D4B" w:rsidRDefault="00E24265" w:rsidP="005F76AD">
            <w:pPr>
              <w:rPr>
                <w:rFonts w:ascii="標楷體" w:eastAsia="標楷體" w:hAnsi="標楷體"/>
              </w:rPr>
            </w:pPr>
          </w:p>
        </w:tc>
        <w:tc>
          <w:tcPr>
            <w:tcW w:w="624" w:type="pct"/>
          </w:tcPr>
          <w:p w14:paraId="398E6EA6"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837B3E4"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BFD06A5"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34F4D975"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30473E8A"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3836F03A" w14:textId="77777777" w:rsidR="00E24265" w:rsidRPr="00615D4B" w:rsidRDefault="00E24265" w:rsidP="005F76AD">
            <w:pPr>
              <w:rPr>
                <w:rFonts w:ascii="標楷體" w:eastAsia="標楷體" w:hAnsi="標楷體"/>
              </w:rPr>
            </w:pPr>
          </w:p>
        </w:tc>
      </w:tr>
      <w:tr w:rsidR="00E24265" w:rsidRPr="00615D4B" w14:paraId="5069F081" w14:textId="77777777" w:rsidTr="005F76AD">
        <w:trPr>
          <w:trHeight w:val="291"/>
          <w:jc w:val="center"/>
        </w:trPr>
        <w:tc>
          <w:tcPr>
            <w:tcW w:w="219" w:type="pct"/>
          </w:tcPr>
          <w:p w14:paraId="64F423C8"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050DA8F8" w14:textId="77777777" w:rsidR="00E24265" w:rsidRPr="00615D4B" w:rsidRDefault="00E24265" w:rsidP="005F76AD">
            <w:pPr>
              <w:rPr>
                <w:rFonts w:ascii="標楷體" w:eastAsia="標楷體" w:hAnsi="標楷體"/>
              </w:rPr>
            </w:pPr>
            <w:r w:rsidRPr="004431A8">
              <w:rPr>
                <w:rFonts w:ascii="標楷體" w:eastAsia="標楷體" w:hAnsi="標楷體" w:hint="eastAsia"/>
              </w:rPr>
              <w:t>交易代碼</w:t>
            </w:r>
          </w:p>
        </w:tc>
        <w:tc>
          <w:tcPr>
            <w:tcW w:w="624" w:type="pct"/>
          </w:tcPr>
          <w:p w14:paraId="7817E87D" w14:textId="77777777" w:rsidR="00E24265" w:rsidRPr="00615D4B" w:rsidRDefault="00E24265" w:rsidP="005F76AD">
            <w:pPr>
              <w:rPr>
                <w:rFonts w:ascii="標楷體" w:eastAsia="標楷體" w:hAnsi="標楷體"/>
              </w:rPr>
            </w:pPr>
          </w:p>
        </w:tc>
        <w:tc>
          <w:tcPr>
            <w:tcW w:w="624" w:type="pct"/>
          </w:tcPr>
          <w:p w14:paraId="483EFEAB" w14:textId="77777777" w:rsidR="00E24265" w:rsidRPr="00615D4B" w:rsidRDefault="00E24265" w:rsidP="005F76AD">
            <w:pPr>
              <w:rPr>
                <w:rFonts w:ascii="標楷體" w:eastAsia="標楷體" w:hAnsi="標楷體"/>
              </w:rPr>
            </w:pPr>
          </w:p>
        </w:tc>
        <w:tc>
          <w:tcPr>
            <w:tcW w:w="537" w:type="pct"/>
          </w:tcPr>
          <w:p w14:paraId="33BCB852"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69F7DF3A" w14:textId="77777777" w:rsidR="00E24265" w:rsidRPr="00615D4B" w:rsidRDefault="00E24265" w:rsidP="005F76AD">
            <w:pPr>
              <w:rPr>
                <w:rFonts w:ascii="標楷體" w:eastAsia="標楷體" w:hAnsi="標楷體"/>
              </w:rPr>
            </w:pPr>
          </w:p>
        </w:tc>
        <w:tc>
          <w:tcPr>
            <w:tcW w:w="299" w:type="pct"/>
          </w:tcPr>
          <w:p w14:paraId="653BB22C" w14:textId="77777777" w:rsidR="00E24265" w:rsidRPr="00615D4B" w:rsidRDefault="00E24265" w:rsidP="005F76AD">
            <w:pPr>
              <w:rPr>
                <w:rFonts w:ascii="標楷體" w:eastAsia="標楷體" w:hAnsi="標楷體"/>
              </w:rPr>
            </w:pPr>
          </w:p>
        </w:tc>
        <w:tc>
          <w:tcPr>
            <w:tcW w:w="1643" w:type="pct"/>
          </w:tcPr>
          <w:p w14:paraId="3E2F36B9" w14:textId="77777777" w:rsidR="00E24265" w:rsidRDefault="00E24265" w:rsidP="005F76AD">
            <w:pPr>
              <w:rPr>
                <w:rFonts w:ascii="標楷體" w:eastAsia="標楷體" w:hAnsi="標楷體"/>
              </w:rPr>
            </w:pPr>
            <w:r w:rsidRPr="000A7F55">
              <w:rPr>
                <w:rFonts w:ascii="標楷體" w:eastAsia="標楷體" w:hAnsi="標楷體" w:hint="eastAsia"/>
              </w:rPr>
              <w:t>1:新增</w:t>
            </w:r>
          </w:p>
          <w:p w14:paraId="345330E6" w14:textId="77777777" w:rsidR="00E24265" w:rsidRDefault="00E24265" w:rsidP="005F76AD">
            <w:pPr>
              <w:rPr>
                <w:rFonts w:ascii="標楷體" w:eastAsia="標楷體" w:hAnsi="標楷體"/>
              </w:rPr>
            </w:pPr>
            <w:r w:rsidRPr="000A7F55">
              <w:rPr>
                <w:rFonts w:ascii="標楷體" w:eastAsia="標楷體" w:hAnsi="標楷體" w:hint="eastAsia"/>
              </w:rPr>
              <w:t>2:異動</w:t>
            </w:r>
          </w:p>
          <w:p w14:paraId="7687AB49" w14:textId="77777777" w:rsidR="00E24265" w:rsidRDefault="00E24265" w:rsidP="005F76AD">
            <w:pPr>
              <w:rPr>
                <w:rFonts w:ascii="標楷體" w:eastAsia="標楷體" w:hAnsi="標楷體"/>
              </w:rPr>
            </w:pPr>
            <w:r w:rsidRPr="000A7F55">
              <w:rPr>
                <w:rFonts w:ascii="標楷體" w:eastAsia="標楷體" w:hAnsi="標楷體" w:hint="eastAsia"/>
              </w:rPr>
              <w:lastRenderedPageBreak/>
              <w:t>3:補件</w:t>
            </w:r>
          </w:p>
          <w:p w14:paraId="4DC31784" w14:textId="77777777" w:rsidR="00E24265" w:rsidRPr="00615D4B" w:rsidRDefault="00E24265" w:rsidP="005F76AD">
            <w:pPr>
              <w:rPr>
                <w:rFonts w:ascii="標楷體" w:eastAsia="標楷體" w:hAnsi="標楷體"/>
              </w:rPr>
            </w:pPr>
            <w:r w:rsidRPr="000A7F55">
              <w:rPr>
                <w:rFonts w:ascii="標楷體" w:eastAsia="標楷體" w:hAnsi="標楷體" w:hint="eastAsia"/>
              </w:rPr>
              <w:t>4:刪除</w:t>
            </w:r>
          </w:p>
        </w:tc>
      </w:tr>
      <w:tr w:rsidR="00E24265" w:rsidRPr="00615D4B" w14:paraId="15C22534" w14:textId="77777777" w:rsidTr="005F76AD">
        <w:trPr>
          <w:trHeight w:val="291"/>
          <w:jc w:val="center"/>
        </w:trPr>
        <w:tc>
          <w:tcPr>
            <w:tcW w:w="219" w:type="pct"/>
          </w:tcPr>
          <w:p w14:paraId="0B3C5EA2"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26071132"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債務人IDN</w:t>
            </w:r>
          </w:p>
        </w:tc>
        <w:tc>
          <w:tcPr>
            <w:tcW w:w="624" w:type="pct"/>
          </w:tcPr>
          <w:p w14:paraId="782B624F" w14:textId="77777777" w:rsidR="00E24265" w:rsidRPr="00615D4B" w:rsidRDefault="00E24265" w:rsidP="005F76AD">
            <w:pPr>
              <w:rPr>
                <w:rFonts w:ascii="標楷體" w:eastAsia="標楷體" w:hAnsi="標楷體"/>
              </w:rPr>
            </w:pPr>
          </w:p>
        </w:tc>
        <w:tc>
          <w:tcPr>
            <w:tcW w:w="624" w:type="pct"/>
          </w:tcPr>
          <w:p w14:paraId="336764EA" w14:textId="77777777" w:rsidR="00E24265" w:rsidRPr="00615D4B" w:rsidRDefault="00E24265" w:rsidP="005F76AD">
            <w:pPr>
              <w:rPr>
                <w:rFonts w:ascii="標楷體" w:eastAsia="標楷體" w:hAnsi="標楷體"/>
              </w:rPr>
            </w:pPr>
          </w:p>
        </w:tc>
        <w:tc>
          <w:tcPr>
            <w:tcW w:w="537" w:type="pct"/>
          </w:tcPr>
          <w:p w14:paraId="2097345C" w14:textId="77777777" w:rsidR="00E24265" w:rsidRPr="00615D4B" w:rsidRDefault="00E24265" w:rsidP="005F76AD">
            <w:pPr>
              <w:rPr>
                <w:rFonts w:ascii="標楷體" w:eastAsia="標楷體" w:hAnsi="標楷體"/>
              </w:rPr>
            </w:pPr>
          </w:p>
        </w:tc>
        <w:tc>
          <w:tcPr>
            <w:tcW w:w="299" w:type="pct"/>
          </w:tcPr>
          <w:p w14:paraId="63C06E9C" w14:textId="77777777" w:rsidR="00E24265" w:rsidRPr="00615D4B" w:rsidRDefault="00E24265" w:rsidP="005F76AD">
            <w:pPr>
              <w:rPr>
                <w:rFonts w:ascii="標楷體" w:eastAsia="標楷體" w:hAnsi="標楷體"/>
              </w:rPr>
            </w:pPr>
          </w:p>
        </w:tc>
        <w:tc>
          <w:tcPr>
            <w:tcW w:w="299" w:type="pct"/>
          </w:tcPr>
          <w:p w14:paraId="6860318F" w14:textId="77777777" w:rsidR="00E24265" w:rsidRPr="00615D4B" w:rsidRDefault="00E24265" w:rsidP="005F76AD">
            <w:pPr>
              <w:rPr>
                <w:rFonts w:ascii="標楷體" w:eastAsia="標楷體" w:hAnsi="標楷體"/>
              </w:rPr>
            </w:pPr>
          </w:p>
        </w:tc>
        <w:tc>
          <w:tcPr>
            <w:tcW w:w="1643" w:type="pct"/>
          </w:tcPr>
          <w:p w14:paraId="4D5A2173" w14:textId="77777777" w:rsidR="00E24265" w:rsidRPr="00615D4B" w:rsidRDefault="00E24265" w:rsidP="005F76AD">
            <w:pPr>
              <w:rPr>
                <w:rFonts w:ascii="標楷體" w:eastAsia="標楷體" w:hAnsi="標楷體"/>
              </w:rPr>
            </w:pPr>
          </w:p>
        </w:tc>
      </w:tr>
      <w:tr w:rsidR="00E24265" w:rsidRPr="00615D4B" w14:paraId="09D4DCF8" w14:textId="77777777" w:rsidTr="005F76AD">
        <w:trPr>
          <w:trHeight w:val="291"/>
          <w:jc w:val="center"/>
        </w:trPr>
        <w:tc>
          <w:tcPr>
            <w:tcW w:w="219" w:type="pct"/>
          </w:tcPr>
          <w:p w14:paraId="5419E8FF"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010C65D1" w14:textId="77777777" w:rsidR="00E24265" w:rsidRPr="00615D4B" w:rsidRDefault="00E24265" w:rsidP="005F76AD">
            <w:pPr>
              <w:rPr>
                <w:rFonts w:ascii="標楷體" w:eastAsia="標楷體" w:hAnsi="標楷體"/>
              </w:rPr>
            </w:pPr>
            <w:r w:rsidRPr="004431A8">
              <w:rPr>
                <w:rFonts w:ascii="標楷體" w:eastAsia="標楷體" w:hAnsi="標楷體" w:hint="eastAsia"/>
              </w:rPr>
              <w:t>報送單位代號</w:t>
            </w:r>
          </w:p>
        </w:tc>
        <w:tc>
          <w:tcPr>
            <w:tcW w:w="624" w:type="pct"/>
          </w:tcPr>
          <w:p w14:paraId="53AABAF9" w14:textId="77777777" w:rsidR="00E24265" w:rsidRPr="00615D4B" w:rsidRDefault="00E24265" w:rsidP="005F76AD">
            <w:pPr>
              <w:rPr>
                <w:rFonts w:ascii="標楷體" w:eastAsia="標楷體" w:hAnsi="標楷體"/>
              </w:rPr>
            </w:pPr>
          </w:p>
        </w:tc>
        <w:tc>
          <w:tcPr>
            <w:tcW w:w="624" w:type="pct"/>
          </w:tcPr>
          <w:p w14:paraId="57D3B733" w14:textId="77777777" w:rsidR="00E24265" w:rsidRPr="00615D4B" w:rsidRDefault="00E24265" w:rsidP="005F76AD">
            <w:pPr>
              <w:rPr>
                <w:rFonts w:ascii="標楷體" w:eastAsia="標楷體" w:hAnsi="標楷體"/>
              </w:rPr>
            </w:pPr>
          </w:p>
        </w:tc>
        <w:tc>
          <w:tcPr>
            <w:tcW w:w="537" w:type="pct"/>
          </w:tcPr>
          <w:p w14:paraId="70281589" w14:textId="77777777" w:rsidR="00E24265" w:rsidRPr="00615D4B" w:rsidRDefault="00E24265" w:rsidP="005F76AD">
            <w:pPr>
              <w:rPr>
                <w:rFonts w:ascii="標楷體" w:eastAsia="標楷體" w:hAnsi="標楷體"/>
              </w:rPr>
            </w:pPr>
          </w:p>
        </w:tc>
        <w:tc>
          <w:tcPr>
            <w:tcW w:w="299" w:type="pct"/>
          </w:tcPr>
          <w:p w14:paraId="4CCF2C31" w14:textId="77777777" w:rsidR="00E24265" w:rsidRPr="00615D4B" w:rsidRDefault="00E24265" w:rsidP="005F76AD">
            <w:pPr>
              <w:rPr>
                <w:rFonts w:ascii="標楷體" w:eastAsia="標楷體" w:hAnsi="標楷體"/>
              </w:rPr>
            </w:pPr>
          </w:p>
        </w:tc>
        <w:tc>
          <w:tcPr>
            <w:tcW w:w="299" w:type="pct"/>
          </w:tcPr>
          <w:p w14:paraId="42DF44B8" w14:textId="77777777" w:rsidR="00E24265" w:rsidRPr="00615D4B" w:rsidRDefault="00E24265" w:rsidP="005F76AD">
            <w:pPr>
              <w:rPr>
                <w:rFonts w:ascii="標楷體" w:eastAsia="標楷體" w:hAnsi="標楷體"/>
              </w:rPr>
            </w:pPr>
          </w:p>
        </w:tc>
        <w:tc>
          <w:tcPr>
            <w:tcW w:w="1643" w:type="pct"/>
          </w:tcPr>
          <w:p w14:paraId="0A5C166C" w14:textId="77777777" w:rsidR="00E24265" w:rsidRPr="00615D4B" w:rsidRDefault="00E24265" w:rsidP="005F76AD">
            <w:pPr>
              <w:rPr>
                <w:rFonts w:ascii="標楷體" w:eastAsia="標楷體" w:hAnsi="標楷體"/>
              </w:rPr>
            </w:pPr>
          </w:p>
        </w:tc>
      </w:tr>
      <w:tr w:rsidR="00E24265" w:rsidRPr="00615D4B" w14:paraId="1C810525" w14:textId="77777777" w:rsidTr="005F76AD">
        <w:trPr>
          <w:trHeight w:val="291"/>
          <w:jc w:val="center"/>
        </w:trPr>
        <w:tc>
          <w:tcPr>
            <w:tcW w:w="219" w:type="pct"/>
          </w:tcPr>
          <w:p w14:paraId="462DBE41"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63E8AB3D" w14:textId="77777777" w:rsidR="00E24265" w:rsidRPr="00615D4B" w:rsidRDefault="00E24265" w:rsidP="005F76AD">
            <w:pPr>
              <w:rPr>
                <w:rFonts w:ascii="標楷體" w:eastAsia="標楷體" w:hAnsi="標楷體"/>
              </w:rPr>
            </w:pPr>
            <w:r w:rsidRPr="004431A8">
              <w:rPr>
                <w:rFonts w:ascii="標楷體" w:eastAsia="標楷體" w:hAnsi="標楷體" w:hint="eastAsia"/>
              </w:rPr>
              <w:t>調解申請日</w:t>
            </w:r>
          </w:p>
        </w:tc>
        <w:tc>
          <w:tcPr>
            <w:tcW w:w="624" w:type="pct"/>
          </w:tcPr>
          <w:p w14:paraId="6FFE2504" w14:textId="77777777" w:rsidR="00E24265" w:rsidRPr="00615D4B" w:rsidRDefault="00E24265" w:rsidP="005F76AD">
            <w:pPr>
              <w:rPr>
                <w:rFonts w:ascii="標楷體" w:eastAsia="標楷體" w:hAnsi="標楷體"/>
              </w:rPr>
            </w:pPr>
          </w:p>
        </w:tc>
        <w:tc>
          <w:tcPr>
            <w:tcW w:w="624" w:type="pct"/>
          </w:tcPr>
          <w:p w14:paraId="03DEECD7" w14:textId="77777777" w:rsidR="00E24265" w:rsidRPr="00615D4B" w:rsidRDefault="00E24265" w:rsidP="005F76AD">
            <w:pPr>
              <w:rPr>
                <w:rFonts w:ascii="標楷體" w:eastAsia="標楷體" w:hAnsi="標楷體"/>
              </w:rPr>
            </w:pPr>
          </w:p>
        </w:tc>
        <w:tc>
          <w:tcPr>
            <w:tcW w:w="537" w:type="pct"/>
          </w:tcPr>
          <w:p w14:paraId="1A309441" w14:textId="77777777" w:rsidR="00E24265" w:rsidRPr="00615D4B" w:rsidRDefault="00E24265" w:rsidP="005F76AD">
            <w:pPr>
              <w:rPr>
                <w:rFonts w:ascii="標楷體" w:eastAsia="標楷體" w:hAnsi="標楷體"/>
              </w:rPr>
            </w:pPr>
          </w:p>
        </w:tc>
        <w:tc>
          <w:tcPr>
            <w:tcW w:w="299" w:type="pct"/>
          </w:tcPr>
          <w:p w14:paraId="54B4322A" w14:textId="77777777" w:rsidR="00E24265" w:rsidRPr="00615D4B" w:rsidRDefault="00E24265" w:rsidP="005F76AD">
            <w:pPr>
              <w:rPr>
                <w:rFonts w:ascii="標楷體" w:eastAsia="標楷體" w:hAnsi="標楷體"/>
              </w:rPr>
            </w:pPr>
          </w:p>
        </w:tc>
        <w:tc>
          <w:tcPr>
            <w:tcW w:w="299" w:type="pct"/>
          </w:tcPr>
          <w:p w14:paraId="1FF56A13" w14:textId="77777777" w:rsidR="00E24265" w:rsidRPr="00615D4B" w:rsidRDefault="00E24265" w:rsidP="005F76AD">
            <w:pPr>
              <w:rPr>
                <w:rFonts w:ascii="標楷體" w:eastAsia="標楷體" w:hAnsi="標楷體"/>
              </w:rPr>
            </w:pPr>
          </w:p>
        </w:tc>
        <w:tc>
          <w:tcPr>
            <w:tcW w:w="1643" w:type="pct"/>
          </w:tcPr>
          <w:p w14:paraId="24F31533" w14:textId="77777777" w:rsidR="00E24265" w:rsidRPr="00615D4B" w:rsidRDefault="00E24265" w:rsidP="005F76AD">
            <w:pPr>
              <w:rPr>
                <w:rFonts w:ascii="標楷體" w:eastAsia="標楷體" w:hAnsi="標楷體"/>
              </w:rPr>
            </w:pPr>
          </w:p>
        </w:tc>
      </w:tr>
      <w:tr w:rsidR="00E24265" w:rsidRPr="00615D4B" w14:paraId="0AD2E72F" w14:textId="77777777" w:rsidTr="005F76AD">
        <w:trPr>
          <w:trHeight w:val="291"/>
          <w:jc w:val="center"/>
        </w:trPr>
        <w:tc>
          <w:tcPr>
            <w:tcW w:w="219" w:type="pct"/>
          </w:tcPr>
          <w:p w14:paraId="1CAF1816"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043BCDF3" w14:textId="77777777" w:rsidR="00E24265" w:rsidRPr="00615D4B" w:rsidRDefault="00E24265" w:rsidP="005F76AD">
            <w:pPr>
              <w:rPr>
                <w:rFonts w:ascii="標楷體" w:eastAsia="標楷體" w:hAnsi="標楷體"/>
              </w:rPr>
            </w:pPr>
            <w:r w:rsidRPr="004431A8">
              <w:rPr>
                <w:rFonts w:ascii="標楷體" w:eastAsia="標楷體" w:hAnsi="標楷體" w:hint="eastAsia"/>
              </w:rPr>
              <w:t>受理調解機構代號</w:t>
            </w:r>
          </w:p>
        </w:tc>
        <w:tc>
          <w:tcPr>
            <w:tcW w:w="624" w:type="pct"/>
          </w:tcPr>
          <w:p w14:paraId="0558A179" w14:textId="77777777" w:rsidR="00E24265" w:rsidRPr="00615D4B" w:rsidRDefault="00E24265" w:rsidP="005F76AD">
            <w:pPr>
              <w:rPr>
                <w:rFonts w:ascii="標楷體" w:eastAsia="標楷體" w:hAnsi="標楷體"/>
              </w:rPr>
            </w:pPr>
          </w:p>
        </w:tc>
        <w:tc>
          <w:tcPr>
            <w:tcW w:w="624" w:type="pct"/>
          </w:tcPr>
          <w:p w14:paraId="3437494B" w14:textId="77777777" w:rsidR="00E24265" w:rsidRPr="00615D4B" w:rsidRDefault="00E24265" w:rsidP="005F76AD">
            <w:pPr>
              <w:rPr>
                <w:rFonts w:ascii="標楷體" w:eastAsia="標楷體" w:hAnsi="標楷體"/>
              </w:rPr>
            </w:pPr>
          </w:p>
        </w:tc>
        <w:tc>
          <w:tcPr>
            <w:tcW w:w="537" w:type="pct"/>
          </w:tcPr>
          <w:p w14:paraId="48038DC6" w14:textId="77777777" w:rsidR="00E24265" w:rsidRPr="00615D4B" w:rsidRDefault="00E24265" w:rsidP="005F76AD">
            <w:pPr>
              <w:rPr>
                <w:rFonts w:ascii="標楷體" w:eastAsia="標楷體" w:hAnsi="標楷體"/>
              </w:rPr>
            </w:pPr>
          </w:p>
        </w:tc>
        <w:tc>
          <w:tcPr>
            <w:tcW w:w="299" w:type="pct"/>
          </w:tcPr>
          <w:p w14:paraId="4B62C25D" w14:textId="77777777" w:rsidR="00E24265" w:rsidRPr="00615D4B" w:rsidRDefault="00E24265" w:rsidP="005F76AD">
            <w:pPr>
              <w:rPr>
                <w:rFonts w:ascii="標楷體" w:eastAsia="標楷體" w:hAnsi="標楷體"/>
              </w:rPr>
            </w:pPr>
          </w:p>
        </w:tc>
        <w:tc>
          <w:tcPr>
            <w:tcW w:w="299" w:type="pct"/>
          </w:tcPr>
          <w:p w14:paraId="26C75708" w14:textId="77777777" w:rsidR="00E24265" w:rsidRPr="00615D4B" w:rsidRDefault="00E24265" w:rsidP="005F76AD">
            <w:pPr>
              <w:rPr>
                <w:rFonts w:ascii="標楷體" w:eastAsia="標楷體" w:hAnsi="標楷體"/>
              </w:rPr>
            </w:pPr>
          </w:p>
        </w:tc>
        <w:tc>
          <w:tcPr>
            <w:tcW w:w="1643" w:type="pct"/>
          </w:tcPr>
          <w:p w14:paraId="4862A14D" w14:textId="77777777" w:rsidR="00E24265" w:rsidRPr="00615D4B" w:rsidRDefault="00E24265" w:rsidP="005F76AD">
            <w:pPr>
              <w:rPr>
                <w:rFonts w:ascii="標楷體" w:eastAsia="標楷體" w:hAnsi="標楷體"/>
              </w:rPr>
            </w:pPr>
          </w:p>
        </w:tc>
      </w:tr>
      <w:tr w:rsidR="00E24265" w:rsidRPr="00615D4B" w14:paraId="788398EC" w14:textId="77777777" w:rsidTr="005F76AD">
        <w:trPr>
          <w:trHeight w:val="291"/>
          <w:jc w:val="center"/>
        </w:trPr>
        <w:tc>
          <w:tcPr>
            <w:tcW w:w="219" w:type="pct"/>
          </w:tcPr>
          <w:p w14:paraId="57FBB23E"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6DF1C8E4"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債務人戶籍之郵遞區號及地址</w:t>
            </w:r>
          </w:p>
        </w:tc>
        <w:tc>
          <w:tcPr>
            <w:tcW w:w="624" w:type="pct"/>
          </w:tcPr>
          <w:p w14:paraId="6FB4C0E5" w14:textId="77777777" w:rsidR="00E24265" w:rsidRPr="00615D4B" w:rsidRDefault="00E24265" w:rsidP="005F76AD">
            <w:pPr>
              <w:rPr>
                <w:rFonts w:ascii="標楷體" w:eastAsia="標楷體" w:hAnsi="標楷體"/>
              </w:rPr>
            </w:pPr>
          </w:p>
        </w:tc>
        <w:tc>
          <w:tcPr>
            <w:tcW w:w="624" w:type="pct"/>
          </w:tcPr>
          <w:p w14:paraId="04590AF4" w14:textId="77777777" w:rsidR="00E24265" w:rsidRPr="00615D4B" w:rsidRDefault="00E24265" w:rsidP="005F76AD">
            <w:pPr>
              <w:rPr>
                <w:rFonts w:ascii="標楷體" w:eastAsia="標楷體" w:hAnsi="標楷體"/>
              </w:rPr>
            </w:pPr>
          </w:p>
        </w:tc>
        <w:tc>
          <w:tcPr>
            <w:tcW w:w="537" w:type="pct"/>
          </w:tcPr>
          <w:p w14:paraId="6705EC8F" w14:textId="77777777" w:rsidR="00E24265" w:rsidRPr="00615D4B" w:rsidRDefault="00E24265" w:rsidP="005F76AD">
            <w:pPr>
              <w:rPr>
                <w:rFonts w:ascii="標楷體" w:eastAsia="標楷體" w:hAnsi="標楷體"/>
              </w:rPr>
            </w:pPr>
          </w:p>
        </w:tc>
        <w:tc>
          <w:tcPr>
            <w:tcW w:w="299" w:type="pct"/>
          </w:tcPr>
          <w:p w14:paraId="69511372" w14:textId="77777777" w:rsidR="00E24265" w:rsidRPr="00615D4B" w:rsidRDefault="00E24265" w:rsidP="005F76AD">
            <w:pPr>
              <w:rPr>
                <w:rFonts w:ascii="標楷體" w:eastAsia="標楷體" w:hAnsi="標楷體"/>
              </w:rPr>
            </w:pPr>
          </w:p>
        </w:tc>
        <w:tc>
          <w:tcPr>
            <w:tcW w:w="299" w:type="pct"/>
          </w:tcPr>
          <w:p w14:paraId="6663F306" w14:textId="77777777" w:rsidR="00E24265" w:rsidRPr="00615D4B" w:rsidRDefault="00E24265" w:rsidP="005F76AD">
            <w:pPr>
              <w:rPr>
                <w:rFonts w:ascii="標楷體" w:eastAsia="標楷體" w:hAnsi="標楷體"/>
              </w:rPr>
            </w:pPr>
          </w:p>
        </w:tc>
        <w:tc>
          <w:tcPr>
            <w:tcW w:w="1643" w:type="pct"/>
          </w:tcPr>
          <w:p w14:paraId="236F1BA0" w14:textId="77777777" w:rsidR="00E24265" w:rsidRPr="00615D4B" w:rsidRDefault="00E24265" w:rsidP="005F76AD">
            <w:pPr>
              <w:rPr>
                <w:rFonts w:ascii="標楷體" w:eastAsia="標楷體" w:hAnsi="標楷體"/>
              </w:rPr>
            </w:pPr>
          </w:p>
        </w:tc>
      </w:tr>
      <w:tr w:rsidR="00E24265" w:rsidRPr="00615D4B" w14:paraId="1E0F279B" w14:textId="77777777" w:rsidTr="005F76AD">
        <w:trPr>
          <w:trHeight w:val="291"/>
          <w:jc w:val="center"/>
        </w:trPr>
        <w:tc>
          <w:tcPr>
            <w:tcW w:w="219" w:type="pct"/>
          </w:tcPr>
          <w:p w14:paraId="6B8E80BB"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54ED6E75"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債務人通訊地之郵遞區號及地址</w:t>
            </w:r>
          </w:p>
        </w:tc>
        <w:tc>
          <w:tcPr>
            <w:tcW w:w="624" w:type="pct"/>
          </w:tcPr>
          <w:p w14:paraId="33B36754" w14:textId="77777777" w:rsidR="00E24265" w:rsidRPr="00615D4B" w:rsidRDefault="00E24265" w:rsidP="005F76AD">
            <w:pPr>
              <w:rPr>
                <w:rFonts w:ascii="標楷體" w:eastAsia="標楷體" w:hAnsi="標楷體"/>
              </w:rPr>
            </w:pPr>
          </w:p>
        </w:tc>
        <w:tc>
          <w:tcPr>
            <w:tcW w:w="624" w:type="pct"/>
          </w:tcPr>
          <w:p w14:paraId="048FDFC8" w14:textId="77777777" w:rsidR="00E24265" w:rsidRPr="00615D4B" w:rsidRDefault="00E24265" w:rsidP="005F76AD">
            <w:pPr>
              <w:rPr>
                <w:rFonts w:ascii="標楷體" w:eastAsia="標楷體" w:hAnsi="標楷體"/>
              </w:rPr>
            </w:pPr>
          </w:p>
        </w:tc>
        <w:tc>
          <w:tcPr>
            <w:tcW w:w="537" w:type="pct"/>
          </w:tcPr>
          <w:p w14:paraId="1E889C1A" w14:textId="77777777" w:rsidR="00E24265" w:rsidRPr="00615D4B" w:rsidRDefault="00E24265" w:rsidP="005F76AD">
            <w:pPr>
              <w:rPr>
                <w:rFonts w:ascii="標楷體" w:eastAsia="標楷體" w:hAnsi="標楷體"/>
              </w:rPr>
            </w:pPr>
          </w:p>
        </w:tc>
        <w:tc>
          <w:tcPr>
            <w:tcW w:w="299" w:type="pct"/>
          </w:tcPr>
          <w:p w14:paraId="79D95DDE" w14:textId="77777777" w:rsidR="00E24265" w:rsidRPr="00615D4B" w:rsidRDefault="00E24265" w:rsidP="005F76AD">
            <w:pPr>
              <w:rPr>
                <w:rFonts w:ascii="標楷體" w:eastAsia="標楷體" w:hAnsi="標楷體"/>
              </w:rPr>
            </w:pPr>
          </w:p>
        </w:tc>
        <w:tc>
          <w:tcPr>
            <w:tcW w:w="299" w:type="pct"/>
          </w:tcPr>
          <w:p w14:paraId="22F31858" w14:textId="77777777" w:rsidR="00E24265" w:rsidRPr="00615D4B" w:rsidRDefault="00E24265" w:rsidP="005F76AD">
            <w:pPr>
              <w:rPr>
                <w:rFonts w:ascii="標楷體" w:eastAsia="標楷體" w:hAnsi="標楷體"/>
              </w:rPr>
            </w:pPr>
          </w:p>
        </w:tc>
        <w:tc>
          <w:tcPr>
            <w:tcW w:w="1643" w:type="pct"/>
          </w:tcPr>
          <w:p w14:paraId="62F9A3D6" w14:textId="77777777" w:rsidR="00E24265" w:rsidRPr="00615D4B" w:rsidRDefault="00E24265" w:rsidP="005F76AD">
            <w:pPr>
              <w:rPr>
                <w:rFonts w:ascii="標楷體" w:eastAsia="標楷體" w:hAnsi="標楷體"/>
              </w:rPr>
            </w:pPr>
          </w:p>
        </w:tc>
      </w:tr>
      <w:tr w:rsidR="00E24265" w:rsidRPr="00615D4B" w14:paraId="53B83348" w14:textId="77777777" w:rsidTr="005F76AD">
        <w:trPr>
          <w:trHeight w:val="291"/>
          <w:jc w:val="center"/>
        </w:trPr>
        <w:tc>
          <w:tcPr>
            <w:tcW w:w="219" w:type="pct"/>
          </w:tcPr>
          <w:p w14:paraId="466F1723"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2ED76B8A"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債務人戶籍電話</w:t>
            </w:r>
          </w:p>
        </w:tc>
        <w:tc>
          <w:tcPr>
            <w:tcW w:w="624" w:type="pct"/>
          </w:tcPr>
          <w:p w14:paraId="19454E19" w14:textId="77777777" w:rsidR="00E24265" w:rsidRPr="00615D4B" w:rsidRDefault="00E24265" w:rsidP="005F76AD">
            <w:pPr>
              <w:rPr>
                <w:rFonts w:ascii="標楷體" w:eastAsia="標楷體" w:hAnsi="標楷體"/>
              </w:rPr>
            </w:pPr>
          </w:p>
        </w:tc>
        <w:tc>
          <w:tcPr>
            <w:tcW w:w="624" w:type="pct"/>
          </w:tcPr>
          <w:p w14:paraId="12D1DB11" w14:textId="77777777" w:rsidR="00E24265" w:rsidRPr="00615D4B" w:rsidRDefault="00E24265" w:rsidP="005F76AD">
            <w:pPr>
              <w:rPr>
                <w:rFonts w:ascii="標楷體" w:eastAsia="標楷體" w:hAnsi="標楷體"/>
              </w:rPr>
            </w:pPr>
          </w:p>
        </w:tc>
        <w:tc>
          <w:tcPr>
            <w:tcW w:w="537" w:type="pct"/>
          </w:tcPr>
          <w:p w14:paraId="17CDE7AE" w14:textId="77777777" w:rsidR="00E24265" w:rsidRPr="00615D4B" w:rsidRDefault="00E24265" w:rsidP="005F76AD">
            <w:pPr>
              <w:rPr>
                <w:rFonts w:ascii="標楷體" w:eastAsia="標楷體" w:hAnsi="標楷體"/>
              </w:rPr>
            </w:pPr>
          </w:p>
        </w:tc>
        <w:tc>
          <w:tcPr>
            <w:tcW w:w="299" w:type="pct"/>
          </w:tcPr>
          <w:p w14:paraId="513DC325" w14:textId="77777777" w:rsidR="00E24265" w:rsidRPr="00615D4B" w:rsidRDefault="00E24265" w:rsidP="005F76AD">
            <w:pPr>
              <w:rPr>
                <w:rFonts w:ascii="標楷體" w:eastAsia="標楷體" w:hAnsi="標楷體"/>
              </w:rPr>
            </w:pPr>
          </w:p>
        </w:tc>
        <w:tc>
          <w:tcPr>
            <w:tcW w:w="299" w:type="pct"/>
          </w:tcPr>
          <w:p w14:paraId="4974407A" w14:textId="77777777" w:rsidR="00E24265" w:rsidRPr="00615D4B" w:rsidRDefault="00E24265" w:rsidP="005F76AD">
            <w:pPr>
              <w:rPr>
                <w:rFonts w:ascii="標楷體" w:eastAsia="標楷體" w:hAnsi="標楷體"/>
              </w:rPr>
            </w:pPr>
          </w:p>
        </w:tc>
        <w:tc>
          <w:tcPr>
            <w:tcW w:w="1643" w:type="pct"/>
          </w:tcPr>
          <w:p w14:paraId="0BDA6097" w14:textId="77777777" w:rsidR="00E24265" w:rsidRPr="00615D4B" w:rsidRDefault="00E24265" w:rsidP="005F76AD">
            <w:pPr>
              <w:rPr>
                <w:rFonts w:ascii="標楷體" w:eastAsia="標楷體" w:hAnsi="標楷體"/>
              </w:rPr>
            </w:pPr>
          </w:p>
        </w:tc>
      </w:tr>
      <w:tr w:rsidR="00E24265" w:rsidRPr="00615D4B" w14:paraId="64842B86" w14:textId="77777777" w:rsidTr="005F76AD">
        <w:trPr>
          <w:trHeight w:val="291"/>
          <w:jc w:val="center"/>
        </w:trPr>
        <w:tc>
          <w:tcPr>
            <w:tcW w:w="219" w:type="pct"/>
          </w:tcPr>
          <w:p w14:paraId="5C94345C"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3CA99A25"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債務人通訊電話</w:t>
            </w:r>
          </w:p>
        </w:tc>
        <w:tc>
          <w:tcPr>
            <w:tcW w:w="624" w:type="pct"/>
          </w:tcPr>
          <w:p w14:paraId="518B466C" w14:textId="77777777" w:rsidR="00E24265" w:rsidRPr="00615D4B" w:rsidRDefault="00E24265" w:rsidP="005F76AD">
            <w:pPr>
              <w:rPr>
                <w:rFonts w:ascii="標楷體" w:eastAsia="標楷體" w:hAnsi="標楷體"/>
              </w:rPr>
            </w:pPr>
          </w:p>
        </w:tc>
        <w:tc>
          <w:tcPr>
            <w:tcW w:w="624" w:type="pct"/>
          </w:tcPr>
          <w:p w14:paraId="671973ED" w14:textId="77777777" w:rsidR="00E24265" w:rsidRPr="00615D4B" w:rsidRDefault="00E24265" w:rsidP="005F76AD">
            <w:pPr>
              <w:rPr>
                <w:rFonts w:ascii="標楷體" w:eastAsia="標楷體" w:hAnsi="標楷體"/>
              </w:rPr>
            </w:pPr>
          </w:p>
        </w:tc>
        <w:tc>
          <w:tcPr>
            <w:tcW w:w="537" w:type="pct"/>
          </w:tcPr>
          <w:p w14:paraId="56812B01" w14:textId="77777777" w:rsidR="00E24265" w:rsidRPr="00615D4B" w:rsidRDefault="00E24265" w:rsidP="005F76AD">
            <w:pPr>
              <w:rPr>
                <w:rFonts w:ascii="標楷體" w:eastAsia="標楷體" w:hAnsi="標楷體"/>
              </w:rPr>
            </w:pPr>
          </w:p>
        </w:tc>
        <w:tc>
          <w:tcPr>
            <w:tcW w:w="299" w:type="pct"/>
          </w:tcPr>
          <w:p w14:paraId="345BB263" w14:textId="77777777" w:rsidR="00E24265" w:rsidRPr="00615D4B" w:rsidRDefault="00E24265" w:rsidP="005F76AD">
            <w:pPr>
              <w:rPr>
                <w:rFonts w:ascii="標楷體" w:eastAsia="標楷體" w:hAnsi="標楷體"/>
              </w:rPr>
            </w:pPr>
          </w:p>
        </w:tc>
        <w:tc>
          <w:tcPr>
            <w:tcW w:w="299" w:type="pct"/>
          </w:tcPr>
          <w:p w14:paraId="3CD73E75" w14:textId="77777777" w:rsidR="00E24265" w:rsidRPr="00615D4B" w:rsidRDefault="00E24265" w:rsidP="005F76AD">
            <w:pPr>
              <w:rPr>
                <w:rFonts w:ascii="標楷體" w:eastAsia="標楷體" w:hAnsi="標楷體"/>
              </w:rPr>
            </w:pPr>
          </w:p>
        </w:tc>
        <w:tc>
          <w:tcPr>
            <w:tcW w:w="1643" w:type="pct"/>
          </w:tcPr>
          <w:p w14:paraId="2883D4B7" w14:textId="77777777" w:rsidR="00E24265" w:rsidRPr="00615D4B" w:rsidRDefault="00E24265" w:rsidP="005F76AD">
            <w:pPr>
              <w:rPr>
                <w:rFonts w:ascii="標楷體" w:eastAsia="標楷體" w:hAnsi="標楷體"/>
              </w:rPr>
            </w:pPr>
          </w:p>
        </w:tc>
      </w:tr>
      <w:tr w:rsidR="00E24265" w:rsidRPr="00615D4B" w14:paraId="3D032199" w14:textId="77777777" w:rsidTr="005F76AD">
        <w:trPr>
          <w:trHeight w:val="291"/>
          <w:jc w:val="center"/>
        </w:trPr>
        <w:tc>
          <w:tcPr>
            <w:tcW w:w="219" w:type="pct"/>
          </w:tcPr>
          <w:p w14:paraId="3D86929D"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6EB37031"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債務人行動電話</w:t>
            </w:r>
          </w:p>
        </w:tc>
        <w:tc>
          <w:tcPr>
            <w:tcW w:w="624" w:type="pct"/>
          </w:tcPr>
          <w:p w14:paraId="74E3FBDD" w14:textId="77777777" w:rsidR="00E24265" w:rsidRPr="00615D4B" w:rsidRDefault="00E24265" w:rsidP="005F76AD">
            <w:pPr>
              <w:rPr>
                <w:rFonts w:ascii="標楷體" w:eastAsia="標楷體" w:hAnsi="標楷體"/>
              </w:rPr>
            </w:pPr>
          </w:p>
        </w:tc>
        <w:tc>
          <w:tcPr>
            <w:tcW w:w="624" w:type="pct"/>
          </w:tcPr>
          <w:p w14:paraId="6942350F" w14:textId="77777777" w:rsidR="00E24265" w:rsidRPr="00615D4B" w:rsidRDefault="00E24265" w:rsidP="005F76AD">
            <w:pPr>
              <w:rPr>
                <w:rFonts w:ascii="標楷體" w:eastAsia="標楷體" w:hAnsi="標楷體"/>
              </w:rPr>
            </w:pPr>
          </w:p>
        </w:tc>
        <w:tc>
          <w:tcPr>
            <w:tcW w:w="537" w:type="pct"/>
          </w:tcPr>
          <w:p w14:paraId="2BFA7052" w14:textId="77777777" w:rsidR="00E24265" w:rsidRPr="00615D4B" w:rsidRDefault="00E24265" w:rsidP="005F76AD">
            <w:pPr>
              <w:rPr>
                <w:rFonts w:ascii="標楷體" w:eastAsia="標楷體" w:hAnsi="標楷體"/>
              </w:rPr>
            </w:pPr>
          </w:p>
        </w:tc>
        <w:tc>
          <w:tcPr>
            <w:tcW w:w="299" w:type="pct"/>
          </w:tcPr>
          <w:p w14:paraId="41B3B488" w14:textId="77777777" w:rsidR="00E24265" w:rsidRPr="00615D4B" w:rsidRDefault="00E24265" w:rsidP="005F76AD">
            <w:pPr>
              <w:rPr>
                <w:rFonts w:ascii="標楷體" w:eastAsia="標楷體" w:hAnsi="標楷體"/>
              </w:rPr>
            </w:pPr>
          </w:p>
        </w:tc>
        <w:tc>
          <w:tcPr>
            <w:tcW w:w="299" w:type="pct"/>
          </w:tcPr>
          <w:p w14:paraId="2621AED5" w14:textId="77777777" w:rsidR="00E24265" w:rsidRPr="00615D4B" w:rsidRDefault="00E24265" w:rsidP="005F76AD">
            <w:pPr>
              <w:rPr>
                <w:rFonts w:ascii="標楷體" w:eastAsia="標楷體" w:hAnsi="標楷體"/>
              </w:rPr>
            </w:pPr>
          </w:p>
        </w:tc>
        <w:tc>
          <w:tcPr>
            <w:tcW w:w="1643" w:type="pct"/>
          </w:tcPr>
          <w:p w14:paraId="753CEAA8" w14:textId="77777777" w:rsidR="00E24265" w:rsidRPr="00615D4B" w:rsidRDefault="00E24265" w:rsidP="005F76AD">
            <w:pPr>
              <w:rPr>
                <w:rFonts w:ascii="標楷體" w:eastAsia="標楷體" w:hAnsi="標楷體"/>
              </w:rPr>
            </w:pPr>
          </w:p>
        </w:tc>
      </w:tr>
      <w:tr w:rsidR="00E24265" w:rsidRPr="00615D4B" w14:paraId="47658C3F" w14:textId="77777777" w:rsidTr="005F76AD">
        <w:trPr>
          <w:trHeight w:val="291"/>
          <w:jc w:val="center"/>
        </w:trPr>
        <w:tc>
          <w:tcPr>
            <w:tcW w:w="219" w:type="pct"/>
          </w:tcPr>
          <w:p w14:paraId="3C2CBA15" w14:textId="77777777" w:rsidR="00E24265" w:rsidRPr="005E579A" w:rsidRDefault="00E24265" w:rsidP="005F76AD">
            <w:pPr>
              <w:pStyle w:val="af9"/>
              <w:numPr>
                <w:ilvl w:val="0"/>
                <w:numId w:val="60"/>
              </w:numPr>
              <w:ind w:leftChars="0"/>
              <w:rPr>
                <w:rFonts w:ascii="標楷體" w:eastAsia="標楷體" w:hAnsi="標楷體"/>
              </w:rPr>
            </w:pPr>
          </w:p>
        </w:tc>
        <w:tc>
          <w:tcPr>
            <w:tcW w:w="756" w:type="pct"/>
          </w:tcPr>
          <w:p w14:paraId="1AEB86C1" w14:textId="77777777" w:rsidR="00E24265" w:rsidRPr="00615D4B" w:rsidRDefault="00E24265" w:rsidP="005F76AD">
            <w:pPr>
              <w:rPr>
                <w:rFonts w:ascii="標楷體" w:eastAsia="標楷體" w:hAnsi="標楷體"/>
              </w:rPr>
            </w:pPr>
            <w:r w:rsidRPr="004431A8">
              <w:rPr>
                <w:rFonts w:ascii="標楷體" w:eastAsia="標楷體" w:hAnsi="標楷體" w:hint="eastAsia"/>
              </w:rPr>
              <w:t>轉JCIC文字檔日期</w:t>
            </w:r>
          </w:p>
        </w:tc>
        <w:tc>
          <w:tcPr>
            <w:tcW w:w="624" w:type="pct"/>
          </w:tcPr>
          <w:p w14:paraId="589D6CC2" w14:textId="77777777" w:rsidR="00E24265" w:rsidRPr="00615D4B" w:rsidRDefault="00E24265" w:rsidP="005F76AD">
            <w:pPr>
              <w:rPr>
                <w:rFonts w:ascii="標楷體" w:eastAsia="標楷體" w:hAnsi="標楷體"/>
              </w:rPr>
            </w:pPr>
          </w:p>
        </w:tc>
        <w:tc>
          <w:tcPr>
            <w:tcW w:w="624" w:type="pct"/>
          </w:tcPr>
          <w:p w14:paraId="2A6235BB" w14:textId="77777777" w:rsidR="00E24265" w:rsidRPr="00615D4B" w:rsidRDefault="00E24265" w:rsidP="005F76AD">
            <w:pPr>
              <w:rPr>
                <w:rFonts w:ascii="標楷體" w:eastAsia="標楷體" w:hAnsi="標楷體"/>
              </w:rPr>
            </w:pPr>
          </w:p>
        </w:tc>
        <w:tc>
          <w:tcPr>
            <w:tcW w:w="537" w:type="pct"/>
          </w:tcPr>
          <w:p w14:paraId="14B405F4" w14:textId="77777777" w:rsidR="00E24265" w:rsidRPr="00615D4B" w:rsidRDefault="00E24265" w:rsidP="005F76AD">
            <w:pPr>
              <w:rPr>
                <w:rFonts w:ascii="標楷體" w:eastAsia="標楷體" w:hAnsi="標楷體"/>
              </w:rPr>
            </w:pPr>
          </w:p>
        </w:tc>
        <w:tc>
          <w:tcPr>
            <w:tcW w:w="299" w:type="pct"/>
          </w:tcPr>
          <w:p w14:paraId="59550BE6" w14:textId="77777777" w:rsidR="00E24265" w:rsidRPr="00615D4B" w:rsidRDefault="00E24265" w:rsidP="005F76AD">
            <w:pPr>
              <w:rPr>
                <w:rFonts w:ascii="標楷體" w:eastAsia="標楷體" w:hAnsi="標楷體"/>
              </w:rPr>
            </w:pPr>
          </w:p>
        </w:tc>
        <w:tc>
          <w:tcPr>
            <w:tcW w:w="299" w:type="pct"/>
          </w:tcPr>
          <w:p w14:paraId="2EB6617B" w14:textId="77777777" w:rsidR="00E24265" w:rsidRPr="00615D4B" w:rsidRDefault="00E24265" w:rsidP="005F76AD">
            <w:pPr>
              <w:rPr>
                <w:rFonts w:ascii="標楷體" w:eastAsia="標楷體" w:hAnsi="標楷體"/>
              </w:rPr>
            </w:pPr>
          </w:p>
        </w:tc>
        <w:tc>
          <w:tcPr>
            <w:tcW w:w="1643" w:type="pct"/>
          </w:tcPr>
          <w:p w14:paraId="25C666E1" w14:textId="77777777" w:rsidR="00E24265" w:rsidRPr="00615D4B" w:rsidRDefault="00E24265" w:rsidP="005F76AD">
            <w:pPr>
              <w:rPr>
                <w:rFonts w:ascii="標楷體" w:eastAsia="標楷體" w:hAnsi="標楷體"/>
              </w:rPr>
            </w:pPr>
          </w:p>
        </w:tc>
      </w:tr>
    </w:tbl>
    <w:p w14:paraId="1DC223CE" w14:textId="77777777" w:rsidR="00E24265" w:rsidRDefault="00E24265" w:rsidP="00F62379">
      <w:pPr>
        <w:pStyle w:val="42"/>
        <w:spacing w:after="72"/>
        <w:ind w:leftChars="0" w:left="0"/>
        <w:rPr>
          <w:rFonts w:hAnsi="標楷體"/>
        </w:rPr>
      </w:pPr>
    </w:p>
    <w:p w14:paraId="3BE46449" w14:textId="77777777" w:rsidR="00E24265" w:rsidRDefault="00E24265">
      <w:pPr>
        <w:widowControl/>
        <w:rPr>
          <w:rFonts w:ascii="Arial" w:eastAsia="標楷體" w:hAnsi="標楷體" w:cs="標楷體"/>
          <w:kern w:val="0"/>
          <w:szCs w:val="28"/>
        </w:rPr>
      </w:pPr>
      <w:r>
        <w:rPr>
          <w:rFonts w:hAnsi="標楷體"/>
        </w:rPr>
        <w:br w:type="page"/>
      </w:r>
    </w:p>
    <w:p w14:paraId="43E8252D"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8332</w:t>
      </w:r>
      <w:r w:rsidRPr="0041785D">
        <w:rPr>
          <w:rFonts w:ascii="標楷體" w:hAnsi="標楷體" w:hint="eastAsia"/>
        </w:rPr>
        <w:t>前置調解結案通知資料</w:t>
      </w:r>
    </w:p>
    <w:p w14:paraId="3BE71553"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69B8AA62"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B29F329"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36235DA"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前置調解結案通知資料</w:t>
            </w:r>
          </w:p>
        </w:tc>
      </w:tr>
      <w:tr w:rsidR="00E24265" w:rsidRPr="00615D4B" w14:paraId="25EB86F5"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C6D68A9"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C550D49" w14:textId="77777777" w:rsidR="00E24265" w:rsidRPr="00615D4B" w:rsidRDefault="00E24265" w:rsidP="005F76AD">
            <w:pPr>
              <w:rPr>
                <w:rFonts w:ascii="標楷體" w:eastAsia="標楷體" w:hAnsi="標楷體"/>
              </w:rPr>
            </w:pPr>
          </w:p>
        </w:tc>
      </w:tr>
      <w:tr w:rsidR="00E24265" w:rsidRPr="00615D4B" w14:paraId="4589B621"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7A52BE3"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9176DB" w14:textId="77777777" w:rsidR="00E24265" w:rsidRPr="00615D4B" w:rsidRDefault="00E24265" w:rsidP="005F76AD">
            <w:pPr>
              <w:rPr>
                <w:rFonts w:ascii="標楷體" w:eastAsia="標楷體" w:hAnsi="標楷體"/>
              </w:rPr>
            </w:pPr>
          </w:p>
        </w:tc>
      </w:tr>
      <w:tr w:rsidR="00E24265" w:rsidRPr="00615D4B" w14:paraId="5D3DA3A4"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F1CF285"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90ACB0" w14:textId="77777777" w:rsidR="00E24265" w:rsidRPr="00615D4B" w:rsidRDefault="00E24265" w:rsidP="005F76AD">
            <w:pPr>
              <w:rPr>
                <w:rFonts w:ascii="標楷體" w:eastAsia="標楷體" w:hAnsi="標楷體"/>
              </w:rPr>
            </w:pPr>
          </w:p>
        </w:tc>
      </w:tr>
      <w:tr w:rsidR="00E24265" w:rsidRPr="00615D4B" w14:paraId="67466F6A"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20BBC444"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E651794" w14:textId="77777777" w:rsidR="00E24265" w:rsidRPr="00615D4B" w:rsidRDefault="00E24265" w:rsidP="005F76AD">
            <w:pPr>
              <w:rPr>
                <w:rFonts w:ascii="標楷體" w:eastAsia="標楷體" w:hAnsi="標楷體"/>
              </w:rPr>
            </w:pPr>
          </w:p>
        </w:tc>
      </w:tr>
      <w:tr w:rsidR="00E24265" w:rsidRPr="00615D4B" w14:paraId="1550D34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42D2FDE"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49222E1" w14:textId="77777777" w:rsidR="00E24265" w:rsidRPr="00615D4B" w:rsidRDefault="00E24265" w:rsidP="005F76AD">
            <w:pPr>
              <w:rPr>
                <w:rFonts w:ascii="標楷體" w:eastAsia="標楷體" w:hAnsi="標楷體"/>
              </w:rPr>
            </w:pPr>
          </w:p>
        </w:tc>
      </w:tr>
      <w:tr w:rsidR="00E24265" w:rsidRPr="00615D4B" w14:paraId="6733F3CB"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58C70856"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697C380" w14:textId="77777777" w:rsidR="00E24265" w:rsidRPr="00615D4B" w:rsidRDefault="00E24265" w:rsidP="005F76AD">
            <w:pPr>
              <w:rPr>
                <w:rFonts w:ascii="標楷體" w:eastAsia="標楷體" w:hAnsi="標楷體"/>
              </w:rPr>
            </w:pPr>
          </w:p>
        </w:tc>
      </w:tr>
      <w:tr w:rsidR="00E24265" w:rsidRPr="00615D4B" w14:paraId="0DC317A8"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F1C9AF9"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7720F56" w14:textId="77777777" w:rsidR="00E24265" w:rsidRPr="00615D4B" w:rsidRDefault="00E24265" w:rsidP="005F76AD">
            <w:pPr>
              <w:rPr>
                <w:rFonts w:ascii="標楷體" w:eastAsia="標楷體" w:hAnsi="標楷體"/>
              </w:rPr>
            </w:pPr>
          </w:p>
        </w:tc>
      </w:tr>
    </w:tbl>
    <w:p w14:paraId="106F5177" w14:textId="77777777" w:rsidR="00E24265" w:rsidRDefault="00E24265" w:rsidP="00E24265"/>
    <w:p w14:paraId="1994F602" w14:textId="77777777" w:rsidR="00E24265" w:rsidRPr="00615D4B" w:rsidRDefault="00E24265">
      <w:pPr>
        <w:pStyle w:val="a"/>
      </w:pPr>
      <w:r w:rsidRPr="00615D4B">
        <w:t>UI</w:t>
      </w:r>
      <w:r w:rsidRPr="00615D4B">
        <w:t>畫面</w:t>
      </w:r>
    </w:p>
    <w:p w14:paraId="02AE71EA" w14:textId="77777777" w:rsidR="00E24265" w:rsidRDefault="00E24265" w:rsidP="00E24265">
      <w:pPr>
        <w:pStyle w:val="42"/>
        <w:spacing w:after="72"/>
        <w:ind w:left="1133"/>
        <w:rPr>
          <w:rFonts w:hAnsi="標楷體"/>
        </w:rPr>
      </w:pPr>
      <w:r w:rsidRPr="00743962">
        <w:rPr>
          <w:rFonts w:hAnsi="標楷體" w:hint="eastAsia"/>
        </w:rPr>
        <w:t>輸入畫面：</w:t>
      </w:r>
    </w:p>
    <w:p w14:paraId="7954C08C" w14:textId="77777777" w:rsidR="00E24265" w:rsidRPr="00A378AC" w:rsidRDefault="00E24265" w:rsidP="00E24265">
      <w:pPr>
        <w:pStyle w:val="42"/>
        <w:spacing w:after="72"/>
        <w:ind w:leftChars="0" w:left="0"/>
        <w:rPr>
          <w:rFonts w:hAnsi="標楷體"/>
        </w:rPr>
      </w:pPr>
      <w:r w:rsidRPr="00A378AC">
        <w:rPr>
          <w:rFonts w:hAnsi="標楷體"/>
          <w:noProof/>
        </w:rPr>
        <w:drawing>
          <wp:inline distT="0" distB="0" distL="0" distR="0" wp14:anchorId="070E6DD8" wp14:editId="4F98B908">
            <wp:extent cx="6664772" cy="200406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664772" cy="2004060"/>
                    </a:xfrm>
                    <a:prstGeom prst="rect">
                      <a:avLst/>
                    </a:prstGeom>
                  </pic:spPr>
                </pic:pic>
              </a:graphicData>
            </a:graphic>
          </wp:inline>
        </w:drawing>
      </w:r>
    </w:p>
    <w:p w14:paraId="436BB0F3" w14:textId="77777777" w:rsidR="00E24265" w:rsidRDefault="00E24265" w:rsidP="00E24265">
      <w:pPr>
        <w:pStyle w:val="1text"/>
        <w:rPr>
          <w:rFonts w:ascii="Times New Roman" w:hAnsi="Times New Roman"/>
        </w:rPr>
      </w:pPr>
    </w:p>
    <w:p w14:paraId="15702F06"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6BBC7723" w14:textId="77777777" w:rsidTr="005F76AD">
        <w:trPr>
          <w:trHeight w:val="388"/>
          <w:jc w:val="center"/>
        </w:trPr>
        <w:tc>
          <w:tcPr>
            <w:tcW w:w="219" w:type="pct"/>
            <w:vMerge w:val="restart"/>
          </w:tcPr>
          <w:p w14:paraId="0BC8BD5E"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F157DDD"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668A6265"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65EDB819"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2EA4904B" w14:textId="77777777" w:rsidTr="005F76AD">
        <w:trPr>
          <w:trHeight w:val="244"/>
          <w:jc w:val="center"/>
        </w:trPr>
        <w:tc>
          <w:tcPr>
            <w:tcW w:w="219" w:type="pct"/>
            <w:vMerge/>
          </w:tcPr>
          <w:p w14:paraId="383374AC" w14:textId="77777777" w:rsidR="00E24265" w:rsidRPr="00615D4B" w:rsidRDefault="00E24265" w:rsidP="005F76AD">
            <w:pPr>
              <w:rPr>
                <w:rFonts w:ascii="標楷體" w:eastAsia="標楷體" w:hAnsi="標楷體"/>
              </w:rPr>
            </w:pPr>
          </w:p>
        </w:tc>
        <w:tc>
          <w:tcPr>
            <w:tcW w:w="756" w:type="pct"/>
            <w:vMerge/>
          </w:tcPr>
          <w:p w14:paraId="290FC72C" w14:textId="77777777" w:rsidR="00E24265" w:rsidRPr="00615D4B" w:rsidRDefault="00E24265" w:rsidP="005F76AD">
            <w:pPr>
              <w:rPr>
                <w:rFonts w:ascii="標楷體" w:eastAsia="標楷體" w:hAnsi="標楷體"/>
              </w:rPr>
            </w:pPr>
          </w:p>
        </w:tc>
        <w:tc>
          <w:tcPr>
            <w:tcW w:w="624" w:type="pct"/>
          </w:tcPr>
          <w:p w14:paraId="5D58B0E9"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2E87B0E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699D0EE"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5F0F37A"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37B9984A"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6142A38" w14:textId="77777777" w:rsidR="00E24265" w:rsidRPr="00615D4B" w:rsidRDefault="00E24265" w:rsidP="005F76AD">
            <w:pPr>
              <w:rPr>
                <w:rFonts w:ascii="標楷體" w:eastAsia="標楷體" w:hAnsi="標楷體"/>
              </w:rPr>
            </w:pPr>
          </w:p>
        </w:tc>
      </w:tr>
      <w:tr w:rsidR="00E24265" w:rsidRPr="00615D4B" w14:paraId="19672FAC" w14:textId="77777777" w:rsidTr="005F76AD">
        <w:trPr>
          <w:trHeight w:val="291"/>
          <w:jc w:val="center"/>
        </w:trPr>
        <w:tc>
          <w:tcPr>
            <w:tcW w:w="219" w:type="pct"/>
          </w:tcPr>
          <w:p w14:paraId="7A4060F0"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12D3D346" w14:textId="77777777" w:rsidR="00E24265" w:rsidRPr="00615D4B" w:rsidRDefault="00E24265" w:rsidP="005F76AD">
            <w:pPr>
              <w:rPr>
                <w:rFonts w:ascii="標楷體" w:eastAsia="標楷體" w:hAnsi="標楷體"/>
              </w:rPr>
            </w:pPr>
            <w:r w:rsidRPr="004431A8">
              <w:rPr>
                <w:rFonts w:ascii="標楷體" w:eastAsia="標楷體" w:hAnsi="標楷體" w:hint="eastAsia"/>
              </w:rPr>
              <w:t>交易代碼</w:t>
            </w:r>
          </w:p>
        </w:tc>
        <w:tc>
          <w:tcPr>
            <w:tcW w:w="624" w:type="pct"/>
          </w:tcPr>
          <w:p w14:paraId="635CD01C" w14:textId="77777777" w:rsidR="00E24265" w:rsidRPr="00615D4B" w:rsidRDefault="00E24265" w:rsidP="005F76AD">
            <w:pPr>
              <w:rPr>
                <w:rFonts w:ascii="標楷體" w:eastAsia="標楷體" w:hAnsi="標楷體"/>
              </w:rPr>
            </w:pPr>
          </w:p>
        </w:tc>
        <w:tc>
          <w:tcPr>
            <w:tcW w:w="624" w:type="pct"/>
          </w:tcPr>
          <w:p w14:paraId="7AA8BE66" w14:textId="77777777" w:rsidR="00E24265" w:rsidRPr="00615D4B" w:rsidRDefault="00E24265" w:rsidP="005F76AD">
            <w:pPr>
              <w:rPr>
                <w:rFonts w:ascii="標楷體" w:eastAsia="標楷體" w:hAnsi="標楷體"/>
              </w:rPr>
            </w:pPr>
          </w:p>
        </w:tc>
        <w:tc>
          <w:tcPr>
            <w:tcW w:w="537" w:type="pct"/>
          </w:tcPr>
          <w:p w14:paraId="369D5567"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CE21E1E" w14:textId="77777777" w:rsidR="00E24265" w:rsidRPr="00615D4B" w:rsidRDefault="00E24265" w:rsidP="005F76AD">
            <w:pPr>
              <w:rPr>
                <w:rFonts w:ascii="標楷體" w:eastAsia="標楷體" w:hAnsi="標楷體"/>
              </w:rPr>
            </w:pPr>
          </w:p>
        </w:tc>
        <w:tc>
          <w:tcPr>
            <w:tcW w:w="299" w:type="pct"/>
          </w:tcPr>
          <w:p w14:paraId="19AA4C9A" w14:textId="77777777" w:rsidR="00E24265" w:rsidRPr="00615D4B" w:rsidRDefault="00E24265" w:rsidP="005F76AD">
            <w:pPr>
              <w:rPr>
                <w:rFonts w:ascii="標楷體" w:eastAsia="標楷體" w:hAnsi="標楷體"/>
              </w:rPr>
            </w:pPr>
          </w:p>
        </w:tc>
        <w:tc>
          <w:tcPr>
            <w:tcW w:w="1643" w:type="pct"/>
          </w:tcPr>
          <w:p w14:paraId="35497268" w14:textId="77777777" w:rsidR="00E24265" w:rsidRDefault="00E24265" w:rsidP="005F76AD">
            <w:pPr>
              <w:rPr>
                <w:rFonts w:ascii="標楷體" w:eastAsia="標楷體" w:hAnsi="標楷體"/>
              </w:rPr>
            </w:pPr>
            <w:r w:rsidRPr="000A7F55">
              <w:rPr>
                <w:rFonts w:ascii="標楷體" w:eastAsia="標楷體" w:hAnsi="標楷體" w:hint="eastAsia"/>
              </w:rPr>
              <w:t>1:新增</w:t>
            </w:r>
          </w:p>
          <w:p w14:paraId="5DB6DE0A" w14:textId="77777777" w:rsidR="00E24265" w:rsidRDefault="00E24265" w:rsidP="005F76AD">
            <w:pPr>
              <w:rPr>
                <w:rFonts w:ascii="標楷體" w:eastAsia="標楷體" w:hAnsi="標楷體"/>
              </w:rPr>
            </w:pPr>
            <w:r w:rsidRPr="000A7F55">
              <w:rPr>
                <w:rFonts w:ascii="標楷體" w:eastAsia="標楷體" w:hAnsi="標楷體" w:hint="eastAsia"/>
              </w:rPr>
              <w:t>2:異動</w:t>
            </w:r>
          </w:p>
          <w:p w14:paraId="4B7112CE" w14:textId="77777777" w:rsidR="00E24265" w:rsidRDefault="00E24265" w:rsidP="005F76AD">
            <w:pPr>
              <w:rPr>
                <w:rFonts w:ascii="標楷體" w:eastAsia="標楷體" w:hAnsi="標楷體"/>
              </w:rPr>
            </w:pPr>
            <w:r w:rsidRPr="000A7F55">
              <w:rPr>
                <w:rFonts w:ascii="標楷體" w:eastAsia="標楷體" w:hAnsi="標楷體" w:hint="eastAsia"/>
              </w:rPr>
              <w:t>3:補件</w:t>
            </w:r>
          </w:p>
          <w:p w14:paraId="4BEB3543" w14:textId="77777777" w:rsidR="00E24265" w:rsidRPr="00615D4B" w:rsidRDefault="00E24265" w:rsidP="005F76AD">
            <w:pPr>
              <w:rPr>
                <w:rFonts w:ascii="標楷體" w:eastAsia="標楷體" w:hAnsi="標楷體"/>
              </w:rPr>
            </w:pPr>
            <w:r w:rsidRPr="000A7F55">
              <w:rPr>
                <w:rFonts w:ascii="標楷體" w:eastAsia="標楷體" w:hAnsi="標楷體" w:hint="eastAsia"/>
              </w:rPr>
              <w:t>4:刪除</w:t>
            </w:r>
          </w:p>
        </w:tc>
      </w:tr>
      <w:tr w:rsidR="00E24265" w:rsidRPr="00615D4B" w14:paraId="293C9EB2" w14:textId="77777777" w:rsidTr="005F76AD">
        <w:trPr>
          <w:trHeight w:val="291"/>
          <w:jc w:val="center"/>
        </w:trPr>
        <w:tc>
          <w:tcPr>
            <w:tcW w:w="219" w:type="pct"/>
          </w:tcPr>
          <w:p w14:paraId="269C9547"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60179CAF"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債務人IDN</w:t>
            </w:r>
          </w:p>
        </w:tc>
        <w:tc>
          <w:tcPr>
            <w:tcW w:w="624" w:type="pct"/>
          </w:tcPr>
          <w:p w14:paraId="04E2C1E4" w14:textId="77777777" w:rsidR="00E24265" w:rsidRPr="00615D4B" w:rsidRDefault="00E24265" w:rsidP="005F76AD">
            <w:pPr>
              <w:rPr>
                <w:rFonts w:ascii="標楷體" w:eastAsia="標楷體" w:hAnsi="標楷體"/>
              </w:rPr>
            </w:pPr>
          </w:p>
        </w:tc>
        <w:tc>
          <w:tcPr>
            <w:tcW w:w="624" w:type="pct"/>
          </w:tcPr>
          <w:p w14:paraId="0A34F2EA" w14:textId="77777777" w:rsidR="00E24265" w:rsidRPr="00615D4B" w:rsidRDefault="00E24265" w:rsidP="005F76AD">
            <w:pPr>
              <w:rPr>
                <w:rFonts w:ascii="標楷體" w:eastAsia="標楷體" w:hAnsi="標楷體"/>
              </w:rPr>
            </w:pPr>
          </w:p>
        </w:tc>
        <w:tc>
          <w:tcPr>
            <w:tcW w:w="537" w:type="pct"/>
          </w:tcPr>
          <w:p w14:paraId="2C57BF7E" w14:textId="77777777" w:rsidR="00E24265" w:rsidRPr="00615D4B" w:rsidRDefault="00E24265" w:rsidP="005F76AD">
            <w:pPr>
              <w:rPr>
                <w:rFonts w:ascii="標楷體" w:eastAsia="標楷體" w:hAnsi="標楷體"/>
              </w:rPr>
            </w:pPr>
          </w:p>
        </w:tc>
        <w:tc>
          <w:tcPr>
            <w:tcW w:w="299" w:type="pct"/>
          </w:tcPr>
          <w:p w14:paraId="3D5A1F5D" w14:textId="77777777" w:rsidR="00E24265" w:rsidRPr="00615D4B" w:rsidRDefault="00E24265" w:rsidP="005F76AD">
            <w:pPr>
              <w:rPr>
                <w:rFonts w:ascii="標楷體" w:eastAsia="標楷體" w:hAnsi="標楷體"/>
              </w:rPr>
            </w:pPr>
          </w:p>
        </w:tc>
        <w:tc>
          <w:tcPr>
            <w:tcW w:w="299" w:type="pct"/>
          </w:tcPr>
          <w:p w14:paraId="4571FD6A" w14:textId="77777777" w:rsidR="00E24265" w:rsidRPr="00615D4B" w:rsidRDefault="00E24265" w:rsidP="005F76AD">
            <w:pPr>
              <w:rPr>
                <w:rFonts w:ascii="標楷體" w:eastAsia="標楷體" w:hAnsi="標楷體"/>
              </w:rPr>
            </w:pPr>
          </w:p>
        </w:tc>
        <w:tc>
          <w:tcPr>
            <w:tcW w:w="1643" w:type="pct"/>
          </w:tcPr>
          <w:p w14:paraId="4113A20D" w14:textId="77777777" w:rsidR="00E24265" w:rsidRPr="00615D4B" w:rsidRDefault="00E24265" w:rsidP="005F76AD">
            <w:pPr>
              <w:rPr>
                <w:rFonts w:ascii="標楷體" w:eastAsia="標楷體" w:hAnsi="標楷體"/>
              </w:rPr>
            </w:pPr>
          </w:p>
        </w:tc>
      </w:tr>
      <w:tr w:rsidR="00E24265" w:rsidRPr="00615D4B" w14:paraId="42AA4B13" w14:textId="77777777" w:rsidTr="005F76AD">
        <w:trPr>
          <w:trHeight w:val="291"/>
          <w:jc w:val="center"/>
        </w:trPr>
        <w:tc>
          <w:tcPr>
            <w:tcW w:w="219" w:type="pct"/>
          </w:tcPr>
          <w:p w14:paraId="15A0E191"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57FA356A" w14:textId="77777777" w:rsidR="00E24265" w:rsidRPr="00615D4B" w:rsidRDefault="00E24265" w:rsidP="005F76AD">
            <w:pPr>
              <w:rPr>
                <w:rFonts w:ascii="標楷體" w:eastAsia="標楷體" w:hAnsi="標楷體"/>
              </w:rPr>
            </w:pPr>
            <w:r w:rsidRPr="004431A8">
              <w:rPr>
                <w:rFonts w:ascii="標楷體" w:eastAsia="標楷體" w:hAnsi="標楷體" w:hint="eastAsia"/>
              </w:rPr>
              <w:t>報送單位代</w:t>
            </w:r>
            <w:r w:rsidRPr="004431A8">
              <w:rPr>
                <w:rFonts w:ascii="標楷體" w:eastAsia="標楷體" w:hAnsi="標楷體" w:hint="eastAsia"/>
              </w:rPr>
              <w:lastRenderedPageBreak/>
              <w:t>號</w:t>
            </w:r>
          </w:p>
        </w:tc>
        <w:tc>
          <w:tcPr>
            <w:tcW w:w="624" w:type="pct"/>
          </w:tcPr>
          <w:p w14:paraId="34E01720" w14:textId="77777777" w:rsidR="00E24265" w:rsidRPr="00615D4B" w:rsidRDefault="00E24265" w:rsidP="005F76AD">
            <w:pPr>
              <w:rPr>
                <w:rFonts w:ascii="標楷體" w:eastAsia="標楷體" w:hAnsi="標楷體"/>
              </w:rPr>
            </w:pPr>
          </w:p>
        </w:tc>
        <w:tc>
          <w:tcPr>
            <w:tcW w:w="624" w:type="pct"/>
          </w:tcPr>
          <w:p w14:paraId="13E3E485" w14:textId="77777777" w:rsidR="00E24265" w:rsidRPr="00615D4B" w:rsidRDefault="00E24265" w:rsidP="005F76AD">
            <w:pPr>
              <w:rPr>
                <w:rFonts w:ascii="標楷體" w:eastAsia="標楷體" w:hAnsi="標楷體"/>
              </w:rPr>
            </w:pPr>
          </w:p>
        </w:tc>
        <w:tc>
          <w:tcPr>
            <w:tcW w:w="537" w:type="pct"/>
          </w:tcPr>
          <w:p w14:paraId="28C27725" w14:textId="77777777" w:rsidR="00E24265" w:rsidRPr="00615D4B" w:rsidRDefault="00E24265" w:rsidP="005F76AD">
            <w:pPr>
              <w:rPr>
                <w:rFonts w:ascii="標楷體" w:eastAsia="標楷體" w:hAnsi="標楷體"/>
              </w:rPr>
            </w:pPr>
          </w:p>
        </w:tc>
        <w:tc>
          <w:tcPr>
            <w:tcW w:w="299" w:type="pct"/>
          </w:tcPr>
          <w:p w14:paraId="47617C17" w14:textId="77777777" w:rsidR="00E24265" w:rsidRPr="00615D4B" w:rsidRDefault="00E24265" w:rsidP="005F76AD">
            <w:pPr>
              <w:rPr>
                <w:rFonts w:ascii="標楷體" w:eastAsia="標楷體" w:hAnsi="標楷體"/>
              </w:rPr>
            </w:pPr>
          </w:p>
        </w:tc>
        <w:tc>
          <w:tcPr>
            <w:tcW w:w="299" w:type="pct"/>
          </w:tcPr>
          <w:p w14:paraId="01E25A4C" w14:textId="77777777" w:rsidR="00E24265" w:rsidRPr="00615D4B" w:rsidRDefault="00E24265" w:rsidP="005F76AD">
            <w:pPr>
              <w:rPr>
                <w:rFonts w:ascii="標楷體" w:eastAsia="標楷體" w:hAnsi="標楷體"/>
              </w:rPr>
            </w:pPr>
          </w:p>
        </w:tc>
        <w:tc>
          <w:tcPr>
            <w:tcW w:w="1643" w:type="pct"/>
          </w:tcPr>
          <w:p w14:paraId="63AEC437" w14:textId="77777777" w:rsidR="00E24265" w:rsidRPr="00615D4B" w:rsidRDefault="00E24265" w:rsidP="005F76AD">
            <w:pPr>
              <w:rPr>
                <w:rFonts w:ascii="標楷體" w:eastAsia="標楷體" w:hAnsi="標楷體"/>
              </w:rPr>
            </w:pPr>
          </w:p>
        </w:tc>
      </w:tr>
      <w:tr w:rsidR="00E24265" w:rsidRPr="00615D4B" w14:paraId="0AA1A166" w14:textId="77777777" w:rsidTr="005F76AD">
        <w:trPr>
          <w:trHeight w:val="291"/>
          <w:jc w:val="center"/>
        </w:trPr>
        <w:tc>
          <w:tcPr>
            <w:tcW w:w="219" w:type="pct"/>
          </w:tcPr>
          <w:p w14:paraId="1A0EE143"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47E47426" w14:textId="77777777" w:rsidR="00E24265" w:rsidRPr="00615D4B" w:rsidRDefault="00E24265" w:rsidP="005F76AD">
            <w:pPr>
              <w:rPr>
                <w:rFonts w:ascii="標楷體" w:eastAsia="標楷體" w:hAnsi="標楷體"/>
              </w:rPr>
            </w:pPr>
            <w:r w:rsidRPr="004431A8">
              <w:rPr>
                <w:rFonts w:ascii="標楷體" w:eastAsia="標楷體" w:hAnsi="標楷體" w:hint="eastAsia"/>
              </w:rPr>
              <w:t>調解申請日</w:t>
            </w:r>
          </w:p>
        </w:tc>
        <w:tc>
          <w:tcPr>
            <w:tcW w:w="624" w:type="pct"/>
          </w:tcPr>
          <w:p w14:paraId="2248A11C" w14:textId="77777777" w:rsidR="00E24265" w:rsidRPr="00615D4B" w:rsidRDefault="00E24265" w:rsidP="005F76AD">
            <w:pPr>
              <w:rPr>
                <w:rFonts w:ascii="標楷體" w:eastAsia="標楷體" w:hAnsi="標楷體"/>
              </w:rPr>
            </w:pPr>
          </w:p>
        </w:tc>
        <w:tc>
          <w:tcPr>
            <w:tcW w:w="624" w:type="pct"/>
          </w:tcPr>
          <w:p w14:paraId="575977B4" w14:textId="77777777" w:rsidR="00E24265" w:rsidRPr="00615D4B" w:rsidRDefault="00E24265" w:rsidP="005F76AD">
            <w:pPr>
              <w:rPr>
                <w:rFonts w:ascii="標楷體" w:eastAsia="標楷體" w:hAnsi="標楷體"/>
              </w:rPr>
            </w:pPr>
          </w:p>
        </w:tc>
        <w:tc>
          <w:tcPr>
            <w:tcW w:w="537" w:type="pct"/>
          </w:tcPr>
          <w:p w14:paraId="1E5207A3" w14:textId="77777777" w:rsidR="00E24265" w:rsidRPr="00615D4B" w:rsidRDefault="00E24265" w:rsidP="005F76AD">
            <w:pPr>
              <w:rPr>
                <w:rFonts w:ascii="標楷體" w:eastAsia="標楷體" w:hAnsi="標楷體"/>
              </w:rPr>
            </w:pPr>
          </w:p>
        </w:tc>
        <w:tc>
          <w:tcPr>
            <w:tcW w:w="299" w:type="pct"/>
          </w:tcPr>
          <w:p w14:paraId="4BFBCA7C" w14:textId="77777777" w:rsidR="00E24265" w:rsidRPr="00615D4B" w:rsidRDefault="00E24265" w:rsidP="005F76AD">
            <w:pPr>
              <w:rPr>
                <w:rFonts w:ascii="標楷體" w:eastAsia="標楷體" w:hAnsi="標楷體"/>
              </w:rPr>
            </w:pPr>
          </w:p>
        </w:tc>
        <w:tc>
          <w:tcPr>
            <w:tcW w:w="299" w:type="pct"/>
          </w:tcPr>
          <w:p w14:paraId="1593E1D3" w14:textId="77777777" w:rsidR="00E24265" w:rsidRPr="00615D4B" w:rsidRDefault="00E24265" w:rsidP="005F76AD">
            <w:pPr>
              <w:rPr>
                <w:rFonts w:ascii="標楷體" w:eastAsia="標楷體" w:hAnsi="標楷體"/>
              </w:rPr>
            </w:pPr>
          </w:p>
        </w:tc>
        <w:tc>
          <w:tcPr>
            <w:tcW w:w="1643" w:type="pct"/>
          </w:tcPr>
          <w:p w14:paraId="654B08E8" w14:textId="77777777" w:rsidR="00E24265" w:rsidRPr="00615D4B" w:rsidRDefault="00E24265" w:rsidP="005F76AD">
            <w:pPr>
              <w:rPr>
                <w:rFonts w:ascii="標楷體" w:eastAsia="標楷體" w:hAnsi="標楷體"/>
              </w:rPr>
            </w:pPr>
          </w:p>
        </w:tc>
      </w:tr>
      <w:tr w:rsidR="00E24265" w:rsidRPr="00615D4B" w14:paraId="031C0739" w14:textId="77777777" w:rsidTr="005F76AD">
        <w:trPr>
          <w:trHeight w:val="291"/>
          <w:jc w:val="center"/>
        </w:trPr>
        <w:tc>
          <w:tcPr>
            <w:tcW w:w="219" w:type="pct"/>
          </w:tcPr>
          <w:p w14:paraId="75B975DB"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66EB4E6A" w14:textId="77777777" w:rsidR="00E24265" w:rsidRPr="00615D4B" w:rsidRDefault="00E24265" w:rsidP="005F76AD">
            <w:pPr>
              <w:rPr>
                <w:rFonts w:ascii="標楷體" w:eastAsia="標楷體" w:hAnsi="標楷體"/>
              </w:rPr>
            </w:pPr>
            <w:r w:rsidRPr="004431A8">
              <w:rPr>
                <w:rFonts w:ascii="標楷體" w:eastAsia="標楷體" w:hAnsi="標楷體" w:hint="eastAsia"/>
              </w:rPr>
              <w:t>受理調解機構代號</w:t>
            </w:r>
          </w:p>
        </w:tc>
        <w:tc>
          <w:tcPr>
            <w:tcW w:w="624" w:type="pct"/>
          </w:tcPr>
          <w:p w14:paraId="6C2C1C16" w14:textId="77777777" w:rsidR="00E24265" w:rsidRPr="00615D4B" w:rsidRDefault="00E24265" w:rsidP="005F76AD">
            <w:pPr>
              <w:rPr>
                <w:rFonts w:ascii="標楷體" w:eastAsia="標楷體" w:hAnsi="標楷體"/>
              </w:rPr>
            </w:pPr>
          </w:p>
        </w:tc>
        <w:tc>
          <w:tcPr>
            <w:tcW w:w="624" w:type="pct"/>
          </w:tcPr>
          <w:p w14:paraId="733E6130" w14:textId="77777777" w:rsidR="00E24265" w:rsidRPr="00615D4B" w:rsidRDefault="00E24265" w:rsidP="005F76AD">
            <w:pPr>
              <w:rPr>
                <w:rFonts w:ascii="標楷體" w:eastAsia="標楷體" w:hAnsi="標楷體"/>
              </w:rPr>
            </w:pPr>
          </w:p>
        </w:tc>
        <w:tc>
          <w:tcPr>
            <w:tcW w:w="537" w:type="pct"/>
          </w:tcPr>
          <w:p w14:paraId="3B236F8A" w14:textId="77777777" w:rsidR="00E24265" w:rsidRPr="00615D4B" w:rsidRDefault="00E24265" w:rsidP="005F76AD">
            <w:pPr>
              <w:rPr>
                <w:rFonts w:ascii="標楷體" w:eastAsia="標楷體" w:hAnsi="標楷體"/>
              </w:rPr>
            </w:pPr>
          </w:p>
        </w:tc>
        <w:tc>
          <w:tcPr>
            <w:tcW w:w="299" w:type="pct"/>
          </w:tcPr>
          <w:p w14:paraId="597AD9C6" w14:textId="77777777" w:rsidR="00E24265" w:rsidRPr="00615D4B" w:rsidRDefault="00E24265" w:rsidP="005F76AD">
            <w:pPr>
              <w:rPr>
                <w:rFonts w:ascii="標楷體" w:eastAsia="標楷體" w:hAnsi="標楷體"/>
              </w:rPr>
            </w:pPr>
          </w:p>
        </w:tc>
        <w:tc>
          <w:tcPr>
            <w:tcW w:w="299" w:type="pct"/>
          </w:tcPr>
          <w:p w14:paraId="59015632" w14:textId="77777777" w:rsidR="00E24265" w:rsidRPr="00615D4B" w:rsidRDefault="00E24265" w:rsidP="005F76AD">
            <w:pPr>
              <w:rPr>
                <w:rFonts w:ascii="標楷體" w:eastAsia="標楷體" w:hAnsi="標楷體"/>
              </w:rPr>
            </w:pPr>
          </w:p>
        </w:tc>
        <w:tc>
          <w:tcPr>
            <w:tcW w:w="1643" w:type="pct"/>
          </w:tcPr>
          <w:p w14:paraId="2354B121" w14:textId="77777777" w:rsidR="00E24265" w:rsidRPr="00615D4B" w:rsidRDefault="00E24265" w:rsidP="005F76AD">
            <w:pPr>
              <w:rPr>
                <w:rFonts w:ascii="標楷體" w:eastAsia="標楷體" w:hAnsi="標楷體"/>
              </w:rPr>
            </w:pPr>
          </w:p>
        </w:tc>
      </w:tr>
      <w:tr w:rsidR="00E24265" w:rsidRPr="00615D4B" w14:paraId="2F59A74D" w14:textId="77777777" w:rsidTr="005F76AD">
        <w:trPr>
          <w:trHeight w:val="291"/>
          <w:jc w:val="center"/>
        </w:trPr>
        <w:tc>
          <w:tcPr>
            <w:tcW w:w="219" w:type="pct"/>
          </w:tcPr>
          <w:p w14:paraId="654DCD14"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74C15B05" w14:textId="77777777" w:rsidR="00E24265" w:rsidRPr="00615D4B" w:rsidRDefault="00E24265" w:rsidP="005F76AD">
            <w:pPr>
              <w:rPr>
                <w:rFonts w:ascii="標楷體" w:eastAsia="標楷體" w:hAnsi="標楷體"/>
              </w:rPr>
            </w:pPr>
            <w:r w:rsidRPr="004431A8">
              <w:rPr>
                <w:rFonts w:ascii="標楷體" w:eastAsia="標楷體" w:hAnsi="標楷體" w:hint="eastAsia"/>
              </w:rPr>
              <w:t>結案原因代號</w:t>
            </w:r>
          </w:p>
        </w:tc>
        <w:tc>
          <w:tcPr>
            <w:tcW w:w="624" w:type="pct"/>
          </w:tcPr>
          <w:p w14:paraId="38CDCF18" w14:textId="77777777" w:rsidR="00E24265" w:rsidRPr="00615D4B" w:rsidRDefault="00E24265" w:rsidP="005F76AD">
            <w:pPr>
              <w:rPr>
                <w:rFonts w:ascii="標楷體" w:eastAsia="標楷體" w:hAnsi="標楷體"/>
              </w:rPr>
            </w:pPr>
          </w:p>
        </w:tc>
        <w:tc>
          <w:tcPr>
            <w:tcW w:w="624" w:type="pct"/>
          </w:tcPr>
          <w:p w14:paraId="4A8EA45C" w14:textId="77777777" w:rsidR="00E24265" w:rsidRPr="00615D4B" w:rsidRDefault="00E24265" w:rsidP="005F76AD">
            <w:pPr>
              <w:rPr>
                <w:rFonts w:ascii="標楷體" w:eastAsia="標楷體" w:hAnsi="標楷體"/>
              </w:rPr>
            </w:pPr>
          </w:p>
        </w:tc>
        <w:tc>
          <w:tcPr>
            <w:tcW w:w="537" w:type="pct"/>
          </w:tcPr>
          <w:p w14:paraId="5D4432B0"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C597EE7" w14:textId="77777777" w:rsidR="00E24265" w:rsidRPr="00615D4B" w:rsidRDefault="00E24265" w:rsidP="005F76AD">
            <w:pPr>
              <w:rPr>
                <w:rFonts w:ascii="標楷體" w:eastAsia="標楷體" w:hAnsi="標楷體"/>
              </w:rPr>
            </w:pPr>
          </w:p>
        </w:tc>
        <w:tc>
          <w:tcPr>
            <w:tcW w:w="299" w:type="pct"/>
          </w:tcPr>
          <w:p w14:paraId="30662C26" w14:textId="77777777" w:rsidR="00E24265" w:rsidRPr="00615D4B" w:rsidRDefault="00E24265" w:rsidP="005F76AD">
            <w:pPr>
              <w:rPr>
                <w:rFonts w:ascii="標楷體" w:eastAsia="標楷體" w:hAnsi="標楷體"/>
              </w:rPr>
            </w:pPr>
          </w:p>
        </w:tc>
        <w:tc>
          <w:tcPr>
            <w:tcW w:w="1643" w:type="pct"/>
          </w:tcPr>
          <w:p w14:paraId="5AB88B8A" w14:textId="77777777" w:rsidR="00E24265" w:rsidRPr="00AB7352" w:rsidRDefault="00E24265" w:rsidP="005F76AD">
            <w:pPr>
              <w:rPr>
                <w:rFonts w:ascii="標楷體" w:eastAsia="標楷體" w:hAnsi="標楷體"/>
              </w:rPr>
            </w:pPr>
            <w:r w:rsidRPr="00AB7352">
              <w:rPr>
                <w:rFonts w:ascii="標楷體" w:eastAsia="標楷體" w:hAnsi="標楷體" w:hint="eastAsia"/>
              </w:rPr>
              <w:t>1:毀諾</w:t>
            </w:r>
          </w:p>
          <w:p w14:paraId="74CE0FE3" w14:textId="77777777" w:rsidR="00E24265" w:rsidRPr="00AB7352" w:rsidRDefault="00E24265" w:rsidP="005F76AD">
            <w:pPr>
              <w:rPr>
                <w:rFonts w:ascii="標楷體" w:eastAsia="標楷體" w:hAnsi="標楷體"/>
              </w:rPr>
            </w:pPr>
            <w:r w:rsidRPr="00AB7352">
              <w:rPr>
                <w:rFonts w:ascii="標楷體" w:eastAsia="標楷體" w:hAnsi="標楷體" w:hint="eastAsia"/>
              </w:rPr>
              <w:t>2:協商終止</w:t>
            </w:r>
          </w:p>
          <w:p w14:paraId="204460BE" w14:textId="77777777" w:rsidR="00E24265" w:rsidRPr="00AB7352" w:rsidRDefault="00E24265" w:rsidP="005F76AD">
            <w:pPr>
              <w:rPr>
                <w:rFonts w:ascii="標楷體" w:eastAsia="標楷體" w:hAnsi="標楷體"/>
              </w:rPr>
            </w:pPr>
            <w:r w:rsidRPr="00AB7352">
              <w:rPr>
                <w:rFonts w:ascii="標楷體" w:eastAsia="標楷體" w:hAnsi="標楷體" w:hint="eastAsia"/>
              </w:rPr>
              <w:t>3:未能接受足以負擔之還款方案</w:t>
            </w:r>
          </w:p>
          <w:p w14:paraId="7A401470" w14:textId="77777777" w:rsidR="00E24265" w:rsidRPr="00AB7352" w:rsidRDefault="00E24265" w:rsidP="005F76AD">
            <w:pPr>
              <w:rPr>
                <w:rFonts w:ascii="標楷體" w:eastAsia="標楷體" w:hAnsi="標楷體"/>
              </w:rPr>
            </w:pPr>
            <w:r w:rsidRPr="00AB7352">
              <w:rPr>
                <w:rFonts w:ascii="標楷體" w:eastAsia="標楷體" w:hAnsi="標楷體" w:hint="eastAsia"/>
              </w:rPr>
              <w:t>4:要求折讓本金未為金融機構所接受</w:t>
            </w:r>
          </w:p>
          <w:p w14:paraId="075D0E78" w14:textId="77777777" w:rsidR="00E24265" w:rsidRPr="00AB7352" w:rsidRDefault="00E24265" w:rsidP="005F76AD">
            <w:pPr>
              <w:rPr>
                <w:rFonts w:ascii="標楷體" w:eastAsia="標楷體" w:hAnsi="標楷體"/>
              </w:rPr>
            </w:pPr>
            <w:r w:rsidRPr="00AB7352">
              <w:rPr>
                <w:rFonts w:ascii="標楷體" w:eastAsia="標楷體" w:hAnsi="標楷體" w:hint="eastAsia"/>
              </w:rPr>
              <w:t>5:要求撤銷原已協商通過之還款方案並要求更優惠還款方案</w:t>
            </w:r>
          </w:p>
          <w:p w14:paraId="1800B5C9" w14:textId="77777777" w:rsidR="00E24265" w:rsidRPr="00AB7352" w:rsidRDefault="00E24265" w:rsidP="005F76AD">
            <w:pPr>
              <w:rPr>
                <w:rFonts w:ascii="標楷體" w:eastAsia="標楷體" w:hAnsi="標楷體"/>
              </w:rPr>
            </w:pPr>
            <w:r w:rsidRPr="00AB7352">
              <w:rPr>
                <w:rFonts w:ascii="標楷體" w:eastAsia="標楷體" w:hAnsi="標楷體" w:hint="eastAsia"/>
              </w:rPr>
              <w:t>6:無法負擔任何還款條件</w:t>
            </w:r>
          </w:p>
          <w:p w14:paraId="6E4AAF97" w14:textId="77777777" w:rsidR="00E24265" w:rsidRPr="00AB7352" w:rsidRDefault="00E24265" w:rsidP="005F76AD">
            <w:pPr>
              <w:rPr>
                <w:rFonts w:ascii="標楷體" w:eastAsia="標楷體" w:hAnsi="標楷體"/>
              </w:rPr>
            </w:pPr>
            <w:r w:rsidRPr="00AB7352">
              <w:rPr>
                <w:rFonts w:ascii="標楷體" w:eastAsia="標楷體" w:hAnsi="標楷體" w:hint="eastAsia"/>
              </w:rPr>
              <w:t>7:本行/本公司未能於文件齊全後30日內開始協商</w:t>
            </w:r>
          </w:p>
          <w:p w14:paraId="423F3050" w14:textId="77777777" w:rsidR="00E24265" w:rsidRPr="00AB7352" w:rsidRDefault="00E24265" w:rsidP="005F76AD">
            <w:pPr>
              <w:rPr>
                <w:rFonts w:ascii="標楷體" w:eastAsia="標楷體" w:hAnsi="標楷體"/>
              </w:rPr>
            </w:pPr>
            <w:r w:rsidRPr="00AB7352">
              <w:rPr>
                <w:rFonts w:ascii="標楷體" w:eastAsia="標楷體" w:hAnsi="標楷體" w:hint="eastAsia"/>
              </w:rPr>
              <w:t>8:協商意願低落</w:t>
            </w:r>
          </w:p>
          <w:p w14:paraId="0D2D3BAA" w14:textId="77777777" w:rsidR="00E24265" w:rsidRPr="00AB7352" w:rsidRDefault="00E24265" w:rsidP="005F76AD">
            <w:pPr>
              <w:rPr>
                <w:rFonts w:ascii="標楷體" w:eastAsia="標楷體" w:hAnsi="標楷體"/>
              </w:rPr>
            </w:pPr>
            <w:r w:rsidRPr="00AB7352">
              <w:rPr>
                <w:rFonts w:ascii="標楷體" w:eastAsia="標楷體" w:hAnsi="標楷體" w:hint="eastAsia"/>
              </w:rPr>
              <w:t>9:債務人於協商前大量借款或密集消費</w:t>
            </w:r>
          </w:p>
          <w:p w14:paraId="1B56B0FE" w14:textId="77777777" w:rsidR="00E24265" w:rsidRPr="00AB7352" w:rsidRDefault="00E24265" w:rsidP="005F76AD">
            <w:pPr>
              <w:rPr>
                <w:rFonts w:ascii="標楷體" w:eastAsia="標楷體" w:hAnsi="標楷體"/>
              </w:rPr>
            </w:pPr>
            <w:r w:rsidRPr="00AB7352">
              <w:rPr>
                <w:rFonts w:ascii="標楷體" w:eastAsia="標楷體" w:hAnsi="標楷體" w:hint="eastAsia"/>
              </w:rPr>
              <w:t>10:債務人於最大債權金融機構通知簽署協議書10日曆天內未完成簽約手續</w:t>
            </w:r>
          </w:p>
          <w:p w14:paraId="67D0B7A5" w14:textId="77777777" w:rsidR="00E24265" w:rsidRPr="00AB7352" w:rsidRDefault="00E24265" w:rsidP="005F76AD">
            <w:pPr>
              <w:rPr>
                <w:rFonts w:ascii="標楷體" w:eastAsia="標楷體" w:hAnsi="標楷體"/>
              </w:rPr>
            </w:pPr>
            <w:r w:rsidRPr="00AB7352">
              <w:rPr>
                <w:rFonts w:ascii="標楷體" w:eastAsia="標楷體" w:hAnsi="標楷體" w:hint="eastAsia"/>
              </w:rPr>
              <w:t>11:資產大於負債</w:t>
            </w:r>
          </w:p>
          <w:p w14:paraId="4D2217B2" w14:textId="77777777" w:rsidR="00E24265" w:rsidRPr="00AB7352" w:rsidRDefault="00E24265" w:rsidP="005F76AD">
            <w:pPr>
              <w:rPr>
                <w:rFonts w:ascii="標楷體" w:eastAsia="標楷體" w:hAnsi="標楷體"/>
              </w:rPr>
            </w:pPr>
            <w:r w:rsidRPr="00AB7352">
              <w:rPr>
                <w:rFonts w:ascii="標楷體" w:eastAsia="標楷體" w:hAnsi="標楷體" w:hint="eastAsia"/>
              </w:rPr>
              <w:t>12:其他(協商不成立)</w:t>
            </w:r>
          </w:p>
          <w:p w14:paraId="2FF3F0F1" w14:textId="77777777" w:rsidR="00E24265" w:rsidRPr="00AB7352" w:rsidRDefault="00E24265" w:rsidP="005F76AD">
            <w:pPr>
              <w:rPr>
                <w:rFonts w:ascii="標楷體" w:eastAsia="標楷體" w:hAnsi="標楷體"/>
              </w:rPr>
            </w:pPr>
            <w:r w:rsidRPr="00AB7352">
              <w:rPr>
                <w:rFonts w:ascii="標楷體" w:eastAsia="標楷體" w:hAnsi="標楷體" w:hint="eastAsia"/>
              </w:rPr>
              <w:t>13:經最大債權金融機構通知面談後兩次無故不到場面談</w:t>
            </w:r>
          </w:p>
          <w:p w14:paraId="3C6F08E5" w14:textId="77777777" w:rsidR="00E24265" w:rsidRPr="00AB7352" w:rsidRDefault="00E24265" w:rsidP="005F76AD">
            <w:pPr>
              <w:rPr>
                <w:rFonts w:ascii="標楷體" w:eastAsia="標楷體" w:hAnsi="標楷體"/>
              </w:rPr>
            </w:pPr>
            <w:r w:rsidRPr="00AB7352">
              <w:rPr>
                <w:rFonts w:ascii="標楷體" w:eastAsia="標楷體" w:hAnsi="標楷體" w:hint="eastAsia"/>
              </w:rPr>
              <w:t>14:債務人主動撤案，終止協商</w:t>
            </w:r>
          </w:p>
          <w:p w14:paraId="0AB50DA4" w14:textId="77777777" w:rsidR="00E24265" w:rsidRPr="00AB7352" w:rsidRDefault="00E24265" w:rsidP="005F76AD">
            <w:pPr>
              <w:rPr>
                <w:rFonts w:ascii="標楷體" w:eastAsia="標楷體" w:hAnsi="標楷體"/>
              </w:rPr>
            </w:pPr>
            <w:r w:rsidRPr="00AB7352">
              <w:rPr>
                <w:rFonts w:ascii="標楷體" w:eastAsia="標楷體" w:hAnsi="標楷體" w:hint="eastAsia"/>
              </w:rPr>
              <w:t>15:與債務人聯絡多日（多次），仍無法聯繫上</w:t>
            </w:r>
          </w:p>
          <w:p w14:paraId="5ED8F4E3" w14:textId="77777777" w:rsidR="00E24265" w:rsidRPr="00AB7352" w:rsidRDefault="00E24265" w:rsidP="005F76AD">
            <w:pPr>
              <w:rPr>
                <w:rFonts w:ascii="標楷體" w:eastAsia="標楷體" w:hAnsi="標楷體"/>
              </w:rPr>
            </w:pPr>
            <w:r w:rsidRPr="00AB7352">
              <w:rPr>
                <w:rFonts w:ascii="標楷體" w:eastAsia="標楷體" w:hAnsi="標楷體" w:hint="eastAsia"/>
              </w:rPr>
              <w:t>16:其他(協商自始未開始)</w:t>
            </w:r>
          </w:p>
          <w:p w14:paraId="44379E07" w14:textId="77777777" w:rsidR="00E24265" w:rsidRPr="00AB7352" w:rsidRDefault="00E24265" w:rsidP="005F76AD">
            <w:pPr>
              <w:rPr>
                <w:rFonts w:ascii="標楷體" w:eastAsia="標楷體" w:hAnsi="標楷體"/>
              </w:rPr>
            </w:pPr>
            <w:r w:rsidRPr="00AB7352">
              <w:rPr>
                <w:rFonts w:ascii="標楷體" w:eastAsia="標楷體" w:hAnsi="標楷體" w:hint="eastAsia"/>
              </w:rPr>
              <w:t>17:毀諾後清償全部債務</w:t>
            </w:r>
          </w:p>
          <w:p w14:paraId="24B64C29" w14:textId="77777777" w:rsidR="00E24265" w:rsidRPr="00AB7352" w:rsidRDefault="00E24265" w:rsidP="005F76AD">
            <w:pPr>
              <w:rPr>
                <w:rFonts w:ascii="標楷體" w:eastAsia="標楷體" w:hAnsi="標楷體"/>
              </w:rPr>
            </w:pPr>
            <w:r w:rsidRPr="00AB7352">
              <w:rPr>
                <w:rFonts w:ascii="標楷體" w:eastAsia="標楷體" w:hAnsi="標楷體" w:hint="eastAsia"/>
              </w:rPr>
              <w:t>18:申請資格不符</w:t>
            </w:r>
          </w:p>
          <w:p w14:paraId="00947DAA" w14:textId="77777777" w:rsidR="00E24265" w:rsidRPr="00AB7352" w:rsidRDefault="00E24265" w:rsidP="005F76AD">
            <w:pPr>
              <w:rPr>
                <w:rFonts w:ascii="標楷體" w:eastAsia="標楷體" w:hAnsi="標楷體"/>
              </w:rPr>
            </w:pPr>
            <w:r w:rsidRPr="00AB7352">
              <w:rPr>
                <w:rFonts w:ascii="標楷體" w:eastAsia="標楷體" w:hAnsi="標楷體" w:hint="eastAsia"/>
              </w:rPr>
              <w:t>19:債務人透過代辦業者申請，經勸導自行撤件。</w:t>
            </w:r>
          </w:p>
          <w:p w14:paraId="5BA5A225" w14:textId="77777777" w:rsidR="00E24265" w:rsidRPr="00AB7352" w:rsidRDefault="00E24265" w:rsidP="005F76AD">
            <w:pPr>
              <w:rPr>
                <w:rFonts w:ascii="標楷體" w:eastAsia="標楷體" w:hAnsi="標楷體"/>
              </w:rPr>
            </w:pPr>
            <w:r w:rsidRPr="00AB7352">
              <w:rPr>
                <w:rFonts w:ascii="標楷體" w:eastAsia="標楷體" w:hAnsi="標楷體" w:hint="eastAsia"/>
              </w:rPr>
              <w:t>20:資料key值報送錯誤，本行結案</w:t>
            </w:r>
          </w:p>
          <w:p w14:paraId="7C4A58E7" w14:textId="77777777" w:rsidR="00E24265" w:rsidRPr="00AB7352" w:rsidRDefault="00E24265" w:rsidP="005F76AD">
            <w:pPr>
              <w:rPr>
                <w:rFonts w:ascii="標楷體" w:eastAsia="標楷體" w:hAnsi="標楷體"/>
              </w:rPr>
            </w:pPr>
            <w:r w:rsidRPr="00AB7352">
              <w:rPr>
                <w:rFonts w:ascii="標楷體" w:eastAsia="標楷體" w:hAnsi="標楷體" w:hint="eastAsia"/>
              </w:rPr>
              <w:t>21:依規定轉他行承辦，本行結案</w:t>
            </w:r>
          </w:p>
          <w:p w14:paraId="4B419E10" w14:textId="77777777" w:rsidR="00E24265" w:rsidRPr="00615D4B" w:rsidRDefault="00E24265" w:rsidP="005F76AD">
            <w:pPr>
              <w:rPr>
                <w:rFonts w:ascii="標楷體" w:eastAsia="標楷體" w:hAnsi="標楷體"/>
              </w:rPr>
            </w:pPr>
            <w:r w:rsidRPr="00AB7352">
              <w:rPr>
                <w:rFonts w:ascii="標楷體" w:eastAsia="標楷體" w:hAnsi="標楷體" w:hint="eastAsia"/>
              </w:rPr>
              <w:t>22:依債務清償方案履行完畢</w:t>
            </w:r>
          </w:p>
        </w:tc>
      </w:tr>
      <w:tr w:rsidR="00E24265" w:rsidRPr="00615D4B" w14:paraId="2D30C90C" w14:textId="77777777" w:rsidTr="005F76AD">
        <w:trPr>
          <w:trHeight w:val="291"/>
          <w:jc w:val="center"/>
        </w:trPr>
        <w:tc>
          <w:tcPr>
            <w:tcW w:w="219" w:type="pct"/>
          </w:tcPr>
          <w:p w14:paraId="1D74067F"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072A0198" w14:textId="77777777" w:rsidR="00E24265" w:rsidRPr="00615D4B" w:rsidRDefault="00E24265" w:rsidP="005F76AD">
            <w:pPr>
              <w:rPr>
                <w:rFonts w:ascii="標楷體" w:eastAsia="標楷體" w:hAnsi="標楷體"/>
              </w:rPr>
            </w:pPr>
            <w:r w:rsidRPr="004431A8">
              <w:rPr>
                <w:rFonts w:ascii="標楷體" w:eastAsia="標楷體" w:hAnsi="標楷體" w:hint="eastAsia"/>
              </w:rPr>
              <w:t>結案日期</w:t>
            </w:r>
          </w:p>
        </w:tc>
        <w:tc>
          <w:tcPr>
            <w:tcW w:w="624" w:type="pct"/>
          </w:tcPr>
          <w:p w14:paraId="718BD452" w14:textId="77777777" w:rsidR="00E24265" w:rsidRPr="00615D4B" w:rsidRDefault="00E24265" w:rsidP="005F76AD">
            <w:pPr>
              <w:rPr>
                <w:rFonts w:ascii="標楷體" w:eastAsia="標楷體" w:hAnsi="標楷體"/>
              </w:rPr>
            </w:pPr>
          </w:p>
        </w:tc>
        <w:tc>
          <w:tcPr>
            <w:tcW w:w="624" w:type="pct"/>
          </w:tcPr>
          <w:p w14:paraId="1C5D3F28" w14:textId="77777777" w:rsidR="00E24265" w:rsidRPr="00615D4B" w:rsidRDefault="00E24265" w:rsidP="005F76AD">
            <w:pPr>
              <w:rPr>
                <w:rFonts w:ascii="標楷體" w:eastAsia="標楷體" w:hAnsi="標楷體"/>
              </w:rPr>
            </w:pPr>
          </w:p>
        </w:tc>
        <w:tc>
          <w:tcPr>
            <w:tcW w:w="537" w:type="pct"/>
          </w:tcPr>
          <w:p w14:paraId="404CB4A1" w14:textId="77777777" w:rsidR="00E24265" w:rsidRPr="00615D4B" w:rsidRDefault="00E24265" w:rsidP="005F76AD">
            <w:pPr>
              <w:rPr>
                <w:rFonts w:ascii="標楷體" w:eastAsia="標楷體" w:hAnsi="標楷體"/>
              </w:rPr>
            </w:pPr>
          </w:p>
        </w:tc>
        <w:tc>
          <w:tcPr>
            <w:tcW w:w="299" w:type="pct"/>
          </w:tcPr>
          <w:p w14:paraId="59BA48D2" w14:textId="77777777" w:rsidR="00E24265" w:rsidRPr="00615D4B" w:rsidRDefault="00E24265" w:rsidP="005F76AD">
            <w:pPr>
              <w:rPr>
                <w:rFonts w:ascii="標楷體" w:eastAsia="標楷體" w:hAnsi="標楷體"/>
              </w:rPr>
            </w:pPr>
          </w:p>
        </w:tc>
        <w:tc>
          <w:tcPr>
            <w:tcW w:w="299" w:type="pct"/>
          </w:tcPr>
          <w:p w14:paraId="5A88934D" w14:textId="77777777" w:rsidR="00E24265" w:rsidRPr="00615D4B" w:rsidRDefault="00E24265" w:rsidP="005F76AD">
            <w:pPr>
              <w:rPr>
                <w:rFonts w:ascii="標楷體" w:eastAsia="標楷體" w:hAnsi="標楷體"/>
              </w:rPr>
            </w:pPr>
          </w:p>
        </w:tc>
        <w:tc>
          <w:tcPr>
            <w:tcW w:w="1643" w:type="pct"/>
          </w:tcPr>
          <w:p w14:paraId="4487EA35" w14:textId="77777777" w:rsidR="00E24265" w:rsidRPr="00615D4B" w:rsidRDefault="00E24265" w:rsidP="005F76AD">
            <w:pPr>
              <w:rPr>
                <w:rFonts w:ascii="標楷體" w:eastAsia="標楷體" w:hAnsi="標楷體"/>
              </w:rPr>
            </w:pPr>
          </w:p>
        </w:tc>
      </w:tr>
      <w:tr w:rsidR="00E24265" w:rsidRPr="00615D4B" w14:paraId="22695777" w14:textId="77777777" w:rsidTr="005F76AD">
        <w:trPr>
          <w:trHeight w:val="291"/>
          <w:jc w:val="center"/>
        </w:trPr>
        <w:tc>
          <w:tcPr>
            <w:tcW w:w="219" w:type="pct"/>
          </w:tcPr>
          <w:p w14:paraId="439DAA60" w14:textId="77777777" w:rsidR="00E24265" w:rsidRPr="005E579A" w:rsidRDefault="00E24265" w:rsidP="005F76AD">
            <w:pPr>
              <w:pStyle w:val="af9"/>
              <w:numPr>
                <w:ilvl w:val="0"/>
                <w:numId w:val="61"/>
              </w:numPr>
              <w:ind w:leftChars="0"/>
              <w:rPr>
                <w:rFonts w:ascii="標楷體" w:eastAsia="標楷體" w:hAnsi="標楷體"/>
              </w:rPr>
            </w:pPr>
          </w:p>
        </w:tc>
        <w:tc>
          <w:tcPr>
            <w:tcW w:w="756" w:type="pct"/>
          </w:tcPr>
          <w:p w14:paraId="129DF6A0" w14:textId="77777777" w:rsidR="00E24265" w:rsidRPr="00615D4B" w:rsidRDefault="00E24265" w:rsidP="005F76AD">
            <w:pPr>
              <w:rPr>
                <w:rFonts w:ascii="標楷體" w:eastAsia="標楷體" w:hAnsi="標楷體"/>
              </w:rPr>
            </w:pPr>
            <w:r w:rsidRPr="004431A8">
              <w:rPr>
                <w:rFonts w:ascii="標楷體" w:eastAsia="標楷體" w:hAnsi="標楷體" w:hint="eastAsia"/>
              </w:rPr>
              <w:t>轉JCIC文字檔日期</w:t>
            </w:r>
          </w:p>
        </w:tc>
        <w:tc>
          <w:tcPr>
            <w:tcW w:w="624" w:type="pct"/>
          </w:tcPr>
          <w:p w14:paraId="510B121E" w14:textId="77777777" w:rsidR="00E24265" w:rsidRPr="00615D4B" w:rsidRDefault="00E24265" w:rsidP="005F76AD">
            <w:pPr>
              <w:rPr>
                <w:rFonts w:ascii="標楷體" w:eastAsia="標楷體" w:hAnsi="標楷體"/>
              </w:rPr>
            </w:pPr>
          </w:p>
        </w:tc>
        <w:tc>
          <w:tcPr>
            <w:tcW w:w="624" w:type="pct"/>
          </w:tcPr>
          <w:p w14:paraId="30C2F95E" w14:textId="77777777" w:rsidR="00E24265" w:rsidRPr="00615D4B" w:rsidRDefault="00E24265" w:rsidP="005F76AD">
            <w:pPr>
              <w:rPr>
                <w:rFonts w:ascii="標楷體" w:eastAsia="標楷體" w:hAnsi="標楷體"/>
              </w:rPr>
            </w:pPr>
          </w:p>
        </w:tc>
        <w:tc>
          <w:tcPr>
            <w:tcW w:w="537" w:type="pct"/>
          </w:tcPr>
          <w:p w14:paraId="42E55747" w14:textId="77777777" w:rsidR="00E24265" w:rsidRPr="00615D4B" w:rsidRDefault="00E24265" w:rsidP="005F76AD">
            <w:pPr>
              <w:rPr>
                <w:rFonts w:ascii="標楷體" w:eastAsia="標楷體" w:hAnsi="標楷體"/>
              </w:rPr>
            </w:pPr>
          </w:p>
        </w:tc>
        <w:tc>
          <w:tcPr>
            <w:tcW w:w="299" w:type="pct"/>
          </w:tcPr>
          <w:p w14:paraId="7352073F" w14:textId="77777777" w:rsidR="00E24265" w:rsidRPr="00615D4B" w:rsidRDefault="00E24265" w:rsidP="005F76AD">
            <w:pPr>
              <w:rPr>
                <w:rFonts w:ascii="標楷體" w:eastAsia="標楷體" w:hAnsi="標楷體"/>
              </w:rPr>
            </w:pPr>
          </w:p>
        </w:tc>
        <w:tc>
          <w:tcPr>
            <w:tcW w:w="299" w:type="pct"/>
          </w:tcPr>
          <w:p w14:paraId="2CECEE87" w14:textId="77777777" w:rsidR="00E24265" w:rsidRPr="00615D4B" w:rsidRDefault="00E24265" w:rsidP="005F76AD">
            <w:pPr>
              <w:rPr>
                <w:rFonts w:ascii="標楷體" w:eastAsia="標楷體" w:hAnsi="標楷體"/>
              </w:rPr>
            </w:pPr>
          </w:p>
        </w:tc>
        <w:tc>
          <w:tcPr>
            <w:tcW w:w="1643" w:type="pct"/>
          </w:tcPr>
          <w:p w14:paraId="18878796" w14:textId="77777777" w:rsidR="00E24265" w:rsidRPr="00615D4B" w:rsidRDefault="00E24265" w:rsidP="005F76AD">
            <w:pPr>
              <w:rPr>
                <w:rFonts w:ascii="標楷體" w:eastAsia="標楷體" w:hAnsi="標楷體"/>
              </w:rPr>
            </w:pPr>
          </w:p>
        </w:tc>
      </w:tr>
    </w:tbl>
    <w:p w14:paraId="3E4D3F21" w14:textId="77777777" w:rsidR="00E24265" w:rsidRDefault="00E24265" w:rsidP="00F62379">
      <w:pPr>
        <w:pStyle w:val="42"/>
        <w:spacing w:after="72"/>
        <w:ind w:leftChars="0" w:left="0"/>
        <w:rPr>
          <w:rFonts w:hAnsi="標楷體"/>
        </w:rPr>
      </w:pPr>
    </w:p>
    <w:p w14:paraId="347BB918" w14:textId="77777777" w:rsidR="00E24265" w:rsidRDefault="00E24265">
      <w:pPr>
        <w:widowControl/>
        <w:rPr>
          <w:rFonts w:ascii="Arial" w:eastAsia="標楷體" w:hAnsi="標楷體" w:cs="標楷體"/>
          <w:kern w:val="0"/>
          <w:szCs w:val="28"/>
        </w:rPr>
      </w:pPr>
      <w:r>
        <w:rPr>
          <w:rFonts w:hAnsi="標楷體"/>
        </w:rPr>
        <w:br w:type="page"/>
      </w:r>
    </w:p>
    <w:p w14:paraId="09789AF9"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8333</w:t>
      </w:r>
      <w:r w:rsidRPr="0041785D">
        <w:rPr>
          <w:rFonts w:ascii="標楷體" w:hAnsi="標楷體" w:hint="eastAsia"/>
        </w:rPr>
        <w:t>前置調解金融機構無擔保債務協議資料</w:t>
      </w:r>
    </w:p>
    <w:p w14:paraId="72DE0058"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2F152D53"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9C03185"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D389767"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前置調解金融機構無擔保債務協議資料</w:t>
            </w:r>
          </w:p>
        </w:tc>
      </w:tr>
      <w:tr w:rsidR="00E24265" w:rsidRPr="00615D4B" w14:paraId="4F62696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A789A00"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8CB76" w14:textId="77777777" w:rsidR="00E24265" w:rsidRPr="00615D4B" w:rsidRDefault="00E24265" w:rsidP="005F76AD">
            <w:pPr>
              <w:rPr>
                <w:rFonts w:ascii="標楷體" w:eastAsia="標楷體" w:hAnsi="標楷體"/>
              </w:rPr>
            </w:pPr>
          </w:p>
        </w:tc>
      </w:tr>
      <w:tr w:rsidR="00E24265" w:rsidRPr="00615D4B" w14:paraId="0D720562"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0D73423C"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9C09DCA" w14:textId="77777777" w:rsidR="00E24265" w:rsidRPr="00615D4B" w:rsidRDefault="00E24265" w:rsidP="005F76AD">
            <w:pPr>
              <w:rPr>
                <w:rFonts w:ascii="標楷體" w:eastAsia="標楷體" w:hAnsi="標楷體"/>
              </w:rPr>
            </w:pPr>
          </w:p>
        </w:tc>
      </w:tr>
      <w:tr w:rsidR="00E24265" w:rsidRPr="00615D4B" w14:paraId="1E31DE6E"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6A454083"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DC8DF77" w14:textId="77777777" w:rsidR="00E24265" w:rsidRPr="00615D4B" w:rsidRDefault="00E24265" w:rsidP="005F76AD">
            <w:pPr>
              <w:rPr>
                <w:rFonts w:ascii="標楷體" w:eastAsia="標楷體" w:hAnsi="標楷體"/>
              </w:rPr>
            </w:pPr>
          </w:p>
        </w:tc>
      </w:tr>
      <w:tr w:rsidR="00E24265" w:rsidRPr="00615D4B" w14:paraId="6BD9A807"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7A2EE1B9"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3966626" w14:textId="77777777" w:rsidR="00E24265" w:rsidRPr="00615D4B" w:rsidRDefault="00E24265" w:rsidP="005F76AD">
            <w:pPr>
              <w:rPr>
                <w:rFonts w:ascii="標楷體" w:eastAsia="標楷體" w:hAnsi="標楷體"/>
              </w:rPr>
            </w:pPr>
          </w:p>
        </w:tc>
      </w:tr>
      <w:tr w:rsidR="00E24265" w:rsidRPr="00615D4B" w14:paraId="37FA948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181007DC"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A0A4B61" w14:textId="77777777" w:rsidR="00E24265" w:rsidRPr="00615D4B" w:rsidRDefault="00E24265" w:rsidP="005F76AD">
            <w:pPr>
              <w:rPr>
                <w:rFonts w:ascii="標楷體" w:eastAsia="標楷體" w:hAnsi="標楷體"/>
              </w:rPr>
            </w:pPr>
          </w:p>
        </w:tc>
      </w:tr>
      <w:tr w:rsidR="00E24265" w:rsidRPr="00615D4B" w14:paraId="6E39514A"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3206259"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C69B45E" w14:textId="77777777" w:rsidR="00E24265" w:rsidRPr="00615D4B" w:rsidRDefault="00E24265" w:rsidP="005F76AD">
            <w:pPr>
              <w:rPr>
                <w:rFonts w:ascii="標楷體" w:eastAsia="標楷體" w:hAnsi="標楷體"/>
              </w:rPr>
            </w:pPr>
          </w:p>
        </w:tc>
      </w:tr>
      <w:tr w:rsidR="00E24265" w:rsidRPr="00615D4B" w14:paraId="65BAFFFB"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7F0673D"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CB5639B" w14:textId="77777777" w:rsidR="00E24265" w:rsidRPr="00615D4B" w:rsidRDefault="00E24265" w:rsidP="005F76AD">
            <w:pPr>
              <w:rPr>
                <w:rFonts w:ascii="標楷體" w:eastAsia="標楷體" w:hAnsi="標楷體"/>
              </w:rPr>
            </w:pPr>
          </w:p>
        </w:tc>
      </w:tr>
    </w:tbl>
    <w:p w14:paraId="51FB35BF" w14:textId="77777777" w:rsidR="00E24265" w:rsidRDefault="00E24265" w:rsidP="00E24265"/>
    <w:p w14:paraId="2D49BA01" w14:textId="77777777" w:rsidR="00E24265" w:rsidRPr="00615D4B" w:rsidRDefault="00E24265">
      <w:pPr>
        <w:pStyle w:val="a"/>
      </w:pPr>
      <w:r w:rsidRPr="00615D4B">
        <w:t>UI</w:t>
      </w:r>
      <w:r w:rsidRPr="00615D4B">
        <w:t>畫面</w:t>
      </w:r>
    </w:p>
    <w:p w14:paraId="00717522" w14:textId="77777777" w:rsidR="00E24265" w:rsidRDefault="00E24265" w:rsidP="00E24265">
      <w:pPr>
        <w:pStyle w:val="42"/>
        <w:spacing w:after="72"/>
        <w:ind w:left="1133"/>
        <w:rPr>
          <w:rFonts w:hAnsi="標楷體"/>
        </w:rPr>
      </w:pPr>
      <w:r w:rsidRPr="00743962">
        <w:rPr>
          <w:rFonts w:hAnsi="標楷體" w:hint="eastAsia"/>
        </w:rPr>
        <w:t>輸入畫面：</w:t>
      </w:r>
    </w:p>
    <w:p w14:paraId="1BA758BE" w14:textId="77777777" w:rsidR="00E24265" w:rsidRPr="00A378AC" w:rsidRDefault="00E24265" w:rsidP="00E24265">
      <w:pPr>
        <w:pStyle w:val="42"/>
        <w:spacing w:after="72"/>
        <w:ind w:leftChars="0" w:left="0"/>
        <w:rPr>
          <w:rFonts w:hAnsi="標楷體"/>
        </w:rPr>
      </w:pPr>
      <w:r w:rsidRPr="00A378AC">
        <w:rPr>
          <w:rFonts w:hAnsi="標楷體"/>
          <w:noProof/>
        </w:rPr>
        <w:drawing>
          <wp:inline distT="0" distB="0" distL="0" distR="0" wp14:anchorId="30FF3F46" wp14:editId="4B2B3253">
            <wp:extent cx="6646048" cy="259842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646048" cy="2598420"/>
                    </a:xfrm>
                    <a:prstGeom prst="rect">
                      <a:avLst/>
                    </a:prstGeom>
                  </pic:spPr>
                </pic:pic>
              </a:graphicData>
            </a:graphic>
          </wp:inline>
        </w:drawing>
      </w:r>
    </w:p>
    <w:p w14:paraId="7E043E1F" w14:textId="77777777" w:rsidR="00E24265" w:rsidRDefault="00E24265" w:rsidP="00E24265">
      <w:pPr>
        <w:pStyle w:val="1text"/>
        <w:rPr>
          <w:rFonts w:ascii="Times New Roman" w:hAnsi="Times New Roman"/>
        </w:rPr>
      </w:pPr>
    </w:p>
    <w:p w14:paraId="03D0337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28BCD765" w14:textId="77777777" w:rsidTr="005F76AD">
        <w:trPr>
          <w:trHeight w:val="388"/>
          <w:jc w:val="center"/>
        </w:trPr>
        <w:tc>
          <w:tcPr>
            <w:tcW w:w="219" w:type="pct"/>
            <w:vMerge w:val="restart"/>
          </w:tcPr>
          <w:p w14:paraId="6552682A"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573059A"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48AA9F77"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54B46CC0"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74010EB7" w14:textId="77777777" w:rsidTr="005F76AD">
        <w:trPr>
          <w:trHeight w:val="244"/>
          <w:jc w:val="center"/>
        </w:trPr>
        <w:tc>
          <w:tcPr>
            <w:tcW w:w="219" w:type="pct"/>
            <w:vMerge/>
          </w:tcPr>
          <w:p w14:paraId="6FA008C4" w14:textId="77777777" w:rsidR="00E24265" w:rsidRPr="00615D4B" w:rsidRDefault="00E24265" w:rsidP="005F76AD">
            <w:pPr>
              <w:rPr>
                <w:rFonts w:ascii="標楷體" w:eastAsia="標楷體" w:hAnsi="標楷體"/>
              </w:rPr>
            </w:pPr>
          </w:p>
        </w:tc>
        <w:tc>
          <w:tcPr>
            <w:tcW w:w="756" w:type="pct"/>
            <w:vMerge/>
          </w:tcPr>
          <w:p w14:paraId="697D478E" w14:textId="77777777" w:rsidR="00E24265" w:rsidRPr="00615D4B" w:rsidRDefault="00E24265" w:rsidP="005F76AD">
            <w:pPr>
              <w:rPr>
                <w:rFonts w:ascii="標楷體" w:eastAsia="標楷體" w:hAnsi="標楷體"/>
              </w:rPr>
            </w:pPr>
          </w:p>
        </w:tc>
        <w:tc>
          <w:tcPr>
            <w:tcW w:w="624" w:type="pct"/>
          </w:tcPr>
          <w:p w14:paraId="062EF246"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211192E"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74FFEAED"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18E4718C"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0EE4CD9F"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7AB1045B" w14:textId="77777777" w:rsidR="00E24265" w:rsidRPr="00615D4B" w:rsidRDefault="00E24265" w:rsidP="005F76AD">
            <w:pPr>
              <w:rPr>
                <w:rFonts w:ascii="標楷體" w:eastAsia="標楷體" w:hAnsi="標楷體"/>
              </w:rPr>
            </w:pPr>
          </w:p>
        </w:tc>
      </w:tr>
      <w:tr w:rsidR="00E24265" w:rsidRPr="00615D4B" w14:paraId="2CB3C7E8" w14:textId="77777777" w:rsidTr="005F76AD">
        <w:trPr>
          <w:trHeight w:val="291"/>
          <w:jc w:val="center"/>
        </w:trPr>
        <w:tc>
          <w:tcPr>
            <w:tcW w:w="219" w:type="pct"/>
          </w:tcPr>
          <w:p w14:paraId="679E85D4"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4780FFE4" w14:textId="77777777" w:rsidR="00E24265" w:rsidRPr="00615D4B" w:rsidRDefault="00E24265" w:rsidP="005F76AD">
            <w:pPr>
              <w:rPr>
                <w:rFonts w:ascii="標楷體" w:eastAsia="標楷體" w:hAnsi="標楷體"/>
              </w:rPr>
            </w:pPr>
            <w:r w:rsidRPr="004431A8">
              <w:rPr>
                <w:rFonts w:ascii="標楷體" w:eastAsia="標楷體" w:hAnsi="標楷體" w:hint="eastAsia"/>
              </w:rPr>
              <w:t>交易代碼</w:t>
            </w:r>
          </w:p>
        </w:tc>
        <w:tc>
          <w:tcPr>
            <w:tcW w:w="624" w:type="pct"/>
          </w:tcPr>
          <w:p w14:paraId="3AE59A8E" w14:textId="77777777" w:rsidR="00E24265" w:rsidRPr="00615D4B" w:rsidRDefault="00E24265" w:rsidP="005F76AD">
            <w:pPr>
              <w:rPr>
                <w:rFonts w:ascii="標楷體" w:eastAsia="標楷體" w:hAnsi="標楷體"/>
              </w:rPr>
            </w:pPr>
          </w:p>
        </w:tc>
        <w:tc>
          <w:tcPr>
            <w:tcW w:w="624" w:type="pct"/>
          </w:tcPr>
          <w:p w14:paraId="1567136E" w14:textId="77777777" w:rsidR="00E24265" w:rsidRPr="00615D4B" w:rsidRDefault="00E24265" w:rsidP="005F76AD">
            <w:pPr>
              <w:rPr>
                <w:rFonts w:ascii="標楷體" w:eastAsia="標楷體" w:hAnsi="標楷體"/>
              </w:rPr>
            </w:pPr>
          </w:p>
        </w:tc>
        <w:tc>
          <w:tcPr>
            <w:tcW w:w="537" w:type="pct"/>
          </w:tcPr>
          <w:p w14:paraId="2E610E45"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5C6D4674" w14:textId="77777777" w:rsidR="00E24265" w:rsidRPr="00615D4B" w:rsidRDefault="00E24265" w:rsidP="005F76AD">
            <w:pPr>
              <w:rPr>
                <w:rFonts w:ascii="標楷體" w:eastAsia="標楷體" w:hAnsi="標楷體"/>
              </w:rPr>
            </w:pPr>
          </w:p>
        </w:tc>
        <w:tc>
          <w:tcPr>
            <w:tcW w:w="299" w:type="pct"/>
          </w:tcPr>
          <w:p w14:paraId="6734C4BA" w14:textId="77777777" w:rsidR="00E24265" w:rsidRPr="00615D4B" w:rsidRDefault="00E24265" w:rsidP="005F76AD">
            <w:pPr>
              <w:rPr>
                <w:rFonts w:ascii="標楷體" w:eastAsia="標楷體" w:hAnsi="標楷體"/>
              </w:rPr>
            </w:pPr>
          </w:p>
        </w:tc>
        <w:tc>
          <w:tcPr>
            <w:tcW w:w="1643" w:type="pct"/>
          </w:tcPr>
          <w:p w14:paraId="6E6C05AF" w14:textId="77777777" w:rsidR="00E24265" w:rsidRDefault="00E24265" w:rsidP="005F76AD">
            <w:pPr>
              <w:rPr>
                <w:rFonts w:ascii="標楷體" w:eastAsia="標楷體" w:hAnsi="標楷體"/>
              </w:rPr>
            </w:pPr>
            <w:r w:rsidRPr="00AB7352">
              <w:rPr>
                <w:rFonts w:ascii="標楷體" w:eastAsia="標楷體" w:hAnsi="標楷體" w:hint="eastAsia"/>
              </w:rPr>
              <w:t>1:新增</w:t>
            </w:r>
          </w:p>
          <w:p w14:paraId="4122FCEA" w14:textId="77777777" w:rsidR="00E24265" w:rsidRDefault="00E24265" w:rsidP="005F76AD">
            <w:pPr>
              <w:rPr>
                <w:rFonts w:ascii="標楷體" w:eastAsia="標楷體" w:hAnsi="標楷體"/>
              </w:rPr>
            </w:pPr>
            <w:r w:rsidRPr="00AB7352">
              <w:rPr>
                <w:rFonts w:ascii="標楷體" w:eastAsia="標楷體" w:hAnsi="標楷體" w:hint="eastAsia"/>
              </w:rPr>
              <w:t>2:異動</w:t>
            </w:r>
          </w:p>
          <w:p w14:paraId="764D7E09" w14:textId="77777777" w:rsidR="00E24265" w:rsidRDefault="00E24265" w:rsidP="005F76AD">
            <w:pPr>
              <w:rPr>
                <w:rFonts w:ascii="標楷體" w:eastAsia="標楷體" w:hAnsi="標楷體"/>
              </w:rPr>
            </w:pPr>
            <w:r w:rsidRPr="00AB7352">
              <w:rPr>
                <w:rFonts w:ascii="標楷體" w:eastAsia="標楷體" w:hAnsi="標楷體" w:hint="eastAsia"/>
              </w:rPr>
              <w:t>3:補件</w:t>
            </w:r>
          </w:p>
          <w:p w14:paraId="15E92817" w14:textId="77777777" w:rsidR="00E24265" w:rsidRPr="00615D4B" w:rsidRDefault="00E24265" w:rsidP="005F76AD">
            <w:pPr>
              <w:rPr>
                <w:rFonts w:ascii="標楷體" w:eastAsia="標楷體" w:hAnsi="標楷體"/>
              </w:rPr>
            </w:pPr>
            <w:r w:rsidRPr="00AB7352">
              <w:rPr>
                <w:rFonts w:ascii="標楷體" w:eastAsia="標楷體" w:hAnsi="標楷體" w:hint="eastAsia"/>
              </w:rPr>
              <w:lastRenderedPageBreak/>
              <w:t>4:刪除</w:t>
            </w:r>
          </w:p>
        </w:tc>
      </w:tr>
      <w:tr w:rsidR="00E24265" w:rsidRPr="00615D4B" w14:paraId="34C1A320" w14:textId="77777777" w:rsidTr="005F76AD">
        <w:trPr>
          <w:trHeight w:val="291"/>
          <w:jc w:val="center"/>
        </w:trPr>
        <w:tc>
          <w:tcPr>
            <w:tcW w:w="219" w:type="pct"/>
          </w:tcPr>
          <w:p w14:paraId="0808E90D"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58E13C10"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債務人IDN</w:t>
            </w:r>
          </w:p>
        </w:tc>
        <w:tc>
          <w:tcPr>
            <w:tcW w:w="624" w:type="pct"/>
          </w:tcPr>
          <w:p w14:paraId="53CA0F52" w14:textId="77777777" w:rsidR="00E24265" w:rsidRPr="00615D4B" w:rsidRDefault="00E24265" w:rsidP="005F76AD">
            <w:pPr>
              <w:rPr>
                <w:rFonts w:ascii="標楷體" w:eastAsia="標楷體" w:hAnsi="標楷體"/>
              </w:rPr>
            </w:pPr>
          </w:p>
        </w:tc>
        <w:tc>
          <w:tcPr>
            <w:tcW w:w="624" w:type="pct"/>
          </w:tcPr>
          <w:p w14:paraId="09BAB102" w14:textId="77777777" w:rsidR="00E24265" w:rsidRPr="00615D4B" w:rsidRDefault="00E24265" w:rsidP="005F76AD">
            <w:pPr>
              <w:rPr>
                <w:rFonts w:ascii="標楷體" w:eastAsia="標楷體" w:hAnsi="標楷體"/>
              </w:rPr>
            </w:pPr>
          </w:p>
        </w:tc>
        <w:tc>
          <w:tcPr>
            <w:tcW w:w="537" w:type="pct"/>
          </w:tcPr>
          <w:p w14:paraId="5A2542A3" w14:textId="77777777" w:rsidR="00E24265" w:rsidRPr="00615D4B" w:rsidRDefault="00E24265" w:rsidP="005F76AD">
            <w:pPr>
              <w:rPr>
                <w:rFonts w:ascii="標楷體" w:eastAsia="標楷體" w:hAnsi="標楷體"/>
              </w:rPr>
            </w:pPr>
          </w:p>
        </w:tc>
        <w:tc>
          <w:tcPr>
            <w:tcW w:w="299" w:type="pct"/>
          </w:tcPr>
          <w:p w14:paraId="627A47CC" w14:textId="77777777" w:rsidR="00E24265" w:rsidRPr="00615D4B" w:rsidRDefault="00E24265" w:rsidP="005F76AD">
            <w:pPr>
              <w:rPr>
                <w:rFonts w:ascii="標楷體" w:eastAsia="標楷體" w:hAnsi="標楷體"/>
              </w:rPr>
            </w:pPr>
          </w:p>
        </w:tc>
        <w:tc>
          <w:tcPr>
            <w:tcW w:w="299" w:type="pct"/>
          </w:tcPr>
          <w:p w14:paraId="08213C1F" w14:textId="77777777" w:rsidR="00E24265" w:rsidRPr="00615D4B" w:rsidRDefault="00E24265" w:rsidP="005F76AD">
            <w:pPr>
              <w:rPr>
                <w:rFonts w:ascii="標楷體" w:eastAsia="標楷體" w:hAnsi="標楷體"/>
              </w:rPr>
            </w:pPr>
          </w:p>
        </w:tc>
        <w:tc>
          <w:tcPr>
            <w:tcW w:w="1643" w:type="pct"/>
          </w:tcPr>
          <w:p w14:paraId="7E0C3106" w14:textId="77777777" w:rsidR="00E24265" w:rsidRPr="00615D4B" w:rsidRDefault="00E24265" w:rsidP="005F76AD">
            <w:pPr>
              <w:rPr>
                <w:rFonts w:ascii="標楷體" w:eastAsia="標楷體" w:hAnsi="標楷體"/>
              </w:rPr>
            </w:pPr>
          </w:p>
        </w:tc>
      </w:tr>
      <w:tr w:rsidR="00E24265" w:rsidRPr="00615D4B" w14:paraId="2BE167BE" w14:textId="77777777" w:rsidTr="005F76AD">
        <w:trPr>
          <w:trHeight w:val="291"/>
          <w:jc w:val="center"/>
        </w:trPr>
        <w:tc>
          <w:tcPr>
            <w:tcW w:w="219" w:type="pct"/>
          </w:tcPr>
          <w:p w14:paraId="039BC47E"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09CDBC4A" w14:textId="77777777" w:rsidR="00E24265" w:rsidRPr="00615D4B" w:rsidRDefault="00E24265" w:rsidP="005F76AD">
            <w:pPr>
              <w:rPr>
                <w:rFonts w:ascii="標楷體" w:eastAsia="標楷體" w:hAnsi="標楷體"/>
              </w:rPr>
            </w:pPr>
            <w:r w:rsidRPr="004431A8">
              <w:rPr>
                <w:rFonts w:ascii="標楷體" w:eastAsia="標楷體" w:hAnsi="標楷體" w:hint="eastAsia"/>
              </w:rPr>
              <w:t>報送單位代號</w:t>
            </w:r>
          </w:p>
        </w:tc>
        <w:tc>
          <w:tcPr>
            <w:tcW w:w="624" w:type="pct"/>
          </w:tcPr>
          <w:p w14:paraId="34BD244C" w14:textId="77777777" w:rsidR="00E24265" w:rsidRPr="00615D4B" w:rsidRDefault="00E24265" w:rsidP="005F76AD">
            <w:pPr>
              <w:rPr>
                <w:rFonts w:ascii="標楷體" w:eastAsia="標楷體" w:hAnsi="標楷體"/>
              </w:rPr>
            </w:pPr>
          </w:p>
        </w:tc>
        <w:tc>
          <w:tcPr>
            <w:tcW w:w="624" w:type="pct"/>
          </w:tcPr>
          <w:p w14:paraId="5726410A" w14:textId="77777777" w:rsidR="00E24265" w:rsidRPr="00615D4B" w:rsidRDefault="00E24265" w:rsidP="005F76AD">
            <w:pPr>
              <w:rPr>
                <w:rFonts w:ascii="標楷體" w:eastAsia="標楷體" w:hAnsi="標楷體"/>
              </w:rPr>
            </w:pPr>
          </w:p>
        </w:tc>
        <w:tc>
          <w:tcPr>
            <w:tcW w:w="537" w:type="pct"/>
          </w:tcPr>
          <w:p w14:paraId="7199F6C5" w14:textId="77777777" w:rsidR="00E24265" w:rsidRPr="00615D4B" w:rsidRDefault="00E24265" w:rsidP="005F76AD">
            <w:pPr>
              <w:rPr>
                <w:rFonts w:ascii="標楷體" w:eastAsia="標楷體" w:hAnsi="標楷體"/>
              </w:rPr>
            </w:pPr>
          </w:p>
        </w:tc>
        <w:tc>
          <w:tcPr>
            <w:tcW w:w="299" w:type="pct"/>
          </w:tcPr>
          <w:p w14:paraId="3A9CD11D" w14:textId="77777777" w:rsidR="00E24265" w:rsidRPr="00615D4B" w:rsidRDefault="00E24265" w:rsidP="005F76AD">
            <w:pPr>
              <w:rPr>
                <w:rFonts w:ascii="標楷體" w:eastAsia="標楷體" w:hAnsi="標楷體"/>
              </w:rPr>
            </w:pPr>
          </w:p>
        </w:tc>
        <w:tc>
          <w:tcPr>
            <w:tcW w:w="299" w:type="pct"/>
          </w:tcPr>
          <w:p w14:paraId="2D0F0E97" w14:textId="77777777" w:rsidR="00E24265" w:rsidRPr="00615D4B" w:rsidRDefault="00E24265" w:rsidP="005F76AD">
            <w:pPr>
              <w:rPr>
                <w:rFonts w:ascii="標楷體" w:eastAsia="標楷體" w:hAnsi="標楷體"/>
              </w:rPr>
            </w:pPr>
          </w:p>
        </w:tc>
        <w:tc>
          <w:tcPr>
            <w:tcW w:w="1643" w:type="pct"/>
          </w:tcPr>
          <w:p w14:paraId="35AF9484" w14:textId="77777777" w:rsidR="00E24265" w:rsidRPr="00615D4B" w:rsidRDefault="00E24265" w:rsidP="005F76AD">
            <w:pPr>
              <w:rPr>
                <w:rFonts w:ascii="標楷體" w:eastAsia="標楷體" w:hAnsi="標楷體"/>
              </w:rPr>
            </w:pPr>
          </w:p>
        </w:tc>
      </w:tr>
      <w:tr w:rsidR="00E24265" w:rsidRPr="00615D4B" w14:paraId="4753A20C" w14:textId="77777777" w:rsidTr="005F76AD">
        <w:trPr>
          <w:trHeight w:val="291"/>
          <w:jc w:val="center"/>
        </w:trPr>
        <w:tc>
          <w:tcPr>
            <w:tcW w:w="219" w:type="pct"/>
          </w:tcPr>
          <w:p w14:paraId="0155AB0F"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4E90196B" w14:textId="77777777" w:rsidR="00E24265" w:rsidRPr="00615D4B" w:rsidRDefault="00E24265" w:rsidP="005F76AD">
            <w:pPr>
              <w:rPr>
                <w:rFonts w:ascii="標楷體" w:eastAsia="標楷體" w:hAnsi="標楷體"/>
              </w:rPr>
            </w:pPr>
            <w:r w:rsidRPr="004431A8">
              <w:rPr>
                <w:rFonts w:ascii="標楷體" w:eastAsia="標楷體" w:hAnsi="標楷體" w:hint="eastAsia"/>
              </w:rPr>
              <w:t>調解申請日</w:t>
            </w:r>
          </w:p>
        </w:tc>
        <w:tc>
          <w:tcPr>
            <w:tcW w:w="624" w:type="pct"/>
          </w:tcPr>
          <w:p w14:paraId="092BF5D7" w14:textId="77777777" w:rsidR="00E24265" w:rsidRPr="00615D4B" w:rsidRDefault="00E24265" w:rsidP="005F76AD">
            <w:pPr>
              <w:rPr>
                <w:rFonts w:ascii="標楷體" w:eastAsia="標楷體" w:hAnsi="標楷體"/>
              </w:rPr>
            </w:pPr>
          </w:p>
        </w:tc>
        <w:tc>
          <w:tcPr>
            <w:tcW w:w="624" w:type="pct"/>
          </w:tcPr>
          <w:p w14:paraId="7683017C" w14:textId="77777777" w:rsidR="00E24265" w:rsidRPr="00615D4B" w:rsidRDefault="00E24265" w:rsidP="005F76AD">
            <w:pPr>
              <w:rPr>
                <w:rFonts w:ascii="標楷體" w:eastAsia="標楷體" w:hAnsi="標楷體"/>
              </w:rPr>
            </w:pPr>
          </w:p>
        </w:tc>
        <w:tc>
          <w:tcPr>
            <w:tcW w:w="537" w:type="pct"/>
          </w:tcPr>
          <w:p w14:paraId="1ADCDDB9" w14:textId="77777777" w:rsidR="00E24265" w:rsidRPr="00615D4B" w:rsidRDefault="00E24265" w:rsidP="005F76AD">
            <w:pPr>
              <w:rPr>
                <w:rFonts w:ascii="標楷體" w:eastAsia="標楷體" w:hAnsi="標楷體"/>
              </w:rPr>
            </w:pPr>
          </w:p>
        </w:tc>
        <w:tc>
          <w:tcPr>
            <w:tcW w:w="299" w:type="pct"/>
          </w:tcPr>
          <w:p w14:paraId="2632B66F" w14:textId="77777777" w:rsidR="00E24265" w:rsidRPr="00615D4B" w:rsidRDefault="00E24265" w:rsidP="005F76AD">
            <w:pPr>
              <w:rPr>
                <w:rFonts w:ascii="標楷體" w:eastAsia="標楷體" w:hAnsi="標楷體"/>
              </w:rPr>
            </w:pPr>
          </w:p>
        </w:tc>
        <w:tc>
          <w:tcPr>
            <w:tcW w:w="299" w:type="pct"/>
          </w:tcPr>
          <w:p w14:paraId="028D8AF5" w14:textId="77777777" w:rsidR="00E24265" w:rsidRPr="00615D4B" w:rsidRDefault="00E24265" w:rsidP="005F76AD">
            <w:pPr>
              <w:rPr>
                <w:rFonts w:ascii="標楷體" w:eastAsia="標楷體" w:hAnsi="標楷體"/>
              </w:rPr>
            </w:pPr>
          </w:p>
        </w:tc>
        <w:tc>
          <w:tcPr>
            <w:tcW w:w="1643" w:type="pct"/>
          </w:tcPr>
          <w:p w14:paraId="0B188930" w14:textId="77777777" w:rsidR="00E24265" w:rsidRPr="00615D4B" w:rsidRDefault="00E24265" w:rsidP="005F76AD">
            <w:pPr>
              <w:rPr>
                <w:rFonts w:ascii="標楷體" w:eastAsia="標楷體" w:hAnsi="標楷體"/>
              </w:rPr>
            </w:pPr>
          </w:p>
        </w:tc>
      </w:tr>
      <w:tr w:rsidR="00E24265" w:rsidRPr="00615D4B" w14:paraId="00CEE346" w14:textId="77777777" w:rsidTr="005F76AD">
        <w:trPr>
          <w:trHeight w:val="291"/>
          <w:jc w:val="center"/>
        </w:trPr>
        <w:tc>
          <w:tcPr>
            <w:tcW w:w="219" w:type="pct"/>
          </w:tcPr>
          <w:p w14:paraId="6E7C8C40"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3B1D655E" w14:textId="77777777" w:rsidR="00E24265" w:rsidRPr="00615D4B" w:rsidRDefault="00E24265" w:rsidP="005F76AD">
            <w:pPr>
              <w:rPr>
                <w:rFonts w:ascii="標楷體" w:eastAsia="標楷體" w:hAnsi="標楷體"/>
              </w:rPr>
            </w:pPr>
            <w:r w:rsidRPr="004431A8">
              <w:rPr>
                <w:rFonts w:ascii="標楷體" w:eastAsia="標楷體" w:hAnsi="標楷體" w:hint="eastAsia"/>
              </w:rPr>
              <w:t>受理調解機構代號</w:t>
            </w:r>
          </w:p>
        </w:tc>
        <w:tc>
          <w:tcPr>
            <w:tcW w:w="624" w:type="pct"/>
          </w:tcPr>
          <w:p w14:paraId="71C69333" w14:textId="77777777" w:rsidR="00E24265" w:rsidRPr="00615D4B" w:rsidRDefault="00E24265" w:rsidP="005F76AD">
            <w:pPr>
              <w:rPr>
                <w:rFonts w:ascii="標楷體" w:eastAsia="標楷體" w:hAnsi="標楷體"/>
              </w:rPr>
            </w:pPr>
          </w:p>
        </w:tc>
        <w:tc>
          <w:tcPr>
            <w:tcW w:w="624" w:type="pct"/>
          </w:tcPr>
          <w:p w14:paraId="6A09F360" w14:textId="77777777" w:rsidR="00E24265" w:rsidRPr="00615D4B" w:rsidRDefault="00E24265" w:rsidP="005F76AD">
            <w:pPr>
              <w:rPr>
                <w:rFonts w:ascii="標楷體" w:eastAsia="標楷體" w:hAnsi="標楷體"/>
              </w:rPr>
            </w:pPr>
          </w:p>
        </w:tc>
        <w:tc>
          <w:tcPr>
            <w:tcW w:w="537" w:type="pct"/>
          </w:tcPr>
          <w:p w14:paraId="1ACAA0CA" w14:textId="77777777" w:rsidR="00E24265" w:rsidRPr="00615D4B" w:rsidRDefault="00E24265" w:rsidP="005F76AD">
            <w:pPr>
              <w:rPr>
                <w:rFonts w:ascii="標楷體" w:eastAsia="標楷體" w:hAnsi="標楷體"/>
              </w:rPr>
            </w:pPr>
          </w:p>
        </w:tc>
        <w:tc>
          <w:tcPr>
            <w:tcW w:w="299" w:type="pct"/>
          </w:tcPr>
          <w:p w14:paraId="6A8722F9" w14:textId="77777777" w:rsidR="00E24265" w:rsidRPr="00615D4B" w:rsidRDefault="00E24265" w:rsidP="005F76AD">
            <w:pPr>
              <w:rPr>
                <w:rFonts w:ascii="標楷體" w:eastAsia="標楷體" w:hAnsi="標楷體"/>
              </w:rPr>
            </w:pPr>
          </w:p>
        </w:tc>
        <w:tc>
          <w:tcPr>
            <w:tcW w:w="299" w:type="pct"/>
          </w:tcPr>
          <w:p w14:paraId="5D559022" w14:textId="77777777" w:rsidR="00E24265" w:rsidRPr="00615D4B" w:rsidRDefault="00E24265" w:rsidP="005F76AD">
            <w:pPr>
              <w:rPr>
                <w:rFonts w:ascii="標楷體" w:eastAsia="標楷體" w:hAnsi="標楷體"/>
              </w:rPr>
            </w:pPr>
          </w:p>
        </w:tc>
        <w:tc>
          <w:tcPr>
            <w:tcW w:w="1643" w:type="pct"/>
          </w:tcPr>
          <w:p w14:paraId="368754D9" w14:textId="77777777" w:rsidR="00E24265" w:rsidRPr="00615D4B" w:rsidRDefault="00E24265" w:rsidP="005F76AD">
            <w:pPr>
              <w:rPr>
                <w:rFonts w:ascii="標楷體" w:eastAsia="標楷體" w:hAnsi="標楷體"/>
              </w:rPr>
            </w:pPr>
          </w:p>
        </w:tc>
      </w:tr>
      <w:tr w:rsidR="00E24265" w:rsidRPr="00615D4B" w14:paraId="69DE0139" w14:textId="77777777" w:rsidTr="005F76AD">
        <w:trPr>
          <w:trHeight w:val="291"/>
          <w:jc w:val="center"/>
        </w:trPr>
        <w:tc>
          <w:tcPr>
            <w:tcW w:w="219" w:type="pct"/>
          </w:tcPr>
          <w:p w14:paraId="1BF1B120"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2224D10D" w14:textId="77777777" w:rsidR="00E24265" w:rsidRPr="00615D4B" w:rsidRDefault="00E24265" w:rsidP="005F76AD">
            <w:pPr>
              <w:rPr>
                <w:rFonts w:ascii="標楷體" w:eastAsia="標楷體" w:hAnsi="標楷體"/>
              </w:rPr>
            </w:pPr>
            <w:r w:rsidRPr="004431A8">
              <w:rPr>
                <w:rFonts w:ascii="標楷體" w:eastAsia="標楷體" w:hAnsi="標楷體" w:hint="eastAsia"/>
              </w:rPr>
              <w:t>依民法第323條計算之債權總金額</w:t>
            </w:r>
          </w:p>
        </w:tc>
        <w:tc>
          <w:tcPr>
            <w:tcW w:w="624" w:type="pct"/>
          </w:tcPr>
          <w:p w14:paraId="79749614" w14:textId="77777777" w:rsidR="00E24265" w:rsidRPr="00615D4B" w:rsidRDefault="00E24265" w:rsidP="005F76AD">
            <w:pPr>
              <w:rPr>
                <w:rFonts w:ascii="標楷體" w:eastAsia="標楷體" w:hAnsi="標楷體"/>
              </w:rPr>
            </w:pPr>
          </w:p>
        </w:tc>
        <w:tc>
          <w:tcPr>
            <w:tcW w:w="624" w:type="pct"/>
          </w:tcPr>
          <w:p w14:paraId="08AE8839" w14:textId="77777777" w:rsidR="00E24265" w:rsidRPr="00615D4B" w:rsidRDefault="00E24265" w:rsidP="005F76AD">
            <w:pPr>
              <w:rPr>
                <w:rFonts w:ascii="標楷體" w:eastAsia="標楷體" w:hAnsi="標楷體"/>
              </w:rPr>
            </w:pPr>
          </w:p>
        </w:tc>
        <w:tc>
          <w:tcPr>
            <w:tcW w:w="537" w:type="pct"/>
          </w:tcPr>
          <w:p w14:paraId="2AACB3D2" w14:textId="77777777" w:rsidR="00E24265" w:rsidRPr="00615D4B" w:rsidRDefault="00E24265" w:rsidP="005F76AD">
            <w:pPr>
              <w:rPr>
                <w:rFonts w:ascii="標楷體" w:eastAsia="標楷體" w:hAnsi="標楷體"/>
              </w:rPr>
            </w:pPr>
          </w:p>
        </w:tc>
        <w:tc>
          <w:tcPr>
            <w:tcW w:w="299" w:type="pct"/>
          </w:tcPr>
          <w:p w14:paraId="3E7B5336" w14:textId="77777777" w:rsidR="00E24265" w:rsidRPr="00615D4B" w:rsidRDefault="00E24265" w:rsidP="005F76AD">
            <w:pPr>
              <w:rPr>
                <w:rFonts w:ascii="標楷體" w:eastAsia="標楷體" w:hAnsi="標楷體"/>
              </w:rPr>
            </w:pPr>
          </w:p>
        </w:tc>
        <w:tc>
          <w:tcPr>
            <w:tcW w:w="299" w:type="pct"/>
          </w:tcPr>
          <w:p w14:paraId="1C3402E1" w14:textId="77777777" w:rsidR="00E24265" w:rsidRPr="00615D4B" w:rsidRDefault="00E24265" w:rsidP="005F76AD">
            <w:pPr>
              <w:rPr>
                <w:rFonts w:ascii="標楷體" w:eastAsia="標楷體" w:hAnsi="標楷體"/>
              </w:rPr>
            </w:pPr>
          </w:p>
        </w:tc>
        <w:tc>
          <w:tcPr>
            <w:tcW w:w="1643" w:type="pct"/>
          </w:tcPr>
          <w:p w14:paraId="125F376D" w14:textId="77777777" w:rsidR="00E24265" w:rsidRPr="00615D4B" w:rsidRDefault="00E24265" w:rsidP="005F76AD">
            <w:pPr>
              <w:rPr>
                <w:rFonts w:ascii="標楷體" w:eastAsia="標楷體" w:hAnsi="標楷體"/>
              </w:rPr>
            </w:pPr>
          </w:p>
        </w:tc>
      </w:tr>
      <w:tr w:rsidR="00E24265" w:rsidRPr="00615D4B" w14:paraId="55623FF6" w14:textId="77777777" w:rsidTr="005F76AD">
        <w:trPr>
          <w:trHeight w:val="291"/>
          <w:jc w:val="center"/>
        </w:trPr>
        <w:tc>
          <w:tcPr>
            <w:tcW w:w="219" w:type="pct"/>
          </w:tcPr>
          <w:p w14:paraId="04E1E37E"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68E10EF2" w14:textId="77777777" w:rsidR="00E24265" w:rsidRPr="00615D4B" w:rsidRDefault="00E24265" w:rsidP="005F76AD">
            <w:pPr>
              <w:rPr>
                <w:rFonts w:ascii="標楷體" w:eastAsia="標楷體" w:hAnsi="標楷體"/>
              </w:rPr>
            </w:pPr>
            <w:r w:rsidRPr="004431A8">
              <w:rPr>
                <w:rFonts w:ascii="標楷體" w:eastAsia="標楷體" w:hAnsi="標楷體" w:hint="eastAsia"/>
              </w:rPr>
              <w:t>簽約總債務金額</w:t>
            </w:r>
          </w:p>
        </w:tc>
        <w:tc>
          <w:tcPr>
            <w:tcW w:w="624" w:type="pct"/>
          </w:tcPr>
          <w:p w14:paraId="1D074045" w14:textId="77777777" w:rsidR="00E24265" w:rsidRPr="00615D4B" w:rsidRDefault="00E24265" w:rsidP="005F76AD">
            <w:pPr>
              <w:rPr>
                <w:rFonts w:ascii="標楷體" w:eastAsia="標楷體" w:hAnsi="標楷體"/>
              </w:rPr>
            </w:pPr>
          </w:p>
        </w:tc>
        <w:tc>
          <w:tcPr>
            <w:tcW w:w="624" w:type="pct"/>
          </w:tcPr>
          <w:p w14:paraId="3A394F30" w14:textId="77777777" w:rsidR="00E24265" w:rsidRPr="00615D4B" w:rsidRDefault="00E24265" w:rsidP="005F76AD">
            <w:pPr>
              <w:rPr>
                <w:rFonts w:ascii="標楷體" w:eastAsia="標楷體" w:hAnsi="標楷體"/>
              </w:rPr>
            </w:pPr>
          </w:p>
        </w:tc>
        <w:tc>
          <w:tcPr>
            <w:tcW w:w="537" w:type="pct"/>
          </w:tcPr>
          <w:p w14:paraId="439FC026" w14:textId="77777777" w:rsidR="00E24265" w:rsidRPr="00615D4B" w:rsidRDefault="00E24265" w:rsidP="005F76AD">
            <w:pPr>
              <w:rPr>
                <w:rFonts w:ascii="標楷體" w:eastAsia="標楷體" w:hAnsi="標楷體"/>
              </w:rPr>
            </w:pPr>
          </w:p>
        </w:tc>
        <w:tc>
          <w:tcPr>
            <w:tcW w:w="299" w:type="pct"/>
          </w:tcPr>
          <w:p w14:paraId="629B583B" w14:textId="77777777" w:rsidR="00E24265" w:rsidRPr="00615D4B" w:rsidRDefault="00E24265" w:rsidP="005F76AD">
            <w:pPr>
              <w:rPr>
                <w:rFonts w:ascii="標楷體" w:eastAsia="標楷體" w:hAnsi="標楷體"/>
              </w:rPr>
            </w:pPr>
          </w:p>
        </w:tc>
        <w:tc>
          <w:tcPr>
            <w:tcW w:w="299" w:type="pct"/>
          </w:tcPr>
          <w:p w14:paraId="7C94B4E2" w14:textId="77777777" w:rsidR="00E24265" w:rsidRPr="00615D4B" w:rsidRDefault="00E24265" w:rsidP="005F76AD">
            <w:pPr>
              <w:rPr>
                <w:rFonts w:ascii="標楷體" w:eastAsia="標楷體" w:hAnsi="標楷體"/>
              </w:rPr>
            </w:pPr>
          </w:p>
        </w:tc>
        <w:tc>
          <w:tcPr>
            <w:tcW w:w="1643" w:type="pct"/>
          </w:tcPr>
          <w:p w14:paraId="6FEC400E" w14:textId="77777777" w:rsidR="00E24265" w:rsidRPr="00615D4B" w:rsidRDefault="00E24265" w:rsidP="005F76AD">
            <w:pPr>
              <w:rPr>
                <w:rFonts w:ascii="標楷體" w:eastAsia="標楷體" w:hAnsi="標楷體"/>
              </w:rPr>
            </w:pPr>
          </w:p>
        </w:tc>
      </w:tr>
      <w:tr w:rsidR="00E24265" w:rsidRPr="00615D4B" w14:paraId="1B08C511" w14:textId="77777777" w:rsidTr="005F76AD">
        <w:trPr>
          <w:trHeight w:val="291"/>
          <w:jc w:val="center"/>
        </w:trPr>
        <w:tc>
          <w:tcPr>
            <w:tcW w:w="219" w:type="pct"/>
          </w:tcPr>
          <w:p w14:paraId="353CA958"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73395ACD" w14:textId="77777777" w:rsidR="00E24265" w:rsidRPr="00615D4B" w:rsidRDefault="00E24265" w:rsidP="005F76AD">
            <w:pPr>
              <w:rPr>
                <w:rFonts w:ascii="標楷體" w:eastAsia="標楷體" w:hAnsi="標楷體"/>
              </w:rPr>
            </w:pPr>
            <w:r w:rsidRPr="004431A8">
              <w:rPr>
                <w:rFonts w:ascii="標楷體" w:eastAsia="標楷體" w:hAnsi="標楷體" w:hint="eastAsia"/>
              </w:rPr>
              <w:t>簽約完成日期</w:t>
            </w:r>
          </w:p>
        </w:tc>
        <w:tc>
          <w:tcPr>
            <w:tcW w:w="624" w:type="pct"/>
          </w:tcPr>
          <w:p w14:paraId="7A5D4F66" w14:textId="77777777" w:rsidR="00E24265" w:rsidRPr="00615D4B" w:rsidRDefault="00E24265" w:rsidP="005F76AD">
            <w:pPr>
              <w:rPr>
                <w:rFonts w:ascii="標楷體" w:eastAsia="標楷體" w:hAnsi="標楷體"/>
              </w:rPr>
            </w:pPr>
          </w:p>
        </w:tc>
        <w:tc>
          <w:tcPr>
            <w:tcW w:w="624" w:type="pct"/>
          </w:tcPr>
          <w:p w14:paraId="68BBEFAB" w14:textId="77777777" w:rsidR="00E24265" w:rsidRPr="00615D4B" w:rsidRDefault="00E24265" w:rsidP="005F76AD">
            <w:pPr>
              <w:rPr>
                <w:rFonts w:ascii="標楷體" w:eastAsia="標楷體" w:hAnsi="標楷體"/>
              </w:rPr>
            </w:pPr>
          </w:p>
        </w:tc>
        <w:tc>
          <w:tcPr>
            <w:tcW w:w="537" w:type="pct"/>
          </w:tcPr>
          <w:p w14:paraId="0CE65774" w14:textId="77777777" w:rsidR="00E24265" w:rsidRPr="00615D4B" w:rsidRDefault="00E24265" w:rsidP="005F76AD">
            <w:pPr>
              <w:rPr>
                <w:rFonts w:ascii="標楷體" w:eastAsia="標楷體" w:hAnsi="標楷體"/>
              </w:rPr>
            </w:pPr>
          </w:p>
        </w:tc>
        <w:tc>
          <w:tcPr>
            <w:tcW w:w="299" w:type="pct"/>
          </w:tcPr>
          <w:p w14:paraId="7BB5B8EE" w14:textId="77777777" w:rsidR="00E24265" w:rsidRPr="00615D4B" w:rsidRDefault="00E24265" w:rsidP="005F76AD">
            <w:pPr>
              <w:rPr>
                <w:rFonts w:ascii="標楷體" w:eastAsia="標楷體" w:hAnsi="標楷體"/>
              </w:rPr>
            </w:pPr>
          </w:p>
        </w:tc>
        <w:tc>
          <w:tcPr>
            <w:tcW w:w="299" w:type="pct"/>
          </w:tcPr>
          <w:p w14:paraId="058480B8" w14:textId="77777777" w:rsidR="00E24265" w:rsidRPr="00615D4B" w:rsidRDefault="00E24265" w:rsidP="005F76AD">
            <w:pPr>
              <w:rPr>
                <w:rFonts w:ascii="標楷體" w:eastAsia="標楷體" w:hAnsi="標楷體"/>
              </w:rPr>
            </w:pPr>
          </w:p>
        </w:tc>
        <w:tc>
          <w:tcPr>
            <w:tcW w:w="1643" w:type="pct"/>
          </w:tcPr>
          <w:p w14:paraId="474AC8DE" w14:textId="77777777" w:rsidR="00E24265" w:rsidRPr="00615D4B" w:rsidRDefault="00E24265" w:rsidP="005F76AD">
            <w:pPr>
              <w:rPr>
                <w:rFonts w:ascii="標楷體" w:eastAsia="標楷體" w:hAnsi="標楷體"/>
              </w:rPr>
            </w:pPr>
          </w:p>
        </w:tc>
      </w:tr>
      <w:tr w:rsidR="00E24265" w:rsidRPr="00615D4B" w14:paraId="6681472F" w14:textId="77777777" w:rsidTr="005F76AD">
        <w:trPr>
          <w:trHeight w:val="291"/>
          <w:jc w:val="center"/>
        </w:trPr>
        <w:tc>
          <w:tcPr>
            <w:tcW w:w="219" w:type="pct"/>
          </w:tcPr>
          <w:p w14:paraId="3A7CDD8A"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634BD218" w14:textId="77777777" w:rsidR="00E24265" w:rsidRPr="00615D4B" w:rsidRDefault="00E24265" w:rsidP="005F76AD">
            <w:pPr>
              <w:rPr>
                <w:rFonts w:ascii="標楷體" w:eastAsia="標楷體" w:hAnsi="標楷體"/>
              </w:rPr>
            </w:pPr>
            <w:r w:rsidRPr="004431A8">
              <w:rPr>
                <w:rFonts w:ascii="標楷體" w:eastAsia="標楷體" w:hAnsi="標楷體" w:hint="eastAsia"/>
              </w:rPr>
              <w:t>首期應繳日</w:t>
            </w:r>
          </w:p>
        </w:tc>
        <w:tc>
          <w:tcPr>
            <w:tcW w:w="624" w:type="pct"/>
          </w:tcPr>
          <w:p w14:paraId="6EC7D030" w14:textId="77777777" w:rsidR="00E24265" w:rsidRPr="00615D4B" w:rsidRDefault="00E24265" w:rsidP="005F76AD">
            <w:pPr>
              <w:rPr>
                <w:rFonts w:ascii="標楷體" w:eastAsia="標楷體" w:hAnsi="標楷體"/>
              </w:rPr>
            </w:pPr>
          </w:p>
        </w:tc>
        <w:tc>
          <w:tcPr>
            <w:tcW w:w="624" w:type="pct"/>
          </w:tcPr>
          <w:p w14:paraId="028AA9BE" w14:textId="77777777" w:rsidR="00E24265" w:rsidRPr="00615D4B" w:rsidRDefault="00E24265" w:rsidP="005F76AD">
            <w:pPr>
              <w:rPr>
                <w:rFonts w:ascii="標楷體" w:eastAsia="標楷體" w:hAnsi="標楷體"/>
              </w:rPr>
            </w:pPr>
          </w:p>
        </w:tc>
        <w:tc>
          <w:tcPr>
            <w:tcW w:w="537" w:type="pct"/>
          </w:tcPr>
          <w:p w14:paraId="1C9E8B82" w14:textId="77777777" w:rsidR="00E24265" w:rsidRPr="00615D4B" w:rsidRDefault="00E24265" w:rsidP="005F76AD">
            <w:pPr>
              <w:rPr>
                <w:rFonts w:ascii="標楷體" w:eastAsia="標楷體" w:hAnsi="標楷體"/>
              </w:rPr>
            </w:pPr>
          </w:p>
        </w:tc>
        <w:tc>
          <w:tcPr>
            <w:tcW w:w="299" w:type="pct"/>
          </w:tcPr>
          <w:p w14:paraId="095AB786" w14:textId="77777777" w:rsidR="00E24265" w:rsidRPr="00615D4B" w:rsidRDefault="00E24265" w:rsidP="005F76AD">
            <w:pPr>
              <w:rPr>
                <w:rFonts w:ascii="標楷體" w:eastAsia="標楷體" w:hAnsi="標楷體"/>
              </w:rPr>
            </w:pPr>
          </w:p>
        </w:tc>
        <w:tc>
          <w:tcPr>
            <w:tcW w:w="299" w:type="pct"/>
          </w:tcPr>
          <w:p w14:paraId="783F4A1F" w14:textId="77777777" w:rsidR="00E24265" w:rsidRPr="00615D4B" w:rsidRDefault="00E24265" w:rsidP="005F76AD">
            <w:pPr>
              <w:rPr>
                <w:rFonts w:ascii="標楷體" w:eastAsia="標楷體" w:hAnsi="標楷體"/>
              </w:rPr>
            </w:pPr>
          </w:p>
        </w:tc>
        <w:tc>
          <w:tcPr>
            <w:tcW w:w="1643" w:type="pct"/>
          </w:tcPr>
          <w:p w14:paraId="2F0B7B2D" w14:textId="77777777" w:rsidR="00E24265" w:rsidRPr="00615D4B" w:rsidRDefault="00E24265" w:rsidP="005F76AD">
            <w:pPr>
              <w:rPr>
                <w:rFonts w:ascii="標楷體" w:eastAsia="標楷體" w:hAnsi="標楷體"/>
              </w:rPr>
            </w:pPr>
          </w:p>
        </w:tc>
      </w:tr>
      <w:tr w:rsidR="00E24265" w:rsidRPr="00615D4B" w14:paraId="20929731" w14:textId="77777777" w:rsidTr="005F76AD">
        <w:trPr>
          <w:trHeight w:val="291"/>
          <w:jc w:val="center"/>
        </w:trPr>
        <w:tc>
          <w:tcPr>
            <w:tcW w:w="219" w:type="pct"/>
          </w:tcPr>
          <w:p w14:paraId="0894CE1D"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4FB3E190" w14:textId="77777777" w:rsidR="00E24265" w:rsidRPr="00615D4B" w:rsidRDefault="00E24265" w:rsidP="005F76AD">
            <w:pPr>
              <w:rPr>
                <w:rFonts w:ascii="標楷體" w:eastAsia="標楷體" w:hAnsi="標楷體"/>
              </w:rPr>
            </w:pPr>
            <w:r w:rsidRPr="004431A8">
              <w:rPr>
                <w:rFonts w:ascii="標楷體" w:eastAsia="標楷體" w:hAnsi="標楷體" w:hint="eastAsia"/>
              </w:rPr>
              <w:t>期數</w:t>
            </w:r>
          </w:p>
        </w:tc>
        <w:tc>
          <w:tcPr>
            <w:tcW w:w="624" w:type="pct"/>
          </w:tcPr>
          <w:p w14:paraId="42E11F8A" w14:textId="77777777" w:rsidR="00E24265" w:rsidRPr="00615D4B" w:rsidRDefault="00E24265" w:rsidP="005F76AD">
            <w:pPr>
              <w:rPr>
                <w:rFonts w:ascii="標楷體" w:eastAsia="標楷體" w:hAnsi="標楷體"/>
              </w:rPr>
            </w:pPr>
          </w:p>
        </w:tc>
        <w:tc>
          <w:tcPr>
            <w:tcW w:w="624" w:type="pct"/>
          </w:tcPr>
          <w:p w14:paraId="5183BCE2" w14:textId="77777777" w:rsidR="00E24265" w:rsidRPr="00615D4B" w:rsidRDefault="00E24265" w:rsidP="005F76AD">
            <w:pPr>
              <w:rPr>
                <w:rFonts w:ascii="標楷體" w:eastAsia="標楷體" w:hAnsi="標楷體"/>
              </w:rPr>
            </w:pPr>
          </w:p>
        </w:tc>
        <w:tc>
          <w:tcPr>
            <w:tcW w:w="537" w:type="pct"/>
          </w:tcPr>
          <w:p w14:paraId="45F21C71" w14:textId="77777777" w:rsidR="00E24265" w:rsidRPr="00615D4B" w:rsidRDefault="00E24265" w:rsidP="005F76AD">
            <w:pPr>
              <w:rPr>
                <w:rFonts w:ascii="標楷體" w:eastAsia="標楷體" w:hAnsi="標楷體"/>
              </w:rPr>
            </w:pPr>
          </w:p>
        </w:tc>
        <w:tc>
          <w:tcPr>
            <w:tcW w:w="299" w:type="pct"/>
          </w:tcPr>
          <w:p w14:paraId="7439FBEE" w14:textId="77777777" w:rsidR="00E24265" w:rsidRPr="00615D4B" w:rsidRDefault="00E24265" w:rsidP="005F76AD">
            <w:pPr>
              <w:rPr>
                <w:rFonts w:ascii="標楷體" w:eastAsia="標楷體" w:hAnsi="標楷體"/>
              </w:rPr>
            </w:pPr>
          </w:p>
        </w:tc>
        <w:tc>
          <w:tcPr>
            <w:tcW w:w="299" w:type="pct"/>
          </w:tcPr>
          <w:p w14:paraId="6F82D457" w14:textId="77777777" w:rsidR="00E24265" w:rsidRPr="00615D4B" w:rsidRDefault="00E24265" w:rsidP="005F76AD">
            <w:pPr>
              <w:rPr>
                <w:rFonts w:ascii="標楷體" w:eastAsia="標楷體" w:hAnsi="標楷體"/>
              </w:rPr>
            </w:pPr>
          </w:p>
        </w:tc>
        <w:tc>
          <w:tcPr>
            <w:tcW w:w="1643" w:type="pct"/>
          </w:tcPr>
          <w:p w14:paraId="0919099E" w14:textId="77777777" w:rsidR="00E24265" w:rsidRPr="00615D4B" w:rsidRDefault="00E24265" w:rsidP="005F76AD">
            <w:pPr>
              <w:rPr>
                <w:rFonts w:ascii="標楷體" w:eastAsia="標楷體" w:hAnsi="標楷體"/>
              </w:rPr>
            </w:pPr>
          </w:p>
        </w:tc>
      </w:tr>
      <w:tr w:rsidR="00E24265" w:rsidRPr="00615D4B" w14:paraId="1C8DC5DF" w14:textId="77777777" w:rsidTr="005F76AD">
        <w:trPr>
          <w:trHeight w:val="291"/>
          <w:jc w:val="center"/>
        </w:trPr>
        <w:tc>
          <w:tcPr>
            <w:tcW w:w="219" w:type="pct"/>
          </w:tcPr>
          <w:p w14:paraId="32BEED65"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61A6172D" w14:textId="77777777" w:rsidR="00E24265" w:rsidRPr="00615D4B" w:rsidRDefault="00E24265" w:rsidP="005F76AD">
            <w:pPr>
              <w:rPr>
                <w:rFonts w:ascii="標楷體" w:eastAsia="標楷體" w:hAnsi="標楷體"/>
              </w:rPr>
            </w:pPr>
            <w:r w:rsidRPr="004431A8">
              <w:rPr>
                <w:rFonts w:ascii="標楷體" w:eastAsia="標楷體" w:hAnsi="標楷體" w:hint="eastAsia"/>
              </w:rPr>
              <w:t>利率</w:t>
            </w:r>
          </w:p>
        </w:tc>
        <w:tc>
          <w:tcPr>
            <w:tcW w:w="624" w:type="pct"/>
          </w:tcPr>
          <w:p w14:paraId="3BD4113C" w14:textId="77777777" w:rsidR="00E24265" w:rsidRPr="00615D4B" w:rsidRDefault="00E24265" w:rsidP="005F76AD">
            <w:pPr>
              <w:rPr>
                <w:rFonts w:ascii="標楷體" w:eastAsia="標楷體" w:hAnsi="標楷體"/>
              </w:rPr>
            </w:pPr>
          </w:p>
        </w:tc>
        <w:tc>
          <w:tcPr>
            <w:tcW w:w="624" w:type="pct"/>
          </w:tcPr>
          <w:p w14:paraId="51A5F640" w14:textId="77777777" w:rsidR="00E24265" w:rsidRPr="00615D4B" w:rsidRDefault="00E24265" w:rsidP="005F76AD">
            <w:pPr>
              <w:rPr>
                <w:rFonts w:ascii="標楷體" w:eastAsia="標楷體" w:hAnsi="標楷體"/>
              </w:rPr>
            </w:pPr>
          </w:p>
        </w:tc>
        <w:tc>
          <w:tcPr>
            <w:tcW w:w="537" w:type="pct"/>
          </w:tcPr>
          <w:p w14:paraId="66E4CBB7" w14:textId="77777777" w:rsidR="00E24265" w:rsidRPr="00615D4B" w:rsidRDefault="00E24265" w:rsidP="005F76AD">
            <w:pPr>
              <w:rPr>
                <w:rFonts w:ascii="標楷體" w:eastAsia="標楷體" w:hAnsi="標楷體"/>
              </w:rPr>
            </w:pPr>
          </w:p>
        </w:tc>
        <w:tc>
          <w:tcPr>
            <w:tcW w:w="299" w:type="pct"/>
          </w:tcPr>
          <w:p w14:paraId="72681CD8" w14:textId="77777777" w:rsidR="00E24265" w:rsidRPr="00615D4B" w:rsidRDefault="00E24265" w:rsidP="005F76AD">
            <w:pPr>
              <w:rPr>
                <w:rFonts w:ascii="標楷體" w:eastAsia="標楷體" w:hAnsi="標楷體"/>
              </w:rPr>
            </w:pPr>
          </w:p>
        </w:tc>
        <w:tc>
          <w:tcPr>
            <w:tcW w:w="299" w:type="pct"/>
          </w:tcPr>
          <w:p w14:paraId="1F2783DB" w14:textId="77777777" w:rsidR="00E24265" w:rsidRPr="00615D4B" w:rsidRDefault="00E24265" w:rsidP="005F76AD">
            <w:pPr>
              <w:rPr>
                <w:rFonts w:ascii="標楷體" w:eastAsia="標楷體" w:hAnsi="標楷體"/>
              </w:rPr>
            </w:pPr>
          </w:p>
        </w:tc>
        <w:tc>
          <w:tcPr>
            <w:tcW w:w="1643" w:type="pct"/>
          </w:tcPr>
          <w:p w14:paraId="49FA25ED" w14:textId="77777777" w:rsidR="00E24265" w:rsidRPr="00615D4B" w:rsidRDefault="00E24265" w:rsidP="005F76AD">
            <w:pPr>
              <w:rPr>
                <w:rFonts w:ascii="標楷體" w:eastAsia="標楷體" w:hAnsi="標楷體"/>
              </w:rPr>
            </w:pPr>
          </w:p>
        </w:tc>
      </w:tr>
      <w:tr w:rsidR="00E24265" w:rsidRPr="00615D4B" w14:paraId="74E8E913" w14:textId="77777777" w:rsidTr="005F76AD">
        <w:trPr>
          <w:trHeight w:val="291"/>
          <w:jc w:val="center"/>
        </w:trPr>
        <w:tc>
          <w:tcPr>
            <w:tcW w:w="219" w:type="pct"/>
          </w:tcPr>
          <w:p w14:paraId="05ECCE83"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68BB2A8A" w14:textId="77777777" w:rsidR="00E24265" w:rsidRPr="00615D4B" w:rsidRDefault="00E24265" w:rsidP="005F76AD">
            <w:pPr>
              <w:rPr>
                <w:rFonts w:ascii="標楷體" w:eastAsia="標楷體" w:hAnsi="標楷體"/>
              </w:rPr>
            </w:pPr>
            <w:r w:rsidRPr="004431A8">
              <w:rPr>
                <w:rFonts w:ascii="標楷體" w:eastAsia="標楷體" w:hAnsi="標楷體" w:hint="eastAsia"/>
              </w:rPr>
              <w:t>月付金</w:t>
            </w:r>
          </w:p>
        </w:tc>
        <w:tc>
          <w:tcPr>
            <w:tcW w:w="624" w:type="pct"/>
          </w:tcPr>
          <w:p w14:paraId="6F5BDDC0" w14:textId="77777777" w:rsidR="00E24265" w:rsidRPr="00615D4B" w:rsidRDefault="00E24265" w:rsidP="005F76AD">
            <w:pPr>
              <w:rPr>
                <w:rFonts w:ascii="標楷體" w:eastAsia="標楷體" w:hAnsi="標楷體"/>
              </w:rPr>
            </w:pPr>
          </w:p>
        </w:tc>
        <w:tc>
          <w:tcPr>
            <w:tcW w:w="624" w:type="pct"/>
          </w:tcPr>
          <w:p w14:paraId="325704FD" w14:textId="77777777" w:rsidR="00E24265" w:rsidRPr="00615D4B" w:rsidRDefault="00E24265" w:rsidP="005F76AD">
            <w:pPr>
              <w:rPr>
                <w:rFonts w:ascii="標楷體" w:eastAsia="標楷體" w:hAnsi="標楷體"/>
              </w:rPr>
            </w:pPr>
          </w:p>
        </w:tc>
        <w:tc>
          <w:tcPr>
            <w:tcW w:w="537" w:type="pct"/>
          </w:tcPr>
          <w:p w14:paraId="4F6729A9" w14:textId="77777777" w:rsidR="00E24265" w:rsidRPr="00615D4B" w:rsidRDefault="00E24265" w:rsidP="005F76AD">
            <w:pPr>
              <w:rPr>
                <w:rFonts w:ascii="標楷體" w:eastAsia="標楷體" w:hAnsi="標楷體"/>
              </w:rPr>
            </w:pPr>
          </w:p>
        </w:tc>
        <w:tc>
          <w:tcPr>
            <w:tcW w:w="299" w:type="pct"/>
          </w:tcPr>
          <w:p w14:paraId="43B62ABC" w14:textId="77777777" w:rsidR="00E24265" w:rsidRPr="00615D4B" w:rsidRDefault="00E24265" w:rsidP="005F76AD">
            <w:pPr>
              <w:rPr>
                <w:rFonts w:ascii="標楷體" w:eastAsia="標楷體" w:hAnsi="標楷體"/>
              </w:rPr>
            </w:pPr>
          </w:p>
        </w:tc>
        <w:tc>
          <w:tcPr>
            <w:tcW w:w="299" w:type="pct"/>
          </w:tcPr>
          <w:p w14:paraId="3E924F2E" w14:textId="77777777" w:rsidR="00E24265" w:rsidRPr="00615D4B" w:rsidRDefault="00E24265" w:rsidP="005F76AD">
            <w:pPr>
              <w:rPr>
                <w:rFonts w:ascii="標楷體" w:eastAsia="標楷體" w:hAnsi="標楷體"/>
              </w:rPr>
            </w:pPr>
          </w:p>
        </w:tc>
        <w:tc>
          <w:tcPr>
            <w:tcW w:w="1643" w:type="pct"/>
          </w:tcPr>
          <w:p w14:paraId="0DF46C3C" w14:textId="77777777" w:rsidR="00E24265" w:rsidRPr="00615D4B" w:rsidRDefault="00E24265" w:rsidP="005F76AD">
            <w:pPr>
              <w:rPr>
                <w:rFonts w:ascii="標楷體" w:eastAsia="標楷體" w:hAnsi="標楷體"/>
              </w:rPr>
            </w:pPr>
          </w:p>
        </w:tc>
      </w:tr>
      <w:tr w:rsidR="00E24265" w:rsidRPr="00615D4B" w14:paraId="0B485F15" w14:textId="77777777" w:rsidTr="005F76AD">
        <w:trPr>
          <w:trHeight w:val="291"/>
          <w:jc w:val="center"/>
        </w:trPr>
        <w:tc>
          <w:tcPr>
            <w:tcW w:w="219" w:type="pct"/>
          </w:tcPr>
          <w:p w14:paraId="26426F58"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5DB65D1B" w14:textId="77777777" w:rsidR="00E24265" w:rsidRPr="00615D4B" w:rsidRDefault="00E24265" w:rsidP="005F76AD">
            <w:pPr>
              <w:rPr>
                <w:rFonts w:ascii="標楷體" w:eastAsia="標楷體" w:hAnsi="標楷體"/>
              </w:rPr>
            </w:pPr>
            <w:r w:rsidRPr="004431A8">
              <w:rPr>
                <w:rFonts w:ascii="標楷體" w:eastAsia="標楷體" w:hAnsi="標楷體" w:hint="eastAsia"/>
              </w:rPr>
              <w:t>繳款帳號</w:t>
            </w:r>
          </w:p>
        </w:tc>
        <w:tc>
          <w:tcPr>
            <w:tcW w:w="624" w:type="pct"/>
          </w:tcPr>
          <w:p w14:paraId="381EC25B" w14:textId="77777777" w:rsidR="00E24265" w:rsidRPr="00615D4B" w:rsidRDefault="00E24265" w:rsidP="005F76AD">
            <w:pPr>
              <w:rPr>
                <w:rFonts w:ascii="標楷體" w:eastAsia="標楷體" w:hAnsi="標楷體"/>
              </w:rPr>
            </w:pPr>
          </w:p>
        </w:tc>
        <w:tc>
          <w:tcPr>
            <w:tcW w:w="624" w:type="pct"/>
          </w:tcPr>
          <w:p w14:paraId="0F12E5F8" w14:textId="77777777" w:rsidR="00E24265" w:rsidRPr="00615D4B" w:rsidRDefault="00E24265" w:rsidP="005F76AD">
            <w:pPr>
              <w:rPr>
                <w:rFonts w:ascii="標楷體" w:eastAsia="標楷體" w:hAnsi="標楷體"/>
              </w:rPr>
            </w:pPr>
          </w:p>
        </w:tc>
        <w:tc>
          <w:tcPr>
            <w:tcW w:w="537" w:type="pct"/>
          </w:tcPr>
          <w:p w14:paraId="630D0474" w14:textId="77777777" w:rsidR="00E24265" w:rsidRPr="00615D4B" w:rsidRDefault="00E24265" w:rsidP="005F76AD">
            <w:pPr>
              <w:rPr>
                <w:rFonts w:ascii="標楷體" w:eastAsia="標楷體" w:hAnsi="標楷體"/>
              </w:rPr>
            </w:pPr>
          </w:p>
        </w:tc>
        <w:tc>
          <w:tcPr>
            <w:tcW w:w="299" w:type="pct"/>
          </w:tcPr>
          <w:p w14:paraId="0570BA2C" w14:textId="77777777" w:rsidR="00E24265" w:rsidRPr="00615D4B" w:rsidRDefault="00E24265" w:rsidP="005F76AD">
            <w:pPr>
              <w:rPr>
                <w:rFonts w:ascii="標楷體" w:eastAsia="標楷體" w:hAnsi="標楷體"/>
              </w:rPr>
            </w:pPr>
          </w:p>
        </w:tc>
        <w:tc>
          <w:tcPr>
            <w:tcW w:w="299" w:type="pct"/>
          </w:tcPr>
          <w:p w14:paraId="50A2F044" w14:textId="77777777" w:rsidR="00E24265" w:rsidRPr="00615D4B" w:rsidRDefault="00E24265" w:rsidP="005F76AD">
            <w:pPr>
              <w:rPr>
                <w:rFonts w:ascii="標楷體" w:eastAsia="標楷體" w:hAnsi="標楷體"/>
              </w:rPr>
            </w:pPr>
          </w:p>
        </w:tc>
        <w:tc>
          <w:tcPr>
            <w:tcW w:w="1643" w:type="pct"/>
          </w:tcPr>
          <w:p w14:paraId="15E84915" w14:textId="77777777" w:rsidR="00E24265" w:rsidRPr="00615D4B" w:rsidRDefault="00E24265" w:rsidP="005F76AD">
            <w:pPr>
              <w:rPr>
                <w:rFonts w:ascii="標楷體" w:eastAsia="標楷體" w:hAnsi="標楷體"/>
              </w:rPr>
            </w:pPr>
          </w:p>
        </w:tc>
      </w:tr>
      <w:tr w:rsidR="00E24265" w:rsidRPr="00615D4B" w14:paraId="5B767541" w14:textId="77777777" w:rsidTr="005F76AD">
        <w:trPr>
          <w:trHeight w:val="291"/>
          <w:jc w:val="center"/>
        </w:trPr>
        <w:tc>
          <w:tcPr>
            <w:tcW w:w="219" w:type="pct"/>
          </w:tcPr>
          <w:p w14:paraId="727461CC" w14:textId="77777777" w:rsidR="00E24265" w:rsidRPr="005E579A" w:rsidRDefault="00E24265" w:rsidP="005F76AD">
            <w:pPr>
              <w:pStyle w:val="af9"/>
              <w:numPr>
                <w:ilvl w:val="0"/>
                <w:numId w:val="62"/>
              </w:numPr>
              <w:ind w:leftChars="0"/>
              <w:rPr>
                <w:rFonts w:ascii="標楷體" w:eastAsia="標楷體" w:hAnsi="標楷體"/>
              </w:rPr>
            </w:pPr>
          </w:p>
        </w:tc>
        <w:tc>
          <w:tcPr>
            <w:tcW w:w="756" w:type="pct"/>
          </w:tcPr>
          <w:p w14:paraId="75D8BFA6" w14:textId="77777777" w:rsidR="00E24265" w:rsidRPr="00615D4B" w:rsidRDefault="00E24265" w:rsidP="005F76AD">
            <w:pPr>
              <w:rPr>
                <w:rFonts w:ascii="標楷體" w:eastAsia="標楷體" w:hAnsi="標楷體"/>
              </w:rPr>
            </w:pPr>
            <w:r w:rsidRPr="004431A8">
              <w:rPr>
                <w:rFonts w:ascii="標楷體" w:eastAsia="標楷體" w:hAnsi="標楷體" w:hint="eastAsia"/>
              </w:rPr>
              <w:t>轉JCIC文字檔日期</w:t>
            </w:r>
          </w:p>
        </w:tc>
        <w:tc>
          <w:tcPr>
            <w:tcW w:w="624" w:type="pct"/>
          </w:tcPr>
          <w:p w14:paraId="173D3CEB" w14:textId="77777777" w:rsidR="00E24265" w:rsidRPr="00615D4B" w:rsidRDefault="00E24265" w:rsidP="005F76AD">
            <w:pPr>
              <w:rPr>
                <w:rFonts w:ascii="標楷體" w:eastAsia="標楷體" w:hAnsi="標楷體"/>
              </w:rPr>
            </w:pPr>
          </w:p>
        </w:tc>
        <w:tc>
          <w:tcPr>
            <w:tcW w:w="624" w:type="pct"/>
          </w:tcPr>
          <w:p w14:paraId="2356AF5B" w14:textId="77777777" w:rsidR="00E24265" w:rsidRPr="00615D4B" w:rsidRDefault="00E24265" w:rsidP="005F76AD">
            <w:pPr>
              <w:rPr>
                <w:rFonts w:ascii="標楷體" w:eastAsia="標楷體" w:hAnsi="標楷體"/>
              </w:rPr>
            </w:pPr>
          </w:p>
        </w:tc>
        <w:tc>
          <w:tcPr>
            <w:tcW w:w="537" w:type="pct"/>
          </w:tcPr>
          <w:p w14:paraId="4F920170" w14:textId="77777777" w:rsidR="00E24265" w:rsidRPr="00615D4B" w:rsidRDefault="00E24265" w:rsidP="005F76AD">
            <w:pPr>
              <w:rPr>
                <w:rFonts w:ascii="標楷體" w:eastAsia="標楷體" w:hAnsi="標楷體"/>
              </w:rPr>
            </w:pPr>
          </w:p>
        </w:tc>
        <w:tc>
          <w:tcPr>
            <w:tcW w:w="299" w:type="pct"/>
          </w:tcPr>
          <w:p w14:paraId="2F4DF530" w14:textId="77777777" w:rsidR="00E24265" w:rsidRPr="00615D4B" w:rsidRDefault="00E24265" w:rsidP="005F76AD">
            <w:pPr>
              <w:rPr>
                <w:rFonts w:ascii="標楷體" w:eastAsia="標楷體" w:hAnsi="標楷體"/>
              </w:rPr>
            </w:pPr>
          </w:p>
        </w:tc>
        <w:tc>
          <w:tcPr>
            <w:tcW w:w="299" w:type="pct"/>
          </w:tcPr>
          <w:p w14:paraId="5CC4018F" w14:textId="77777777" w:rsidR="00E24265" w:rsidRPr="00615D4B" w:rsidRDefault="00E24265" w:rsidP="005F76AD">
            <w:pPr>
              <w:rPr>
                <w:rFonts w:ascii="標楷體" w:eastAsia="標楷體" w:hAnsi="標楷體"/>
              </w:rPr>
            </w:pPr>
          </w:p>
        </w:tc>
        <w:tc>
          <w:tcPr>
            <w:tcW w:w="1643" w:type="pct"/>
          </w:tcPr>
          <w:p w14:paraId="667CC3F5" w14:textId="77777777" w:rsidR="00E24265" w:rsidRPr="00615D4B" w:rsidRDefault="00E24265" w:rsidP="005F76AD">
            <w:pPr>
              <w:rPr>
                <w:rFonts w:ascii="標楷體" w:eastAsia="標楷體" w:hAnsi="標楷體"/>
              </w:rPr>
            </w:pPr>
          </w:p>
        </w:tc>
      </w:tr>
    </w:tbl>
    <w:p w14:paraId="6A7D23FD" w14:textId="77777777" w:rsidR="00E24265" w:rsidRDefault="00E24265" w:rsidP="00F62379">
      <w:pPr>
        <w:pStyle w:val="42"/>
        <w:spacing w:after="72"/>
        <w:ind w:leftChars="0" w:left="0"/>
        <w:rPr>
          <w:rFonts w:hAnsi="標楷體"/>
        </w:rPr>
      </w:pPr>
    </w:p>
    <w:p w14:paraId="5DDA97E5" w14:textId="77777777" w:rsidR="00E24265" w:rsidRDefault="00E24265">
      <w:pPr>
        <w:widowControl/>
        <w:rPr>
          <w:rFonts w:ascii="Arial" w:eastAsia="標楷體" w:hAnsi="標楷體" w:cs="標楷體"/>
          <w:kern w:val="0"/>
          <w:szCs w:val="28"/>
        </w:rPr>
      </w:pPr>
      <w:r>
        <w:rPr>
          <w:rFonts w:hAnsi="標楷體"/>
        </w:rPr>
        <w:br w:type="page"/>
      </w:r>
    </w:p>
    <w:p w14:paraId="2602171E"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8334</w:t>
      </w:r>
      <w:r w:rsidRPr="0041785D">
        <w:rPr>
          <w:rFonts w:ascii="標楷體" w:hAnsi="標楷體" w:hint="eastAsia"/>
        </w:rPr>
        <w:t>前置調解無擔保債務分配表資料</w:t>
      </w:r>
    </w:p>
    <w:p w14:paraId="393D9518"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64A8435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A8D803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17D07FC"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前置調解無擔保債務分配表資料</w:t>
            </w:r>
          </w:p>
        </w:tc>
      </w:tr>
      <w:tr w:rsidR="00E24265" w:rsidRPr="00615D4B" w14:paraId="2C33906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62D0128"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92221E" w14:textId="77777777" w:rsidR="00E24265" w:rsidRPr="00615D4B" w:rsidRDefault="00E24265" w:rsidP="005F76AD">
            <w:pPr>
              <w:rPr>
                <w:rFonts w:ascii="標楷體" w:eastAsia="標楷體" w:hAnsi="標楷體"/>
              </w:rPr>
            </w:pPr>
          </w:p>
        </w:tc>
      </w:tr>
      <w:tr w:rsidR="00E24265" w:rsidRPr="00615D4B" w14:paraId="5E12E46C"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51384990"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76AFA57" w14:textId="77777777" w:rsidR="00E24265" w:rsidRPr="00615D4B" w:rsidRDefault="00E24265" w:rsidP="005F76AD">
            <w:pPr>
              <w:rPr>
                <w:rFonts w:ascii="標楷體" w:eastAsia="標楷體" w:hAnsi="標楷體"/>
              </w:rPr>
            </w:pPr>
          </w:p>
        </w:tc>
      </w:tr>
      <w:tr w:rsidR="00E24265" w:rsidRPr="00615D4B" w14:paraId="1FB719BF"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15D1F72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3034692" w14:textId="77777777" w:rsidR="00E24265" w:rsidRPr="00615D4B" w:rsidRDefault="00E24265" w:rsidP="005F76AD">
            <w:pPr>
              <w:rPr>
                <w:rFonts w:ascii="標楷體" w:eastAsia="標楷體" w:hAnsi="標楷體"/>
              </w:rPr>
            </w:pPr>
          </w:p>
        </w:tc>
      </w:tr>
      <w:tr w:rsidR="00E24265" w:rsidRPr="00615D4B" w14:paraId="2FEC870A"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4E636B89"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721349E" w14:textId="77777777" w:rsidR="00E24265" w:rsidRPr="00615D4B" w:rsidRDefault="00E24265" w:rsidP="005F76AD">
            <w:pPr>
              <w:rPr>
                <w:rFonts w:ascii="標楷體" w:eastAsia="標楷體" w:hAnsi="標楷體"/>
              </w:rPr>
            </w:pPr>
          </w:p>
        </w:tc>
      </w:tr>
      <w:tr w:rsidR="00E24265" w:rsidRPr="00615D4B" w14:paraId="00723706"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200544DB"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52F3E35" w14:textId="77777777" w:rsidR="00E24265" w:rsidRPr="00615D4B" w:rsidRDefault="00E24265" w:rsidP="005F76AD">
            <w:pPr>
              <w:rPr>
                <w:rFonts w:ascii="標楷體" w:eastAsia="標楷體" w:hAnsi="標楷體"/>
              </w:rPr>
            </w:pPr>
          </w:p>
        </w:tc>
      </w:tr>
      <w:tr w:rsidR="00E24265" w:rsidRPr="00615D4B" w14:paraId="22CE95F9"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38B58466"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A4FEC5" w14:textId="77777777" w:rsidR="00E24265" w:rsidRPr="00615D4B" w:rsidRDefault="00E24265" w:rsidP="005F76AD">
            <w:pPr>
              <w:rPr>
                <w:rFonts w:ascii="標楷體" w:eastAsia="標楷體" w:hAnsi="標楷體"/>
              </w:rPr>
            </w:pPr>
          </w:p>
        </w:tc>
      </w:tr>
      <w:tr w:rsidR="00E24265" w:rsidRPr="00615D4B" w14:paraId="02BF2CDE"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A5C3318"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E20FE0D" w14:textId="77777777" w:rsidR="00E24265" w:rsidRPr="00615D4B" w:rsidRDefault="00E24265" w:rsidP="005F76AD">
            <w:pPr>
              <w:rPr>
                <w:rFonts w:ascii="標楷體" w:eastAsia="標楷體" w:hAnsi="標楷體"/>
              </w:rPr>
            </w:pPr>
          </w:p>
        </w:tc>
      </w:tr>
    </w:tbl>
    <w:p w14:paraId="7B28E2BD" w14:textId="77777777" w:rsidR="00E24265" w:rsidRDefault="00E24265" w:rsidP="00E24265"/>
    <w:p w14:paraId="6A8F5F4D" w14:textId="77777777" w:rsidR="00E24265" w:rsidRPr="00615D4B" w:rsidRDefault="00E24265">
      <w:pPr>
        <w:pStyle w:val="a"/>
      </w:pPr>
      <w:r w:rsidRPr="00615D4B">
        <w:t>UI</w:t>
      </w:r>
      <w:r w:rsidRPr="00615D4B">
        <w:t>畫面</w:t>
      </w:r>
    </w:p>
    <w:p w14:paraId="1947FA72" w14:textId="77777777" w:rsidR="00E24265" w:rsidRDefault="00E24265" w:rsidP="00E24265">
      <w:pPr>
        <w:pStyle w:val="42"/>
        <w:spacing w:after="72"/>
        <w:ind w:left="1133"/>
        <w:rPr>
          <w:rFonts w:hAnsi="標楷體"/>
        </w:rPr>
      </w:pPr>
      <w:r w:rsidRPr="00743962">
        <w:rPr>
          <w:rFonts w:hAnsi="標楷體" w:hint="eastAsia"/>
        </w:rPr>
        <w:t>輸入畫面：</w:t>
      </w:r>
    </w:p>
    <w:p w14:paraId="795FA959" w14:textId="77777777" w:rsidR="00E24265" w:rsidRPr="00A378AC" w:rsidRDefault="00E24265" w:rsidP="00E24265">
      <w:pPr>
        <w:pStyle w:val="42"/>
        <w:spacing w:after="72"/>
        <w:ind w:leftChars="0" w:left="0"/>
        <w:rPr>
          <w:rFonts w:hAnsi="標楷體"/>
        </w:rPr>
      </w:pPr>
      <w:r w:rsidRPr="004D33E6">
        <w:rPr>
          <w:rFonts w:hAnsi="標楷體"/>
          <w:noProof/>
        </w:rPr>
        <w:drawing>
          <wp:inline distT="0" distB="0" distL="0" distR="0" wp14:anchorId="53368872" wp14:editId="6E1D65A3">
            <wp:extent cx="6695986" cy="240792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695986" cy="2407920"/>
                    </a:xfrm>
                    <a:prstGeom prst="rect">
                      <a:avLst/>
                    </a:prstGeom>
                  </pic:spPr>
                </pic:pic>
              </a:graphicData>
            </a:graphic>
          </wp:inline>
        </w:drawing>
      </w:r>
    </w:p>
    <w:p w14:paraId="65F0B58A" w14:textId="77777777" w:rsidR="00E24265" w:rsidRDefault="00E24265" w:rsidP="00E24265">
      <w:pPr>
        <w:pStyle w:val="1text"/>
        <w:rPr>
          <w:rFonts w:ascii="Times New Roman" w:hAnsi="Times New Roman"/>
        </w:rPr>
      </w:pPr>
    </w:p>
    <w:p w14:paraId="5E7152DC"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24CBDF2D" w14:textId="77777777" w:rsidTr="005F76AD">
        <w:trPr>
          <w:trHeight w:val="388"/>
          <w:jc w:val="center"/>
        </w:trPr>
        <w:tc>
          <w:tcPr>
            <w:tcW w:w="219" w:type="pct"/>
            <w:vMerge w:val="restart"/>
          </w:tcPr>
          <w:p w14:paraId="3C84B90F"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4ABC46F2"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33FA8B3B"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2DBC1DB1"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7B8FEC4" w14:textId="77777777" w:rsidTr="005F76AD">
        <w:trPr>
          <w:trHeight w:val="244"/>
          <w:jc w:val="center"/>
        </w:trPr>
        <w:tc>
          <w:tcPr>
            <w:tcW w:w="219" w:type="pct"/>
            <w:vMerge/>
          </w:tcPr>
          <w:p w14:paraId="3C3D8CF3" w14:textId="77777777" w:rsidR="00E24265" w:rsidRPr="00615D4B" w:rsidRDefault="00E24265" w:rsidP="005F76AD">
            <w:pPr>
              <w:rPr>
                <w:rFonts w:ascii="標楷體" w:eastAsia="標楷體" w:hAnsi="標楷體"/>
              </w:rPr>
            </w:pPr>
          </w:p>
        </w:tc>
        <w:tc>
          <w:tcPr>
            <w:tcW w:w="756" w:type="pct"/>
            <w:vMerge/>
          </w:tcPr>
          <w:p w14:paraId="20552AAF" w14:textId="77777777" w:rsidR="00E24265" w:rsidRPr="00615D4B" w:rsidRDefault="00E24265" w:rsidP="005F76AD">
            <w:pPr>
              <w:rPr>
                <w:rFonts w:ascii="標楷體" w:eastAsia="標楷體" w:hAnsi="標楷體"/>
              </w:rPr>
            </w:pPr>
          </w:p>
        </w:tc>
        <w:tc>
          <w:tcPr>
            <w:tcW w:w="624" w:type="pct"/>
          </w:tcPr>
          <w:p w14:paraId="7E533E55"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5A8B3D03"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2AB078ED"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4F1BF7F6"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7F04665D"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6D8015B" w14:textId="77777777" w:rsidR="00E24265" w:rsidRPr="00615D4B" w:rsidRDefault="00E24265" w:rsidP="005F76AD">
            <w:pPr>
              <w:rPr>
                <w:rFonts w:ascii="標楷體" w:eastAsia="標楷體" w:hAnsi="標楷體"/>
              </w:rPr>
            </w:pPr>
          </w:p>
        </w:tc>
      </w:tr>
      <w:tr w:rsidR="00E24265" w:rsidRPr="00615D4B" w14:paraId="19878691" w14:textId="77777777" w:rsidTr="005F76AD">
        <w:trPr>
          <w:trHeight w:val="291"/>
          <w:jc w:val="center"/>
        </w:trPr>
        <w:tc>
          <w:tcPr>
            <w:tcW w:w="219" w:type="pct"/>
          </w:tcPr>
          <w:p w14:paraId="5F125E99"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5EC3F2AA" w14:textId="77777777" w:rsidR="00E24265" w:rsidRPr="00615D4B" w:rsidRDefault="00E24265" w:rsidP="005F76AD">
            <w:pPr>
              <w:rPr>
                <w:rFonts w:ascii="標楷體" w:eastAsia="標楷體" w:hAnsi="標楷體"/>
              </w:rPr>
            </w:pPr>
            <w:r w:rsidRPr="004431A8">
              <w:rPr>
                <w:rFonts w:ascii="標楷體" w:eastAsia="標楷體" w:hAnsi="標楷體" w:hint="eastAsia"/>
              </w:rPr>
              <w:t>交易代碼</w:t>
            </w:r>
          </w:p>
        </w:tc>
        <w:tc>
          <w:tcPr>
            <w:tcW w:w="624" w:type="pct"/>
          </w:tcPr>
          <w:p w14:paraId="1E4150DB" w14:textId="77777777" w:rsidR="00E24265" w:rsidRPr="00615D4B" w:rsidRDefault="00E24265" w:rsidP="005F76AD">
            <w:pPr>
              <w:rPr>
                <w:rFonts w:ascii="標楷體" w:eastAsia="標楷體" w:hAnsi="標楷體"/>
              </w:rPr>
            </w:pPr>
          </w:p>
        </w:tc>
        <w:tc>
          <w:tcPr>
            <w:tcW w:w="624" w:type="pct"/>
          </w:tcPr>
          <w:p w14:paraId="4AC7A704" w14:textId="77777777" w:rsidR="00E24265" w:rsidRPr="00615D4B" w:rsidRDefault="00E24265" w:rsidP="005F76AD">
            <w:pPr>
              <w:rPr>
                <w:rFonts w:ascii="標楷體" w:eastAsia="標楷體" w:hAnsi="標楷體"/>
              </w:rPr>
            </w:pPr>
          </w:p>
        </w:tc>
        <w:tc>
          <w:tcPr>
            <w:tcW w:w="537" w:type="pct"/>
          </w:tcPr>
          <w:p w14:paraId="685F2CE7"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64A7BB4" w14:textId="77777777" w:rsidR="00E24265" w:rsidRPr="00615D4B" w:rsidRDefault="00E24265" w:rsidP="005F76AD">
            <w:pPr>
              <w:rPr>
                <w:rFonts w:ascii="標楷體" w:eastAsia="標楷體" w:hAnsi="標楷體"/>
              </w:rPr>
            </w:pPr>
          </w:p>
        </w:tc>
        <w:tc>
          <w:tcPr>
            <w:tcW w:w="299" w:type="pct"/>
          </w:tcPr>
          <w:p w14:paraId="12785D71" w14:textId="77777777" w:rsidR="00E24265" w:rsidRPr="00615D4B" w:rsidRDefault="00E24265" w:rsidP="005F76AD">
            <w:pPr>
              <w:rPr>
                <w:rFonts w:ascii="標楷體" w:eastAsia="標楷體" w:hAnsi="標楷體"/>
              </w:rPr>
            </w:pPr>
          </w:p>
        </w:tc>
        <w:tc>
          <w:tcPr>
            <w:tcW w:w="1643" w:type="pct"/>
          </w:tcPr>
          <w:p w14:paraId="2EA5829B" w14:textId="77777777" w:rsidR="00E24265" w:rsidRDefault="00E24265" w:rsidP="005F76AD">
            <w:pPr>
              <w:rPr>
                <w:rFonts w:ascii="標楷體" w:eastAsia="標楷體" w:hAnsi="標楷體"/>
              </w:rPr>
            </w:pPr>
            <w:r w:rsidRPr="00640359">
              <w:rPr>
                <w:rFonts w:ascii="標楷體" w:eastAsia="標楷體" w:hAnsi="標楷體" w:hint="eastAsia"/>
              </w:rPr>
              <w:t>1:新增</w:t>
            </w:r>
          </w:p>
          <w:p w14:paraId="1E9043E3" w14:textId="77777777" w:rsidR="00E24265" w:rsidRDefault="00E24265" w:rsidP="005F76AD">
            <w:pPr>
              <w:rPr>
                <w:rFonts w:ascii="標楷體" w:eastAsia="標楷體" w:hAnsi="標楷體"/>
              </w:rPr>
            </w:pPr>
            <w:r w:rsidRPr="00640359">
              <w:rPr>
                <w:rFonts w:ascii="標楷體" w:eastAsia="標楷體" w:hAnsi="標楷體" w:hint="eastAsia"/>
              </w:rPr>
              <w:t>2:異動</w:t>
            </w:r>
          </w:p>
          <w:p w14:paraId="1F890B32" w14:textId="77777777" w:rsidR="00E24265" w:rsidRDefault="00E24265" w:rsidP="005F76AD">
            <w:pPr>
              <w:rPr>
                <w:rFonts w:ascii="標楷體" w:eastAsia="標楷體" w:hAnsi="標楷體"/>
              </w:rPr>
            </w:pPr>
            <w:r w:rsidRPr="00640359">
              <w:rPr>
                <w:rFonts w:ascii="標楷體" w:eastAsia="標楷體" w:hAnsi="標楷體" w:hint="eastAsia"/>
              </w:rPr>
              <w:t>3:補件</w:t>
            </w:r>
          </w:p>
          <w:p w14:paraId="677F4BB0" w14:textId="77777777" w:rsidR="00E24265" w:rsidRPr="00615D4B" w:rsidRDefault="00E24265" w:rsidP="005F76AD">
            <w:pPr>
              <w:rPr>
                <w:rFonts w:ascii="標楷體" w:eastAsia="標楷體" w:hAnsi="標楷體"/>
              </w:rPr>
            </w:pPr>
            <w:r w:rsidRPr="00640359">
              <w:rPr>
                <w:rFonts w:ascii="標楷體" w:eastAsia="標楷體" w:hAnsi="標楷體" w:hint="eastAsia"/>
              </w:rPr>
              <w:t>4:刪除</w:t>
            </w:r>
          </w:p>
        </w:tc>
      </w:tr>
      <w:tr w:rsidR="00E24265" w:rsidRPr="00615D4B" w14:paraId="6AD72D79" w14:textId="77777777" w:rsidTr="005F76AD">
        <w:trPr>
          <w:trHeight w:val="291"/>
          <w:jc w:val="center"/>
        </w:trPr>
        <w:tc>
          <w:tcPr>
            <w:tcW w:w="219" w:type="pct"/>
          </w:tcPr>
          <w:p w14:paraId="7F42242A"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27726801"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債務人IDN</w:t>
            </w:r>
          </w:p>
        </w:tc>
        <w:tc>
          <w:tcPr>
            <w:tcW w:w="624" w:type="pct"/>
          </w:tcPr>
          <w:p w14:paraId="6B0CB4DE" w14:textId="77777777" w:rsidR="00E24265" w:rsidRPr="00615D4B" w:rsidRDefault="00E24265" w:rsidP="005F76AD">
            <w:pPr>
              <w:rPr>
                <w:rFonts w:ascii="標楷體" w:eastAsia="標楷體" w:hAnsi="標楷體"/>
              </w:rPr>
            </w:pPr>
          </w:p>
        </w:tc>
        <w:tc>
          <w:tcPr>
            <w:tcW w:w="624" w:type="pct"/>
          </w:tcPr>
          <w:p w14:paraId="6183A5ED" w14:textId="77777777" w:rsidR="00E24265" w:rsidRPr="00615D4B" w:rsidRDefault="00E24265" w:rsidP="005F76AD">
            <w:pPr>
              <w:rPr>
                <w:rFonts w:ascii="標楷體" w:eastAsia="標楷體" w:hAnsi="標楷體"/>
              </w:rPr>
            </w:pPr>
          </w:p>
        </w:tc>
        <w:tc>
          <w:tcPr>
            <w:tcW w:w="537" w:type="pct"/>
          </w:tcPr>
          <w:p w14:paraId="128169EA" w14:textId="77777777" w:rsidR="00E24265" w:rsidRPr="00615D4B" w:rsidRDefault="00E24265" w:rsidP="005F76AD">
            <w:pPr>
              <w:rPr>
                <w:rFonts w:ascii="標楷體" w:eastAsia="標楷體" w:hAnsi="標楷體"/>
              </w:rPr>
            </w:pPr>
          </w:p>
        </w:tc>
        <w:tc>
          <w:tcPr>
            <w:tcW w:w="299" w:type="pct"/>
          </w:tcPr>
          <w:p w14:paraId="09C8F04E" w14:textId="77777777" w:rsidR="00E24265" w:rsidRPr="00615D4B" w:rsidRDefault="00E24265" w:rsidP="005F76AD">
            <w:pPr>
              <w:rPr>
                <w:rFonts w:ascii="標楷體" w:eastAsia="標楷體" w:hAnsi="標楷體"/>
              </w:rPr>
            </w:pPr>
          </w:p>
        </w:tc>
        <w:tc>
          <w:tcPr>
            <w:tcW w:w="299" w:type="pct"/>
          </w:tcPr>
          <w:p w14:paraId="7CB79FF2" w14:textId="77777777" w:rsidR="00E24265" w:rsidRPr="00615D4B" w:rsidRDefault="00E24265" w:rsidP="005F76AD">
            <w:pPr>
              <w:rPr>
                <w:rFonts w:ascii="標楷體" w:eastAsia="標楷體" w:hAnsi="標楷體"/>
              </w:rPr>
            </w:pPr>
          </w:p>
        </w:tc>
        <w:tc>
          <w:tcPr>
            <w:tcW w:w="1643" w:type="pct"/>
          </w:tcPr>
          <w:p w14:paraId="2B800F49" w14:textId="77777777" w:rsidR="00E24265" w:rsidRPr="00615D4B" w:rsidRDefault="00E24265" w:rsidP="005F76AD">
            <w:pPr>
              <w:rPr>
                <w:rFonts w:ascii="標楷體" w:eastAsia="標楷體" w:hAnsi="標楷體"/>
              </w:rPr>
            </w:pPr>
          </w:p>
        </w:tc>
      </w:tr>
      <w:tr w:rsidR="00E24265" w:rsidRPr="00615D4B" w14:paraId="1BFA598D" w14:textId="77777777" w:rsidTr="005F76AD">
        <w:trPr>
          <w:trHeight w:val="291"/>
          <w:jc w:val="center"/>
        </w:trPr>
        <w:tc>
          <w:tcPr>
            <w:tcW w:w="219" w:type="pct"/>
          </w:tcPr>
          <w:p w14:paraId="5BF85F82"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6274F570" w14:textId="77777777" w:rsidR="00E24265" w:rsidRPr="00615D4B" w:rsidRDefault="00E24265" w:rsidP="005F76AD">
            <w:pPr>
              <w:rPr>
                <w:rFonts w:ascii="標楷體" w:eastAsia="標楷體" w:hAnsi="標楷體"/>
              </w:rPr>
            </w:pPr>
            <w:r w:rsidRPr="004431A8">
              <w:rPr>
                <w:rFonts w:ascii="標楷體" w:eastAsia="標楷體" w:hAnsi="標楷體" w:hint="eastAsia"/>
              </w:rPr>
              <w:t>報送單位代號</w:t>
            </w:r>
          </w:p>
        </w:tc>
        <w:tc>
          <w:tcPr>
            <w:tcW w:w="624" w:type="pct"/>
          </w:tcPr>
          <w:p w14:paraId="3BF8A327" w14:textId="77777777" w:rsidR="00E24265" w:rsidRPr="00615D4B" w:rsidRDefault="00E24265" w:rsidP="005F76AD">
            <w:pPr>
              <w:rPr>
                <w:rFonts w:ascii="標楷體" w:eastAsia="標楷體" w:hAnsi="標楷體"/>
              </w:rPr>
            </w:pPr>
          </w:p>
        </w:tc>
        <w:tc>
          <w:tcPr>
            <w:tcW w:w="624" w:type="pct"/>
          </w:tcPr>
          <w:p w14:paraId="4C97E45C" w14:textId="77777777" w:rsidR="00E24265" w:rsidRPr="00615D4B" w:rsidRDefault="00E24265" w:rsidP="005F76AD">
            <w:pPr>
              <w:rPr>
                <w:rFonts w:ascii="標楷體" w:eastAsia="標楷體" w:hAnsi="標楷體"/>
              </w:rPr>
            </w:pPr>
          </w:p>
        </w:tc>
        <w:tc>
          <w:tcPr>
            <w:tcW w:w="537" w:type="pct"/>
          </w:tcPr>
          <w:p w14:paraId="7A208B6A" w14:textId="77777777" w:rsidR="00E24265" w:rsidRPr="00615D4B" w:rsidRDefault="00E24265" w:rsidP="005F76AD">
            <w:pPr>
              <w:rPr>
                <w:rFonts w:ascii="標楷體" w:eastAsia="標楷體" w:hAnsi="標楷體"/>
              </w:rPr>
            </w:pPr>
          </w:p>
        </w:tc>
        <w:tc>
          <w:tcPr>
            <w:tcW w:w="299" w:type="pct"/>
          </w:tcPr>
          <w:p w14:paraId="4D915439" w14:textId="77777777" w:rsidR="00E24265" w:rsidRPr="00615D4B" w:rsidRDefault="00E24265" w:rsidP="005F76AD">
            <w:pPr>
              <w:rPr>
                <w:rFonts w:ascii="標楷體" w:eastAsia="標楷體" w:hAnsi="標楷體"/>
              </w:rPr>
            </w:pPr>
          </w:p>
        </w:tc>
        <w:tc>
          <w:tcPr>
            <w:tcW w:w="299" w:type="pct"/>
          </w:tcPr>
          <w:p w14:paraId="5B58EC24" w14:textId="77777777" w:rsidR="00E24265" w:rsidRPr="00615D4B" w:rsidRDefault="00E24265" w:rsidP="005F76AD">
            <w:pPr>
              <w:rPr>
                <w:rFonts w:ascii="標楷體" w:eastAsia="標楷體" w:hAnsi="標楷體"/>
              </w:rPr>
            </w:pPr>
          </w:p>
        </w:tc>
        <w:tc>
          <w:tcPr>
            <w:tcW w:w="1643" w:type="pct"/>
          </w:tcPr>
          <w:p w14:paraId="7D680E52" w14:textId="77777777" w:rsidR="00E24265" w:rsidRPr="00615D4B" w:rsidRDefault="00E24265" w:rsidP="005F76AD">
            <w:pPr>
              <w:rPr>
                <w:rFonts w:ascii="標楷體" w:eastAsia="標楷體" w:hAnsi="標楷體"/>
              </w:rPr>
            </w:pPr>
          </w:p>
        </w:tc>
      </w:tr>
      <w:tr w:rsidR="00E24265" w:rsidRPr="00615D4B" w14:paraId="394E389D" w14:textId="77777777" w:rsidTr="005F76AD">
        <w:trPr>
          <w:trHeight w:val="291"/>
          <w:jc w:val="center"/>
        </w:trPr>
        <w:tc>
          <w:tcPr>
            <w:tcW w:w="219" w:type="pct"/>
          </w:tcPr>
          <w:p w14:paraId="6E4A3024"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2F25BE94" w14:textId="77777777" w:rsidR="00E24265" w:rsidRPr="00615D4B" w:rsidRDefault="00E24265" w:rsidP="005F76AD">
            <w:pPr>
              <w:rPr>
                <w:rFonts w:ascii="標楷體" w:eastAsia="標楷體" w:hAnsi="標楷體"/>
              </w:rPr>
            </w:pPr>
            <w:r w:rsidRPr="004431A8">
              <w:rPr>
                <w:rFonts w:ascii="標楷體" w:eastAsia="標楷體" w:hAnsi="標楷體" w:hint="eastAsia"/>
              </w:rPr>
              <w:t>調解申請日</w:t>
            </w:r>
          </w:p>
        </w:tc>
        <w:tc>
          <w:tcPr>
            <w:tcW w:w="624" w:type="pct"/>
          </w:tcPr>
          <w:p w14:paraId="560D0403" w14:textId="77777777" w:rsidR="00E24265" w:rsidRPr="00615D4B" w:rsidRDefault="00E24265" w:rsidP="005F76AD">
            <w:pPr>
              <w:rPr>
                <w:rFonts w:ascii="標楷體" w:eastAsia="標楷體" w:hAnsi="標楷體"/>
              </w:rPr>
            </w:pPr>
          </w:p>
        </w:tc>
        <w:tc>
          <w:tcPr>
            <w:tcW w:w="624" w:type="pct"/>
          </w:tcPr>
          <w:p w14:paraId="4C5FD589" w14:textId="77777777" w:rsidR="00E24265" w:rsidRPr="00615D4B" w:rsidRDefault="00E24265" w:rsidP="005F76AD">
            <w:pPr>
              <w:rPr>
                <w:rFonts w:ascii="標楷體" w:eastAsia="標楷體" w:hAnsi="標楷體"/>
              </w:rPr>
            </w:pPr>
          </w:p>
        </w:tc>
        <w:tc>
          <w:tcPr>
            <w:tcW w:w="537" w:type="pct"/>
          </w:tcPr>
          <w:p w14:paraId="138FB892" w14:textId="77777777" w:rsidR="00E24265" w:rsidRPr="00615D4B" w:rsidRDefault="00E24265" w:rsidP="005F76AD">
            <w:pPr>
              <w:rPr>
                <w:rFonts w:ascii="標楷體" w:eastAsia="標楷體" w:hAnsi="標楷體"/>
              </w:rPr>
            </w:pPr>
          </w:p>
        </w:tc>
        <w:tc>
          <w:tcPr>
            <w:tcW w:w="299" w:type="pct"/>
          </w:tcPr>
          <w:p w14:paraId="0BA87DAD" w14:textId="77777777" w:rsidR="00E24265" w:rsidRPr="00615D4B" w:rsidRDefault="00E24265" w:rsidP="005F76AD">
            <w:pPr>
              <w:rPr>
                <w:rFonts w:ascii="標楷體" w:eastAsia="標楷體" w:hAnsi="標楷體"/>
              </w:rPr>
            </w:pPr>
          </w:p>
        </w:tc>
        <w:tc>
          <w:tcPr>
            <w:tcW w:w="299" w:type="pct"/>
          </w:tcPr>
          <w:p w14:paraId="59EA1802" w14:textId="77777777" w:rsidR="00E24265" w:rsidRPr="00615D4B" w:rsidRDefault="00E24265" w:rsidP="005F76AD">
            <w:pPr>
              <w:rPr>
                <w:rFonts w:ascii="標楷體" w:eastAsia="標楷體" w:hAnsi="標楷體"/>
              </w:rPr>
            </w:pPr>
          </w:p>
        </w:tc>
        <w:tc>
          <w:tcPr>
            <w:tcW w:w="1643" w:type="pct"/>
          </w:tcPr>
          <w:p w14:paraId="04A7ED7B" w14:textId="77777777" w:rsidR="00E24265" w:rsidRPr="00615D4B" w:rsidRDefault="00E24265" w:rsidP="005F76AD">
            <w:pPr>
              <w:rPr>
                <w:rFonts w:ascii="標楷體" w:eastAsia="標楷體" w:hAnsi="標楷體"/>
              </w:rPr>
            </w:pPr>
          </w:p>
        </w:tc>
      </w:tr>
      <w:tr w:rsidR="00E24265" w:rsidRPr="00615D4B" w14:paraId="63C36788" w14:textId="77777777" w:rsidTr="005F76AD">
        <w:trPr>
          <w:trHeight w:val="291"/>
          <w:jc w:val="center"/>
        </w:trPr>
        <w:tc>
          <w:tcPr>
            <w:tcW w:w="219" w:type="pct"/>
          </w:tcPr>
          <w:p w14:paraId="08DEA9F8"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612B34C8" w14:textId="77777777" w:rsidR="00E24265" w:rsidRPr="00615D4B" w:rsidRDefault="00E24265" w:rsidP="005F76AD">
            <w:pPr>
              <w:rPr>
                <w:rFonts w:ascii="標楷體" w:eastAsia="標楷體" w:hAnsi="標楷體"/>
              </w:rPr>
            </w:pPr>
            <w:r w:rsidRPr="004431A8">
              <w:rPr>
                <w:rFonts w:ascii="標楷體" w:eastAsia="標楷體" w:hAnsi="標楷體" w:hint="eastAsia"/>
              </w:rPr>
              <w:t>受理調解機構代號</w:t>
            </w:r>
          </w:p>
        </w:tc>
        <w:tc>
          <w:tcPr>
            <w:tcW w:w="624" w:type="pct"/>
          </w:tcPr>
          <w:p w14:paraId="5194C482" w14:textId="77777777" w:rsidR="00E24265" w:rsidRPr="00615D4B" w:rsidRDefault="00E24265" w:rsidP="005F76AD">
            <w:pPr>
              <w:rPr>
                <w:rFonts w:ascii="標楷體" w:eastAsia="標楷體" w:hAnsi="標楷體"/>
              </w:rPr>
            </w:pPr>
          </w:p>
        </w:tc>
        <w:tc>
          <w:tcPr>
            <w:tcW w:w="624" w:type="pct"/>
          </w:tcPr>
          <w:p w14:paraId="53437FA0" w14:textId="77777777" w:rsidR="00E24265" w:rsidRPr="00615D4B" w:rsidRDefault="00E24265" w:rsidP="005F76AD">
            <w:pPr>
              <w:rPr>
                <w:rFonts w:ascii="標楷體" w:eastAsia="標楷體" w:hAnsi="標楷體"/>
              </w:rPr>
            </w:pPr>
          </w:p>
        </w:tc>
        <w:tc>
          <w:tcPr>
            <w:tcW w:w="537" w:type="pct"/>
          </w:tcPr>
          <w:p w14:paraId="5F83F324" w14:textId="77777777" w:rsidR="00E24265" w:rsidRPr="00615D4B" w:rsidRDefault="00E24265" w:rsidP="005F76AD">
            <w:pPr>
              <w:rPr>
                <w:rFonts w:ascii="標楷體" w:eastAsia="標楷體" w:hAnsi="標楷體"/>
              </w:rPr>
            </w:pPr>
          </w:p>
        </w:tc>
        <w:tc>
          <w:tcPr>
            <w:tcW w:w="299" w:type="pct"/>
          </w:tcPr>
          <w:p w14:paraId="641399FF" w14:textId="77777777" w:rsidR="00E24265" w:rsidRPr="00615D4B" w:rsidRDefault="00E24265" w:rsidP="005F76AD">
            <w:pPr>
              <w:rPr>
                <w:rFonts w:ascii="標楷體" w:eastAsia="標楷體" w:hAnsi="標楷體"/>
              </w:rPr>
            </w:pPr>
          </w:p>
        </w:tc>
        <w:tc>
          <w:tcPr>
            <w:tcW w:w="299" w:type="pct"/>
          </w:tcPr>
          <w:p w14:paraId="5F07B762" w14:textId="77777777" w:rsidR="00E24265" w:rsidRPr="00615D4B" w:rsidRDefault="00E24265" w:rsidP="005F76AD">
            <w:pPr>
              <w:rPr>
                <w:rFonts w:ascii="標楷體" w:eastAsia="標楷體" w:hAnsi="標楷體"/>
              </w:rPr>
            </w:pPr>
          </w:p>
        </w:tc>
        <w:tc>
          <w:tcPr>
            <w:tcW w:w="1643" w:type="pct"/>
          </w:tcPr>
          <w:p w14:paraId="46130C15" w14:textId="77777777" w:rsidR="00E24265" w:rsidRPr="00615D4B" w:rsidRDefault="00E24265" w:rsidP="005F76AD">
            <w:pPr>
              <w:rPr>
                <w:rFonts w:ascii="標楷體" w:eastAsia="標楷體" w:hAnsi="標楷體"/>
              </w:rPr>
            </w:pPr>
          </w:p>
        </w:tc>
      </w:tr>
      <w:tr w:rsidR="00E24265" w:rsidRPr="00615D4B" w14:paraId="3034D6D0" w14:textId="77777777" w:rsidTr="005F76AD">
        <w:trPr>
          <w:trHeight w:val="291"/>
          <w:jc w:val="center"/>
        </w:trPr>
        <w:tc>
          <w:tcPr>
            <w:tcW w:w="219" w:type="pct"/>
          </w:tcPr>
          <w:p w14:paraId="5A67A771"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558F8E7D" w14:textId="77777777" w:rsidR="00E24265" w:rsidRPr="00615D4B" w:rsidRDefault="00E24265" w:rsidP="005F76AD">
            <w:pPr>
              <w:rPr>
                <w:rFonts w:ascii="標楷體" w:eastAsia="標楷體" w:hAnsi="標楷體"/>
              </w:rPr>
            </w:pPr>
            <w:r w:rsidRPr="004431A8">
              <w:rPr>
                <w:rFonts w:ascii="標楷體" w:eastAsia="標楷體" w:hAnsi="標楷體" w:hint="eastAsia"/>
              </w:rPr>
              <w:t>債權金融機構代號</w:t>
            </w:r>
          </w:p>
        </w:tc>
        <w:tc>
          <w:tcPr>
            <w:tcW w:w="624" w:type="pct"/>
          </w:tcPr>
          <w:p w14:paraId="7F5A3596" w14:textId="77777777" w:rsidR="00E24265" w:rsidRPr="00615D4B" w:rsidRDefault="00E24265" w:rsidP="005F76AD">
            <w:pPr>
              <w:rPr>
                <w:rFonts w:ascii="標楷體" w:eastAsia="標楷體" w:hAnsi="標楷體"/>
              </w:rPr>
            </w:pPr>
          </w:p>
        </w:tc>
        <w:tc>
          <w:tcPr>
            <w:tcW w:w="624" w:type="pct"/>
          </w:tcPr>
          <w:p w14:paraId="42C6B613" w14:textId="77777777" w:rsidR="00E24265" w:rsidRPr="00615D4B" w:rsidRDefault="00E24265" w:rsidP="005F76AD">
            <w:pPr>
              <w:rPr>
                <w:rFonts w:ascii="標楷體" w:eastAsia="標楷體" w:hAnsi="標楷體"/>
              </w:rPr>
            </w:pPr>
          </w:p>
        </w:tc>
        <w:tc>
          <w:tcPr>
            <w:tcW w:w="537" w:type="pct"/>
          </w:tcPr>
          <w:p w14:paraId="5C43D709" w14:textId="77777777" w:rsidR="00E24265" w:rsidRPr="00615D4B" w:rsidRDefault="00E24265" w:rsidP="005F76AD">
            <w:pPr>
              <w:rPr>
                <w:rFonts w:ascii="標楷體" w:eastAsia="標楷體" w:hAnsi="標楷體"/>
              </w:rPr>
            </w:pPr>
          </w:p>
        </w:tc>
        <w:tc>
          <w:tcPr>
            <w:tcW w:w="299" w:type="pct"/>
          </w:tcPr>
          <w:p w14:paraId="319D4FD5" w14:textId="77777777" w:rsidR="00E24265" w:rsidRPr="00615D4B" w:rsidRDefault="00E24265" w:rsidP="005F76AD">
            <w:pPr>
              <w:rPr>
                <w:rFonts w:ascii="標楷體" w:eastAsia="標楷體" w:hAnsi="標楷體"/>
              </w:rPr>
            </w:pPr>
          </w:p>
        </w:tc>
        <w:tc>
          <w:tcPr>
            <w:tcW w:w="299" w:type="pct"/>
          </w:tcPr>
          <w:p w14:paraId="7B0C76DE" w14:textId="77777777" w:rsidR="00E24265" w:rsidRPr="00615D4B" w:rsidRDefault="00E24265" w:rsidP="005F76AD">
            <w:pPr>
              <w:rPr>
                <w:rFonts w:ascii="標楷體" w:eastAsia="標楷體" w:hAnsi="標楷體"/>
              </w:rPr>
            </w:pPr>
          </w:p>
        </w:tc>
        <w:tc>
          <w:tcPr>
            <w:tcW w:w="1643" w:type="pct"/>
          </w:tcPr>
          <w:p w14:paraId="28391058" w14:textId="77777777" w:rsidR="00E24265" w:rsidRPr="00615D4B" w:rsidRDefault="00E24265" w:rsidP="005F76AD">
            <w:pPr>
              <w:rPr>
                <w:rFonts w:ascii="標楷體" w:eastAsia="標楷體" w:hAnsi="標楷體"/>
              </w:rPr>
            </w:pPr>
          </w:p>
        </w:tc>
      </w:tr>
      <w:tr w:rsidR="00E24265" w:rsidRPr="00615D4B" w14:paraId="482163E3" w14:textId="77777777" w:rsidTr="005F76AD">
        <w:trPr>
          <w:trHeight w:val="291"/>
          <w:jc w:val="center"/>
        </w:trPr>
        <w:tc>
          <w:tcPr>
            <w:tcW w:w="219" w:type="pct"/>
          </w:tcPr>
          <w:p w14:paraId="7621B10B"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0591D7C7" w14:textId="77777777" w:rsidR="00E24265" w:rsidRPr="00615D4B" w:rsidRDefault="00E24265" w:rsidP="005F76AD">
            <w:pPr>
              <w:rPr>
                <w:rFonts w:ascii="標楷體" w:eastAsia="標楷體" w:hAnsi="標楷體"/>
              </w:rPr>
            </w:pPr>
            <w:r w:rsidRPr="004431A8">
              <w:rPr>
                <w:rFonts w:ascii="標楷體" w:eastAsia="標楷體" w:hAnsi="標楷體" w:hint="eastAsia"/>
              </w:rPr>
              <w:t>簽約金額-本金</w:t>
            </w:r>
          </w:p>
        </w:tc>
        <w:tc>
          <w:tcPr>
            <w:tcW w:w="624" w:type="pct"/>
          </w:tcPr>
          <w:p w14:paraId="470FAC9B" w14:textId="77777777" w:rsidR="00E24265" w:rsidRPr="00615D4B" w:rsidRDefault="00E24265" w:rsidP="005F76AD">
            <w:pPr>
              <w:rPr>
                <w:rFonts w:ascii="標楷體" w:eastAsia="標楷體" w:hAnsi="標楷體"/>
              </w:rPr>
            </w:pPr>
          </w:p>
        </w:tc>
        <w:tc>
          <w:tcPr>
            <w:tcW w:w="624" w:type="pct"/>
          </w:tcPr>
          <w:p w14:paraId="3F5DA2CE" w14:textId="77777777" w:rsidR="00E24265" w:rsidRPr="00615D4B" w:rsidRDefault="00E24265" w:rsidP="005F76AD">
            <w:pPr>
              <w:rPr>
                <w:rFonts w:ascii="標楷體" w:eastAsia="標楷體" w:hAnsi="標楷體"/>
              </w:rPr>
            </w:pPr>
          </w:p>
        </w:tc>
        <w:tc>
          <w:tcPr>
            <w:tcW w:w="537" w:type="pct"/>
          </w:tcPr>
          <w:p w14:paraId="063B9347" w14:textId="77777777" w:rsidR="00E24265" w:rsidRPr="00615D4B" w:rsidRDefault="00E24265" w:rsidP="005F76AD">
            <w:pPr>
              <w:rPr>
                <w:rFonts w:ascii="標楷體" w:eastAsia="標楷體" w:hAnsi="標楷體"/>
              </w:rPr>
            </w:pPr>
          </w:p>
        </w:tc>
        <w:tc>
          <w:tcPr>
            <w:tcW w:w="299" w:type="pct"/>
          </w:tcPr>
          <w:p w14:paraId="368DC77C" w14:textId="77777777" w:rsidR="00E24265" w:rsidRPr="00615D4B" w:rsidRDefault="00E24265" w:rsidP="005F76AD">
            <w:pPr>
              <w:rPr>
                <w:rFonts w:ascii="標楷體" w:eastAsia="標楷體" w:hAnsi="標楷體"/>
              </w:rPr>
            </w:pPr>
          </w:p>
        </w:tc>
        <w:tc>
          <w:tcPr>
            <w:tcW w:w="299" w:type="pct"/>
          </w:tcPr>
          <w:p w14:paraId="782ABED4" w14:textId="77777777" w:rsidR="00E24265" w:rsidRPr="00615D4B" w:rsidRDefault="00E24265" w:rsidP="005F76AD">
            <w:pPr>
              <w:rPr>
                <w:rFonts w:ascii="標楷體" w:eastAsia="標楷體" w:hAnsi="標楷體"/>
              </w:rPr>
            </w:pPr>
          </w:p>
        </w:tc>
        <w:tc>
          <w:tcPr>
            <w:tcW w:w="1643" w:type="pct"/>
          </w:tcPr>
          <w:p w14:paraId="1AE7C29B" w14:textId="77777777" w:rsidR="00E24265" w:rsidRPr="00615D4B" w:rsidRDefault="00E24265" w:rsidP="005F76AD">
            <w:pPr>
              <w:rPr>
                <w:rFonts w:ascii="標楷體" w:eastAsia="標楷體" w:hAnsi="標楷體"/>
              </w:rPr>
            </w:pPr>
          </w:p>
        </w:tc>
      </w:tr>
      <w:tr w:rsidR="00E24265" w:rsidRPr="00615D4B" w14:paraId="00CAD11A" w14:textId="77777777" w:rsidTr="005F76AD">
        <w:trPr>
          <w:trHeight w:val="291"/>
          <w:jc w:val="center"/>
        </w:trPr>
        <w:tc>
          <w:tcPr>
            <w:tcW w:w="219" w:type="pct"/>
          </w:tcPr>
          <w:p w14:paraId="4401E26B"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1757EC61" w14:textId="77777777" w:rsidR="00E24265" w:rsidRPr="00615D4B" w:rsidRDefault="00E24265" w:rsidP="005F76AD">
            <w:pPr>
              <w:rPr>
                <w:rFonts w:ascii="標楷體" w:eastAsia="標楷體" w:hAnsi="標楷體"/>
              </w:rPr>
            </w:pPr>
            <w:r w:rsidRPr="004431A8">
              <w:rPr>
                <w:rFonts w:ascii="標楷體" w:eastAsia="標楷體" w:hAnsi="標楷體" w:hint="eastAsia"/>
              </w:rPr>
              <w:t>簽約金額-利息、違約金及其他費用</w:t>
            </w:r>
          </w:p>
        </w:tc>
        <w:tc>
          <w:tcPr>
            <w:tcW w:w="624" w:type="pct"/>
          </w:tcPr>
          <w:p w14:paraId="2313FFFC" w14:textId="77777777" w:rsidR="00E24265" w:rsidRPr="00615D4B" w:rsidRDefault="00E24265" w:rsidP="005F76AD">
            <w:pPr>
              <w:rPr>
                <w:rFonts w:ascii="標楷體" w:eastAsia="標楷體" w:hAnsi="標楷體"/>
              </w:rPr>
            </w:pPr>
          </w:p>
        </w:tc>
        <w:tc>
          <w:tcPr>
            <w:tcW w:w="624" w:type="pct"/>
          </w:tcPr>
          <w:p w14:paraId="5150299B" w14:textId="77777777" w:rsidR="00E24265" w:rsidRPr="00615D4B" w:rsidRDefault="00E24265" w:rsidP="005F76AD">
            <w:pPr>
              <w:rPr>
                <w:rFonts w:ascii="標楷體" w:eastAsia="標楷體" w:hAnsi="標楷體"/>
              </w:rPr>
            </w:pPr>
          </w:p>
        </w:tc>
        <w:tc>
          <w:tcPr>
            <w:tcW w:w="537" w:type="pct"/>
          </w:tcPr>
          <w:p w14:paraId="0B590EF5" w14:textId="77777777" w:rsidR="00E24265" w:rsidRPr="00615D4B" w:rsidRDefault="00E24265" w:rsidP="005F76AD">
            <w:pPr>
              <w:rPr>
                <w:rFonts w:ascii="標楷體" w:eastAsia="標楷體" w:hAnsi="標楷體"/>
              </w:rPr>
            </w:pPr>
          </w:p>
        </w:tc>
        <w:tc>
          <w:tcPr>
            <w:tcW w:w="299" w:type="pct"/>
          </w:tcPr>
          <w:p w14:paraId="729F72D7" w14:textId="77777777" w:rsidR="00E24265" w:rsidRPr="00615D4B" w:rsidRDefault="00E24265" w:rsidP="005F76AD">
            <w:pPr>
              <w:rPr>
                <w:rFonts w:ascii="標楷體" w:eastAsia="標楷體" w:hAnsi="標楷體"/>
              </w:rPr>
            </w:pPr>
          </w:p>
        </w:tc>
        <w:tc>
          <w:tcPr>
            <w:tcW w:w="299" w:type="pct"/>
          </w:tcPr>
          <w:p w14:paraId="6A0597E4" w14:textId="77777777" w:rsidR="00E24265" w:rsidRPr="00615D4B" w:rsidRDefault="00E24265" w:rsidP="005F76AD">
            <w:pPr>
              <w:rPr>
                <w:rFonts w:ascii="標楷體" w:eastAsia="標楷體" w:hAnsi="標楷體"/>
              </w:rPr>
            </w:pPr>
          </w:p>
        </w:tc>
        <w:tc>
          <w:tcPr>
            <w:tcW w:w="1643" w:type="pct"/>
          </w:tcPr>
          <w:p w14:paraId="73A0F458" w14:textId="77777777" w:rsidR="00E24265" w:rsidRPr="00615D4B" w:rsidRDefault="00E24265" w:rsidP="005F76AD">
            <w:pPr>
              <w:rPr>
                <w:rFonts w:ascii="標楷體" w:eastAsia="標楷體" w:hAnsi="標楷體"/>
              </w:rPr>
            </w:pPr>
          </w:p>
        </w:tc>
      </w:tr>
      <w:tr w:rsidR="00E24265" w:rsidRPr="00615D4B" w14:paraId="0707B20E" w14:textId="77777777" w:rsidTr="005F76AD">
        <w:trPr>
          <w:trHeight w:val="291"/>
          <w:jc w:val="center"/>
        </w:trPr>
        <w:tc>
          <w:tcPr>
            <w:tcW w:w="219" w:type="pct"/>
          </w:tcPr>
          <w:p w14:paraId="7FC4931B"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334C69A6" w14:textId="77777777" w:rsidR="00E24265" w:rsidRPr="00615D4B" w:rsidRDefault="00E24265" w:rsidP="005F76AD">
            <w:pPr>
              <w:rPr>
                <w:rFonts w:ascii="標楷體" w:eastAsia="標楷體" w:hAnsi="標楷體"/>
              </w:rPr>
            </w:pPr>
            <w:r w:rsidRPr="004431A8">
              <w:rPr>
                <w:rFonts w:ascii="標楷體" w:eastAsia="標楷體" w:hAnsi="標楷體" w:hint="eastAsia"/>
              </w:rPr>
              <w:t>債權比例</w:t>
            </w:r>
          </w:p>
        </w:tc>
        <w:tc>
          <w:tcPr>
            <w:tcW w:w="624" w:type="pct"/>
          </w:tcPr>
          <w:p w14:paraId="157DC778" w14:textId="77777777" w:rsidR="00E24265" w:rsidRPr="00615D4B" w:rsidRDefault="00E24265" w:rsidP="005F76AD">
            <w:pPr>
              <w:rPr>
                <w:rFonts w:ascii="標楷體" w:eastAsia="標楷體" w:hAnsi="標楷體"/>
              </w:rPr>
            </w:pPr>
          </w:p>
        </w:tc>
        <w:tc>
          <w:tcPr>
            <w:tcW w:w="624" w:type="pct"/>
          </w:tcPr>
          <w:p w14:paraId="155A08FC" w14:textId="77777777" w:rsidR="00E24265" w:rsidRPr="00615D4B" w:rsidRDefault="00E24265" w:rsidP="005F76AD">
            <w:pPr>
              <w:rPr>
                <w:rFonts w:ascii="標楷體" w:eastAsia="標楷體" w:hAnsi="標楷體"/>
              </w:rPr>
            </w:pPr>
          </w:p>
        </w:tc>
        <w:tc>
          <w:tcPr>
            <w:tcW w:w="537" w:type="pct"/>
          </w:tcPr>
          <w:p w14:paraId="3A175C7A" w14:textId="77777777" w:rsidR="00E24265" w:rsidRPr="00615D4B" w:rsidRDefault="00E24265" w:rsidP="005F76AD">
            <w:pPr>
              <w:rPr>
                <w:rFonts w:ascii="標楷體" w:eastAsia="標楷體" w:hAnsi="標楷體"/>
              </w:rPr>
            </w:pPr>
          </w:p>
        </w:tc>
        <w:tc>
          <w:tcPr>
            <w:tcW w:w="299" w:type="pct"/>
          </w:tcPr>
          <w:p w14:paraId="2D437F40" w14:textId="77777777" w:rsidR="00E24265" w:rsidRPr="00615D4B" w:rsidRDefault="00E24265" w:rsidP="005F76AD">
            <w:pPr>
              <w:rPr>
                <w:rFonts w:ascii="標楷體" w:eastAsia="標楷體" w:hAnsi="標楷體"/>
              </w:rPr>
            </w:pPr>
          </w:p>
        </w:tc>
        <w:tc>
          <w:tcPr>
            <w:tcW w:w="299" w:type="pct"/>
          </w:tcPr>
          <w:p w14:paraId="1175864E" w14:textId="77777777" w:rsidR="00E24265" w:rsidRPr="00615D4B" w:rsidRDefault="00E24265" w:rsidP="005F76AD">
            <w:pPr>
              <w:rPr>
                <w:rFonts w:ascii="標楷體" w:eastAsia="標楷體" w:hAnsi="標楷體"/>
              </w:rPr>
            </w:pPr>
          </w:p>
        </w:tc>
        <w:tc>
          <w:tcPr>
            <w:tcW w:w="1643" w:type="pct"/>
          </w:tcPr>
          <w:p w14:paraId="64AE1FD2" w14:textId="77777777" w:rsidR="00E24265" w:rsidRPr="00615D4B" w:rsidRDefault="00E24265" w:rsidP="005F76AD">
            <w:pPr>
              <w:rPr>
                <w:rFonts w:ascii="標楷體" w:eastAsia="標楷體" w:hAnsi="標楷體"/>
              </w:rPr>
            </w:pPr>
          </w:p>
        </w:tc>
      </w:tr>
      <w:tr w:rsidR="00E24265" w:rsidRPr="00615D4B" w14:paraId="48F30D4C" w14:textId="77777777" w:rsidTr="005F76AD">
        <w:trPr>
          <w:trHeight w:val="291"/>
          <w:jc w:val="center"/>
        </w:trPr>
        <w:tc>
          <w:tcPr>
            <w:tcW w:w="219" w:type="pct"/>
          </w:tcPr>
          <w:p w14:paraId="4D4672BD"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22ACAA95" w14:textId="77777777" w:rsidR="00E24265" w:rsidRPr="00615D4B" w:rsidRDefault="00E24265" w:rsidP="005F76AD">
            <w:pPr>
              <w:rPr>
                <w:rFonts w:ascii="標楷體" w:eastAsia="標楷體" w:hAnsi="標楷體"/>
              </w:rPr>
            </w:pPr>
            <w:r w:rsidRPr="004431A8">
              <w:rPr>
                <w:rFonts w:ascii="標楷體" w:eastAsia="標楷體" w:hAnsi="標楷體" w:hint="eastAsia"/>
              </w:rPr>
              <w:t>每月清償金額</w:t>
            </w:r>
          </w:p>
        </w:tc>
        <w:tc>
          <w:tcPr>
            <w:tcW w:w="624" w:type="pct"/>
          </w:tcPr>
          <w:p w14:paraId="5518DB83" w14:textId="77777777" w:rsidR="00E24265" w:rsidRPr="00615D4B" w:rsidRDefault="00E24265" w:rsidP="005F76AD">
            <w:pPr>
              <w:rPr>
                <w:rFonts w:ascii="標楷體" w:eastAsia="標楷體" w:hAnsi="標楷體"/>
              </w:rPr>
            </w:pPr>
          </w:p>
        </w:tc>
        <w:tc>
          <w:tcPr>
            <w:tcW w:w="624" w:type="pct"/>
          </w:tcPr>
          <w:p w14:paraId="35AA1213" w14:textId="77777777" w:rsidR="00E24265" w:rsidRPr="00615D4B" w:rsidRDefault="00E24265" w:rsidP="005F76AD">
            <w:pPr>
              <w:rPr>
                <w:rFonts w:ascii="標楷體" w:eastAsia="標楷體" w:hAnsi="標楷體"/>
              </w:rPr>
            </w:pPr>
          </w:p>
        </w:tc>
        <w:tc>
          <w:tcPr>
            <w:tcW w:w="537" w:type="pct"/>
          </w:tcPr>
          <w:p w14:paraId="58842271" w14:textId="77777777" w:rsidR="00E24265" w:rsidRPr="00615D4B" w:rsidRDefault="00E24265" w:rsidP="005F76AD">
            <w:pPr>
              <w:rPr>
                <w:rFonts w:ascii="標楷體" w:eastAsia="標楷體" w:hAnsi="標楷體"/>
              </w:rPr>
            </w:pPr>
          </w:p>
        </w:tc>
        <w:tc>
          <w:tcPr>
            <w:tcW w:w="299" w:type="pct"/>
          </w:tcPr>
          <w:p w14:paraId="602A2416" w14:textId="77777777" w:rsidR="00E24265" w:rsidRPr="00615D4B" w:rsidRDefault="00E24265" w:rsidP="005F76AD">
            <w:pPr>
              <w:rPr>
                <w:rFonts w:ascii="標楷體" w:eastAsia="標楷體" w:hAnsi="標楷體"/>
              </w:rPr>
            </w:pPr>
          </w:p>
        </w:tc>
        <w:tc>
          <w:tcPr>
            <w:tcW w:w="299" w:type="pct"/>
          </w:tcPr>
          <w:p w14:paraId="4BB7546E" w14:textId="77777777" w:rsidR="00E24265" w:rsidRPr="00615D4B" w:rsidRDefault="00E24265" w:rsidP="005F76AD">
            <w:pPr>
              <w:rPr>
                <w:rFonts w:ascii="標楷體" w:eastAsia="標楷體" w:hAnsi="標楷體"/>
              </w:rPr>
            </w:pPr>
          </w:p>
        </w:tc>
        <w:tc>
          <w:tcPr>
            <w:tcW w:w="1643" w:type="pct"/>
          </w:tcPr>
          <w:p w14:paraId="532EE424" w14:textId="77777777" w:rsidR="00E24265" w:rsidRPr="00615D4B" w:rsidRDefault="00E24265" w:rsidP="005F76AD">
            <w:pPr>
              <w:rPr>
                <w:rFonts w:ascii="標楷體" w:eastAsia="標楷體" w:hAnsi="標楷體"/>
              </w:rPr>
            </w:pPr>
          </w:p>
        </w:tc>
      </w:tr>
      <w:tr w:rsidR="00E24265" w:rsidRPr="00615D4B" w14:paraId="3A6474C0" w14:textId="77777777" w:rsidTr="005F76AD">
        <w:trPr>
          <w:trHeight w:val="291"/>
          <w:jc w:val="center"/>
        </w:trPr>
        <w:tc>
          <w:tcPr>
            <w:tcW w:w="219" w:type="pct"/>
          </w:tcPr>
          <w:p w14:paraId="2F51FCBE" w14:textId="77777777" w:rsidR="00E24265" w:rsidRPr="005E579A" w:rsidRDefault="00E24265" w:rsidP="005F76AD">
            <w:pPr>
              <w:pStyle w:val="af9"/>
              <w:numPr>
                <w:ilvl w:val="0"/>
                <w:numId w:val="63"/>
              </w:numPr>
              <w:ind w:leftChars="0"/>
              <w:rPr>
                <w:rFonts w:ascii="標楷體" w:eastAsia="標楷體" w:hAnsi="標楷體"/>
              </w:rPr>
            </w:pPr>
          </w:p>
        </w:tc>
        <w:tc>
          <w:tcPr>
            <w:tcW w:w="756" w:type="pct"/>
          </w:tcPr>
          <w:p w14:paraId="7759E095" w14:textId="77777777" w:rsidR="00E24265" w:rsidRPr="00615D4B" w:rsidRDefault="00E24265" w:rsidP="005F76AD">
            <w:pPr>
              <w:rPr>
                <w:rFonts w:ascii="標楷體" w:eastAsia="標楷體" w:hAnsi="標楷體"/>
              </w:rPr>
            </w:pPr>
            <w:r w:rsidRPr="004431A8">
              <w:rPr>
                <w:rFonts w:ascii="標楷體" w:eastAsia="標楷體" w:hAnsi="標楷體" w:hint="eastAsia"/>
              </w:rPr>
              <w:t>轉JCIC文字檔日期</w:t>
            </w:r>
          </w:p>
        </w:tc>
        <w:tc>
          <w:tcPr>
            <w:tcW w:w="624" w:type="pct"/>
          </w:tcPr>
          <w:p w14:paraId="4E09B2FB" w14:textId="77777777" w:rsidR="00E24265" w:rsidRPr="00615D4B" w:rsidRDefault="00E24265" w:rsidP="005F76AD">
            <w:pPr>
              <w:rPr>
                <w:rFonts w:ascii="標楷體" w:eastAsia="標楷體" w:hAnsi="標楷體"/>
              </w:rPr>
            </w:pPr>
          </w:p>
        </w:tc>
        <w:tc>
          <w:tcPr>
            <w:tcW w:w="624" w:type="pct"/>
          </w:tcPr>
          <w:p w14:paraId="652434F4" w14:textId="77777777" w:rsidR="00E24265" w:rsidRPr="00615D4B" w:rsidRDefault="00E24265" w:rsidP="005F76AD">
            <w:pPr>
              <w:rPr>
                <w:rFonts w:ascii="標楷體" w:eastAsia="標楷體" w:hAnsi="標楷體"/>
              </w:rPr>
            </w:pPr>
          </w:p>
        </w:tc>
        <w:tc>
          <w:tcPr>
            <w:tcW w:w="537" w:type="pct"/>
          </w:tcPr>
          <w:p w14:paraId="39105274" w14:textId="77777777" w:rsidR="00E24265" w:rsidRPr="00615D4B" w:rsidRDefault="00E24265" w:rsidP="005F76AD">
            <w:pPr>
              <w:rPr>
                <w:rFonts w:ascii="標楷體" w:eastAsia="標楷體" w:hAnsi="標楷體"/>
              </w:rPr>
            </w:pPr>
          </w:p>
        </w:tc>
        <w:tc>
          <w:tcPr>
            <w:tcW w:w="299" w:type="pct"/>
          </w:tcPr>
          <w:p w14:paraId="4237EF80" w14:textId="77777777" w:rsidR="00E24265" w:rsidRPr="00615D4B" w:rsidRDefault="00E24265" w:rsidP="005F76AD">
            <w:pPr>
              <w:rPr>
                <w:rFonts w:ascii="標楷體" w:eastAsia="標楷體" w:hAnsi="標楷體"/>
              </w:rPr>
            </w:pPr>
          </w:p>
        </w:tc>
        <w:tc>
          <w:tcPr>
            <w:tcW w:w="299" w:type="pct"/>
          </w:tcPr>
          <w:p w14:paraId="76EBE6A6" w14:textId="77777777" w:rsidR="00E24265" w:rsidRPr="00615D4B" w:rsidRDefault="00E24265" w:rsidP="005F76AD">
            <w:pPr>
              <w:rPr>
                <w:rFonts w:ascii="標楷體" w:eastAsia="標楷體" w:hAnsi="標楷體"/>
              </w:rPr>
            </w:pPr>
          </w:p>
        </w:tc>
        <w:tc>
          <w:tcPr>
            <w:tcW w:w="1643" w:type="pct"/>
          </w:tcPr>
          <w:p w14:paraId="52FC76C0" w14:textId="77777777" w:rsidR="00E24265" w:rsidRPr="00615D4B" w:rsidRDefault="00E24265" w:rsidP="005F76AD">
            <w:pPr>
              <w:rPr>
                <w:rFonts w:ascii="標楷體" w:eastAsia="標楷體" w:hAnsi="標楷體"/>
              </w:rPr>
            </w:pPr>
          </w:p>
        </w:tc>
      </w:tr>
    </w:tbl>
    <w:p w14:paraId="3ADFAACA" w14:textId="77777777" w:rsidR="00E24265" w:rsidRDefault="00E24265" w:rsidP="00F62379">
      <w:pPr>
        <w:pStyle w:val="42"/>
        <w:spacing w:after="72"/>
        <w:ind w:leftChars="0" w:left="0"/>
        <w:rPr>
          <w:rFonts w:hAnsi="標楷體"/>
        </w:rPr>
      </w:pPr>
    </w:p>
    <w:p w14:paraId="31A7D456" w14:textId="77777777" w:rsidR="00E24265" w:rsidRDefault="00E24265">
      <w:pPr>
        <w:widowControl/>
        <w:rPr>
          <w:rFonts w:ascii="Arial" w:eastAsia="標楷體" w:hAnsi="標楷體" w:cs="標楷體"/>
          <w:kern w:val="0"/>
          <w:szCs w:val="28"/>
        </w:rPr>
      </w:pPr>
      <w:r>
        <w:rPr>
          <w:rFonts w:hAnsi="標楷體"/>
        </w:rPr>
        <w:br w:type="page"/>
      </w:r>
    </w:p>
    <w:p w14:paraId="0E89AFA0"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8335</w:t>
      </w:r>
      <w:r w:rsidRPr="0041785D">
        <w:rPr>
          <w:rFonts w:ascii="標楷體" w:hAnsi="標楷體" w:hint="eastAsia"/>
        </w:rPr>
        <w:t>前置調解債務人繳款資料</w:t>
      </w:r>
    </w:p>
    <w:p w14:paraId="5323526F"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08365EDF"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0D1E46D7"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D9069C4"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前置調解債務人繳款資料</w:t>
            </w:r>
          </w:p>
        </w:tc>
      </w:tr>
      <w:tr w:rsidR="00E24265" w:rsidRPr="00615D4B" w14:paraId="240E1C0C"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28E23C3F"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A2E0F50" w14:textId="77777777" w:rsidR="00E24265" w:rsidRPr="00615D4B" w:rsidRDefault="00E24265" w:rsidP="005F76AD">
            <w:pPr>
              <w:rPr>
                <w:rFonts w:ascii="標楷體" w:eastAsia="標楷體" w:hAnsi="標楷體"/>
              </w:rPr>
            </w:pPr>
          </w:p>
        </w:tc>
      </w:tr>
      <w:tr w:rsidR="00E24265" w:rsidRPr="00615D4B" w14:paraId="0F266906"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4C56C3BD"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79FF929" w14:textId="77777777" w:rsidR="00E24265" w:rsidRPr="00615D4B" w:rsidRDefault="00E24265" w:rsidP="005F76AD">
            <w:pPr>
              <w:rPr>
                <w:rFonts w:ascii="標楷體" w:eastAsia="標楷體" w:hAnsi="標楷體"/>
              </w:rPr>
            </w:pPr>
          </w:p>
        </w:tc>
      </w:tr>
      <w:tr w:rsidR="00E24265" w:rsidRPr="00615D4B" w14:paraId="08AB9148"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4F97B776"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A66111F" w14:textId="77777777" w:rsidR="00E24265" w:rsidRPr="00615D4B" w:rsidRDefault="00E24265" w:rsidP="005F76AD">
            <w:pPr>
              <w:rPr>
                <w:rFonts w:ascii="標楷體" w:eastAsia="標楷體" w:hAnsi="標楷體"/>
              </w:rPr>
            </w:pPr>
          </w:p>
        </w:tc>
      </w:tr>
      <w:tr w:rsidR="00E24265" w:rsidRPr="00615D4B" w14:paraId="14B1BF85"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8F1216B"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59BCA6F" w14:textId="77777777" w:rsidR="00E24265" w:rsidRPr="00615D4B" w:rsidRDefault="00E24265" w:rsidP="005F76AD">
            <w:pPr>
              <w:rPr>
                <w:rFonts w:ascii="標楷體" w:eastAsia="標楷體" w:hAnsi="標楷體"/>
              </w:rPr>
            </w:pPr>
          </w:p>
        </w:tc>
      </w:tr>
      <w:tr w:rsidR="00E24265" w:rsidRPr="00615D4B" w14:paraId="02E93F7F"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020D17D4"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B57D092" w14:textId="77777777" w:rsidR="00E24265" w:rsidRPr="00615D4B" w:rsidRDefault="00E24265" w:rsidP="005F76AD">
            <w:pPr>
              <w:rPr>
                <w:rFonts w:ascii="標楷體" w:eastAsia="標楷體" w:hAnsi="標楷體"/>
              </w:rPr>
            </w:pPr>
          </w:p>
        </w:tc>
      </w:tr>
      <w:tr w:rsidR="00E24265" w:rsidRPr="00615D4B" w14:paraId="33CFEE9D"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49359612"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7CB0D74" w14:textId="77777777" w:rsidR="00E24265" w:rsidRPr="00615D4B" w:rsidRDefault="00E24265" w:rsidP="005F76AD">
            <w:pPr>
              <w:rPr>
                <w:rFonts w:ascii="標楷體" w:eastAsia="標楷體" w:hAnsi="標楷體"/>
              </w:rPr>
            </w:pPr>
          </w:p>
        </w:tc>
      </w:tr>
      <w:tr w:rsidR="00E24265" w:rsidRPr="00615D4B" w14:paraId="672B7B4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B01BDD9"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D0C3F" w14:textId="77777777" w:rsidR="00E24265" w:rsidRPr="00615D4B" w:rsidRDefault="00E24265" w:rsidP="005F76AD">
            <w:pPr>
              <w:rPr>
                <w:rFonts w:ascii="標楷體" w:eastAsia="標楷體" w:hAnsi="標楷體"/>
              </w:rPr>
            </w:pPr>
          </w:p>
        </w:tc>
      </w:tr>
    </w:tbl>
    <w:p w14:paraId="0A24CA41" w14:textId="77777777" w:rsidR="00E24265" w:rsidRDefault="00E24265" w:rsidP="00E24265"/>
    <w:p w14:paraId="406FDE54" w14:textId="77777777" w:rsidR="00E24265" w:rsidRPr="00615D4B" w:rsidRDefault="00E24265">
      <w:pPr>
        <w:pStyle w:val="a"/>
      </w:pPr>
      <w:r w:rsidRPr="00615D4B">
        <w:t>UI</w:t>
      </w:r>
      <w:r w:rsidRPr="00615D4B">
        <w:t>畫面</w:t>
      </w:r>
    </w:p>
    <w:p w14:paraId="1EB117A1" w14:textId="77777777" w:rsidR="00E24265" w:rsidRDefault="00E24265" w:rsidP="00E24265">
      <w:pPr>
        <w:pStyle w:val="42"/>
        <w:spacing w:after="72"/>
        <w:ind w:left="1133"/>
        <w:rPr>
          <w:rFonts w:hAnsi="標楷體"/>
        </w:rPr>
      </w:pPr>
      <w:r w:rsidRPr="00743962">
        <w:rPr>
          <w:rFonts w:hAnsi="標楷體" w:hint="eastAsia"/>
        </w:rPr>
        <w:t>輸入畫面：</w:t>
      </w:r>
    </w:p>
    <w:p w14:paraId="0AE45089" w14:textId="77777777" w:rsidR="00E24265" w:rsidRPr="004D33E6" w:rsidRDefault="00E24265" w:rsidP="00E24265">
      <w:pPr>
        <w:pStyle w:val="42"/>
        <w:spacing w:after="72"/>
        <w:ind w:leftChars="0" w:left="0"/>
        <w:rPr>
          <w:rFonts w:hAnsi="標楷體"/>
        </w:rPr>
      </w:pPr>
      <w:r w:rsidRPr="004D33E6">
        <w:rPr>
          <w:rFonts w:hAnsi="標楷體"/>
          <w:noProof/>
        </w:rPr>
        <w:drawing>
          <wp:inline distT="0" distB="0" distL="0" distR="0" wp14:anchorId="78D11174" wp14:editId="07977712">
            <wp:extent cx="6661784" cy="22098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661784" cy="2209800"/>
                    </a:xfrm>
                    <a:prstGeom prst="rect">
                      <a:avLst/>
                    </a:prstGeom>
                  </pic:spPr>
                </pic:pic>
              </a:graphicData>
            </a:graphic>
          </wp:inline>
        </w:drawing>
      </w:r>
    </w:p>
    <w:p w14:paraId="73F25176" w14:textId="77777777" w:rsidR="00E24265" w:rsidRDefault="00E24265" w:rsidP="00E24265">
      <w:pPr>
        <w:pStyle w:val="1text"/>
        <w:rPr>
          <w:rFonts w:ascii="Times New Roman" w:hAnsi="Times New Roman"/>
        </w:rPr>
      </w:pPr>
    </w:p>
    <w:p w14:paraId="322C16D3"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15B89576" w14:textId="77777777" w:rsidTr="005F76AD">
        <w:trPr>
          <w:trHeight w:val="388"/>
          <w:jc w:val="center"/>
        </w:trPr>
        <w:tc>
          <w:tcPr>
            <w:tcW w:w="219" w:type="pct"/>
            <w:vMerge w:val="restart"/>
          </w:tcPr>
          <w:p w14:paraId="60747956"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6F5FCC87"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493653A6"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433E3D7"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01378925" w14:textId="77777777" w:rsidTr="005F76AD">
        <w:trPr>
          <w:trHeight w:val="244"/>
          <w:jc w:val="center"/>
        </w:trPr>
        <w:tc>
          <w:tcPr>
            <w:tcW w:w="219" w:type="pct"/>
            <w:vMerge/>
          </w:tcPr>
          <w:p w14:paraId="654A87FD" w14:textId="77777777" w:rsidR="00E24265" w:rsidRPr="00615D4B" w:rsidRDefault="00E24265" w:rsidP="005F76AD">
            <w:pPr>
              <w:rPr>
                <w:rFonts w:ascii="標楷體" w:eastAsia="標楷體" w:hAnsi="標楷體"/>
              </w:rPr>
            </w:pPr>
          </w:p>
        </w:tc>
        <w:tc>
          <w:tcPr>
            <w:tcW w:w="756" w:type="pct"/>
            <w:vMerge/>
          </w:tcPr>
          <w:p w14:paraId="774FD09F" w14:textId="77777777" w:rsidR="00E24265" w:rsidRPr="00615D4B" w:rsidRDefault="00E24265" w:rsidP="005F76AD">
            <w:pPr>
              <w:rPr>
                <w:rFonts w:ascii="標楷體" w:eastAsia="標楷體" w:hAnsi="標楷體"/>
              </w:rPr>
            </w:pPr>
          </w:p>
        </w:tc>
        <w:tc>
          <w:tcPr>
            <w:tcW w:w="624" w:type="pct"/>
          </w:tcPr>
          <w:p w14:paraId="4C034A30"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3541F8F7"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3EF8FA4A"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70A6CB90"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49DC359E"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2001D43A" w14:textId="77777777" w:rsidR="00E24265" w:rsidRPr="00615D4B" w:rsidRDefault="00E24265" w:rsidP="005F76AD">
            <w:pPr>
              <w:rPr>
                <w:rFonts w:ascii="標楷體" w:eastAsia="標楷體" w:hAnsi="標楷體"/>
              </w:rPr>
            </w:pPr>
          </w:p>
        </w:tc>
      </w:tr>
      <w:tr w:rsidR="00E24265" w:rsidRPr="00615D4B" w14:paraId="232977B1" w14:textId="77777777" w:rsidTr="005F76AD">
        <w:trPr>
          <w:trHeight w:val="291"/>
          <w:jc w:val="center"/>
        </w:trPr>
        <w:tc>
          <w:tcPr>
            <w:tcW w:w="219" w:type="pct"/>
          </w:tcPr>
          <w:p w14:paraId="4A94FC46"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509EED3C" w14:textId="77777777" w:rsidR="00E24265" w:rsidRPr="00615D4B" w:rsidRDefault="00E24265" w:rsidP="005F76AD">
            <w:pPr>
              <w:rPr>
                <w:rFonts w:ascii="標楷體" w:eastAsia="標楷體" w:hAnsi="標楷體"/>
              </w:rPr>
            </w:pPr>
            <w:r w:rsidRPr="004431A8">
              <w:rPr>
                <w:rFonts w:ascii="標楷體" w:eastAsia="標楷體" w:hAnsi="標楷體" w:hint="eastAsia"/>
              </w:rPr>
              <w:t>交易代碼</w:t>
            </w:r>
          </w:p>
        </w:tc>
        <w:tc>
          <w:tcPr>
            <w:tcW w:w="624" w:type="pct"/>
          </w:tcPr>
          <w:p w14:paraId="7BFFFA00" w14:textId="77777777" w:rsidR="00E24265" w:rsidRPr="00615D4B" w:rsidRDefault="00E24265" w:rsidP="005F76AD">
            <w:pPr>
              <w:rPr>
                <w:rFonts w:ascii="標楷體" w:eastAsia="標楷體" w:hAnsi="標楷體"/>
              </w:rPr>
            </w:pPr>
          </w:p>
        </w:tc>
        <w:tc>
          <w:tcPr>
            <w:tcW w:w="624" w:type="pct"/>
          </w:tcPr>
          <w:p w14:paraId="2626BEB9" w14:textId="77777777" w:rsidR="00E24265" w:rsidRPr="00615D4B" w:rsidRDefault="00E24265" w:rsidP="005F76AD">
            <w:pPr>
              <w:rPr>
                <w:rFonts w:ascii="標楷體" w:eastAsia="標楷體" w:hAnsi="標楷體"/>
              </w:rPr>
            </w:pPr>
          </w:p>
        </w:tc>
        <w:tc>
          <w:tcPr>
            <w:tcW w:w="537" w:type="pct"/>
          </w:tcPr>
          <w:p w14:paraId="376F8843"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CCB5000" w14:textId="77777777" w:rsidR="00E24265" w:rsidRPr="00615D4B" w:rsidRDefault="00E24265" w:rsidP="005F76AD">
            <w:pPr>
              <w:rPr>
                <w:rFonts w:ascii="標楷體" w:eastAsia="標楷體" w:hAnsi="標楷體"/>
              </w:rPr>
            </w:pPr>
          </w:p>
        </w:tc>
        <w:tc>
          <w:tcPr>
            <w:tcW w:w="299" w:type="pct"/>
          </w:tcPr>
          <w:p w14:paraId="2EC8EBCA" w14:textId="77777777" w:rsidR="00E24265" w:rsidRPr="00615D4B" w:rsidRDefault="00E24265" w:rsidP="005F76AD">
            <w:pPr>
              <w:rPr>
                <w:rFonts w:ascii="標楷體" w:eastAsia="標楷體" w:hAnsi="標楷體"/>
              </w:rPr>
            </w:pPr>
          </w:p>
        </w:tc>
        <w:tc>
          <w:tcPr>
            <w:tcW w:w="1643" w:type="pct"/>
          </w:tcPr>
          <w:p w14:paraId="6D0A6B6A" w14:textId="77777777" w:rsidR="00E24265" w:rsidRDefault="00E24265" w:rsidP="005F76AD">
            <w:pPr>
              <w:rPr>
                <w:rFonts w:ascii="標楷體" w:eastAsia="標楷體" w:hAnsi="標楷體"/>
              </w:rPr>
            </w:pPr>
            <w:r w:rsidRPr="00187C77">
              <w:rPr>
                <w:rFonts w:ascii="標楷體" w:eastAsia="標楷體" w:hAnsi="標楷體" w:hint="eastAsia"/>
              </w:rPr>
              <w:t>1:新增</w:t>
            </w:r>
          </w:p>
          <w:p w14:paraId="43C7A2D7" w14:textId="77777777" w:rsidR="00E24265" w:rsidRDefault="00E24265" w:rsidP="005F76AD">
            <w:pPr>
              <w:rPr>
                <w:rFonts w:ascii="標楷體" w:eastAsia="標楷體" w:hAnsi="標楷體"/>
              </w:rPr>
            </w:pPr>
            <w:r w:rsidRPr="00187C77">
              <w:rPr>
                <w:rFonts w:ascii="標楷體" w:eastAsia="標楷體" w:hAnsi="標楷體" w:hint="eastAsia"/>
              </w:rPr>
              <w:t>2:異動</w:t>
            </w:r>
          </w:p>
          <w:p w14:paraId="5CBEEA25" w14:textId="77777777" w:rsidR="00E24265" w:rsidRPr="00615D4B" w:rsidRDefault="00E24265" w:rsidP="005F76AD">
            <w:pPr>
              <w:rPr>
                <w:rFonts w:ascii="標楷體" w:eastAsia="標楷體" w:hAnsi="標楷體"/>
              </w:rPr>
            </w:pPr>
            <w:r w:rsidRPr="00187C77">
              <w:rPr>
                <w:rFonts w:ascii="標楷體" w:eastAsia="標楷體" w:hAnsi="標楷體" w:hint="eastAsia"/>
              </w:rPr>
              <w:t>4:刪除</w:t>
            </w:r>
          </w:p>
        </w:tc>
      </w:tr>
      <w:tr w:rsidR="00E24265" w:rsidRPr="00615D4B" w14:paraId="0D14BF27" w14:textId="77777777" w:rsidTr="005F76AD">
        <w:trPr>
          <w:trHeight w:val="291"/>
          <w:jc w:val="center"/>
        </w:trPr>
        <w:tc>
          <w:tcPr>
            <w:tcW w:w="219" w:type="pct"/>
          </w:tcPr>
          <w:p w14:paraId="08E18A82"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4F8B6276" w14:textId="77777777" w:rsidR="00E24265" w:rsidRPr="00615D4B" w:rsidRDefault="00E24265" w:rsidP="005F76AD">
            <w:pPr>
              <w:rPr>
                <w:rFonts w:ascii="標楷體" w:eastAsia="標楷體" w:hAnsi="標楷體"/>
              </w:rPr>
            </w:pPr>
            <w:r w:rsidRPr="004431A8">
              <w:rPr>
                <w:rFonts w:ascii="標楷體" w:eastAsia="標楷體" w:hAnsi="標楷體" w:hint="eastAsia"/>
              </w:rPr>
              <w:t>債務人IDN</w:t>
            </w:r>
          </w:p>
        </w:tc>
        <w:tc>
          <w:tcPr>
            <w:tcW w:w="624" w:type="pct"/>
          </w:tcPr>
          <w:p w14:paraId="314D1C6A" w14:textId="77777777" w:rsidR="00E24265" w:rsidRPr="00615D4B" w:rsidRDefault="00E24265" w:rsidP="005F76AD">
            <w:pPr>
              <w:rPr>
                <w:rFonts w:ascii="標楷體" w:eastAsia="標楷體" w:hAnsi="標楷體"/>
              </w:rPr>
            </w:pPr>
          </w:p>
        </w:tc>
        <w:tc>
          <w:tcPr>
            <w:tcW w:w="624" w:type="pct"/>
          </w:tcPr>
          <w:p w14:paraId="7647D649" w14:textId="77777777" w:rsidR="00E24265" w:rsidRPr="00615D4B" w:rsidRDefault="00E24265" w:rsidP="005F76AD">
            <w:pPr>
              <w:rPr>
                <w:rFonts w:ascii="標楷體" w:eastAsia="標楷體" w:hAnsi="標楷體"/>
              </w:rPr>
            </w:pPr>
          </w:p>
        </w:tc>
        <w:tc>
          <w:tcPr>
            <w:tcW w:w="537" w:type="pct"/>
          </w:tcPr>
          <w:p w14:paraId="3CF4AF2C" w14:textId="77777777" w:rsidR="00E24265" w:rsidRPr="00615D4B" w:rsidRDefault="00E24265" w:rsidP="005F76AD">
            <w:pPr>
              <w:rPr>
                <w:rFonts w:ascii="標楷體" w:eastAsia="標楷體" w:hAnsi="標楷體"/>
              </w:rPr>
            </w:pPr>
          </w:p>
        </w:tc>
        <w:tc>
          <w:tcPr>
            <w:tcW w:w="299" w:type="pct"/>
          </w:tcPr>
          <w:p w14:paraId="11F1002E" w14:textId="77777777" w:rsidR="00E24265" w:rsidRPr="00615D4B" w:rsidRDefault="00E24265" w:rsidP="005F76AD">
            <w:pPr>
              <w:rPr>
                <w:rFonts w:ascii="標楷體" w:eastAsia="標楷體" w:hAnsi="標楷體"/>
              </w:rPr>
            </w:pPr>
          </w:p>
        </w:tc>
        <w:tc>
          <w:tcPr>
            <w:tcW w:w="299" w:type="pct"/>
          </w:tcPr>
          <w:p w14:paraId="65A0AC57" w14:textId="77777777" w:rsidR="00E24265" w:rsidRPr="00615D4B" w:rsidRDefault="00E24265" w:rsidP="005F76AD">
            <w:pPr>
              <w:rPr>
                <w:rFonts w:ascii="標楷體" w:eastAsia="標楷體" w:hAnsi="標楷體"/>
              </w:rPr>
            </w:pPr>
          </w:p>
        </w:tc>
        <w:tc>
          <w:tcPr>
            <w:tcW w:w="1643" w:type="pct"/>
          </w:tcPr>
          <w:p w14:paraId="60007852" w14:textId="77777777" w:rsidR="00E24265" w:rsidRPr="00615D4B" w:rsidRDefault="00E24265" w:rsidP="005F76AD">
            <w:pPr>
              <w:rPr>
                <w:rFonts w:ascii="標楷體" w:eastAsia="標楷體" w:hAnsi="標楷體"/>
              </w:rPr>
            </w:pPr>
          </w:p>
        </w:tc>
      </w:tr>
      <w:tr w:rsidR="00E24265" w:rsidRPr="00615D4B" w14:paraId="17AB14A3" w14:textId="77777777" w:rsidTr="005F76AD">
        <w:trPr>
          <w:trHeight w:val="291"/>
          <w:jc w:val="center"/>
        </w:trPr>
        <w:tc>
          <w:tcPr>
            <w:tcW w:w="219" w:type="pct"/>
          </w:tcPr>
          <w:p w14:paraId="6FF5FB14"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4AAE2C25" w14:textId="77777777" w:rsidR="00E24265" w:rsidRPr="00615D4B" w:rsidRDefault="00E24265" w:rsidP="005F76AD">
            <w:pPr>
              <w:rPr>
                <w:rFonts w:ascii="標楷體" w:eastAsia="標楷體" w:hAnsi="標楷體"/>
              </w:rPr>
            </w:pPr>
            <w:r w:rsidRPr="004431A8">
              <w:rPr>
                <w:rFonts w:ascii="標楷體" w:eastAsia="標楷體" w:hAnsi="標楷體" w:hint="eastAsia"/>
              </w:rPr>
              <w:t>報送單位代</w:t>
            </w:r>
            <w:r w:rsidRPr="004431A8">
              <w:rPr>
                <w:rFonts w:ascii="標楷體" w:eastAsia="標楷體" w:hAnsi="標楷體" w:hint="eastAsia"/>
              </w:rPr>
              <w:lastRenderedPageBreak/>
              <w:t>號</w:t>
            </w:r>
          </w:p>
        </w:tc>
        <w:tc>
          <w:tcPr>
            <w:tcW w:w="624" w:type="pct"/>
          </w:tcPr>
          <w:p w14:paraId="16E06747" w14:textId="77777777" w:rsidR="00E24265" w:rsidRPr="00615D4B" w:rsidRDefault="00E24265" w:rsidP="005F76AD">
            <w:pPr>
              <w:rPr>
                <w:rFonts w:ascii="標楷體" w:eastAsia="標楷體" w:hAnsi="標楷體"/>
              </w:rPr>
            </w:pPr>
          </w:p>
        </w:tc>
        <w:tc>
          <w:tcPr>
            <w:tcW w:w="624" w:type="pct"/>
          </w:tcPr>
          <w:p w14:paraId="39E6CE7C" w14:textId="77777777" w:rsidR="00E24265" w:rsidRPr="00615D4B" w:rsidRDefault="00E24265" w:rsidP="005F76AD">
            <w:pPr>
              <w:rPr>
                <w:rFonts w:ascii="標楷體" w:eastAsia="標楷體" w:hAnsi="標楷體"/>
              </w:rPr>
            </w:pPr>
          </w:p>
        </w:tc>
        <w:tc>
          <w:tcPr>
            <w:tcW w:w="537" w:type="pct"/>
          </w:tcPr>
          <w:p w14:paraId="668C2DA8" w14:textId="77777777" w:rsidR="00E24265" w:rsidRPr="00615D4B" w:rsidRDefault="00E24265" w:rsidP="005F76AD">
            <w:pPr>
              <w:rPr>
                <w:rFonts w:ascii="標楷體" w:eastAsia="標楷體" w:hAnsi="標楷體"/>
              </w:rPr>
            </w:pPr>
          </w:p>
        </w:tc>
        <w:tc>
          <w:tcPr>
            <w:tcW w:w="299" w:type="pct"/>
          </w:tcPr>
          <w:p w14:paraId="2AC0723B" w14:textId="77777777" w:rsidR="00E24265" w:rsidRPr="00615D4B" w:rsidRDefault="00E24265" w:rsidP="005F76AD">
            <w:pPr>
              <w:rPr>
                <w:rFonts w:ascii="標楷體" w:eastAsia="標楷體" w:hAnsi="標楷體"/>
              </w:rPr>
            </w:pPr>
          </w:p>
        </w:tc>
        <w:tc>
          <w:tcPr>
            <w:tcW w:w="299" w:type="pct"/>
          </w:tcPr>
          <w:p w14:paraId="33EB0000" w14:textId="77777777" w:rsidR="00E24265" w:rsidRPr="00615D4B" w:rsidRDefault="00E24265" w:rsidP="005F76AD">
            <w:pPr>
              <w:rPr>
                <w:rFonts w:ascii="標楷體" w:eastAsia="標楷體" w:hAnsi="標楷體"/>
              </w:rPr>
            </w:pPr>
          </w:p>
        </w:tc>
        <w:tc>
          <w:tcPr>
            <w:tcW w:w="1643" w:type="pct"/>
          </w:tcPr>
          <w:p w14:paraId="596BCD2D" w14:textId="77777777" w:rsidR="00E24265" w:rsidRPr="00615D4B" w:rsidRDefault="00E24265" w:rsidP="005F76AD">
            <w:pPr>
              <w:rPr>
                <w:rFonts w:ascii="標楷體" w:eastAsia="標楷體" w:hAnsi="標楷體"/>
              </w:rPr>
            </w:pPr>
          </w:p>
        </w:tc>
      </w:tr>
      <w:tr w:rsidR="00E24265" w:rsidRPr="00615D4B" w14:paraId="1809CE5B" w14:textId="77777777" w:rsidTr="005F76AD">
        <w:trPr>
          <w:trHeight w:val="291"/>
          <w:jc w:val="center"/>
        </w:trPr>
        <w:tc>
          <w:tcPr>
            <w:tcW w:w="219" w:type="pct"/>
          </w:tcPr>
          <w:p w14:paraId="19436A2A"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4A4C8288" w14:textId="77777777" w:rsidR="00E24265" w:rsidRPr="00615D4B" w:rsidRDefault="00E24265" w:rsidP="005F76AD">
            <w:pPr>
              <w:rPr>
                <w:rFonts w:ascii="標楷體" w:eastAsia="標楷體" w:hAnsi="標楷體"/>
              </w:rPr>
            </w:pPr>
            <w:r w:rsidRPr="004431A8">
              <w:rPr>
                <w:rFonts w:ascii="標楷體" w:eastAsia="標楷體" w:hAnsi="標楷體" w:hint="eastAsia"/>
              </w:rPr>
              <w:t>調解申請日</w:t>
            </w:r>
          </w:p>
        </w:tc>
        <w:tc>
          <w:tcPr>
            <w:tcW w:w="624" w:type="pct"/>
          </w:tcPr>
          <w:p w14:paraId="74387ADD" w14:textId="77777777" w:rsidR="00E24265" w:rsidRPr="00615D4B" w:rsidRDefault="00E24265" w:rsidP="005F76AD">
            <w:pPr>
              <w:rPr>
                <w:rFonts w:ascii="標楷體" w:eastAsia="標楷體" w:hAnsi="標楷體"/>
              </w:rPr>
            </w:pPr>
          </w:p>
        </w:tc>
        <w:tc>
          <w:tcPr>
            <w:tcW w:w="624" w:type="pct"/>
          </w:tcPr>
          <w:p w14:paraId="35CE59DC" w14:textId="77777777" w:rsidR="00E24265" w:rsidRPr="00615D4B" w:rsidRDefault="00E24265" w:rsidP="005F76AD">
            <w:pPr>
              <w:rPr>
                <w:rFonts w:ascii="標楷體" w:eastAsia="標楷體" w:hAnsi="標楷體"/>
              </w:rPr>
            </w:pPr>
          </w:p>
        </w:tc>
        <w:tc>
          <w:tcPr>
            <w:tcW w:w="537" w:type="pct"/>
          </w:tcPr>
          <w:p w14:paraId="485A2437" w14:textId="77777777" w:rsidR="00E24265" w:rsidRPr="00615D4B" w:rsidRDefault="00E24265" w:rsidP="005F76AD">
            <w:pPr>
              <w:rPr>
                <w:rFonts w:ascii="標楷體" w:eastAsia="標楷體" w:hAnsi="標楷體"/>
              </w:rPr>
            </w:pPr>
          </w:p>
        </w:tc>
        <w:tc>
          <w:tcPr>
            <w:tcW w:w="299" w:type="pct"/>
          </w:tcPr>
          <w:p w14:paraId="452C1CE9" w14:textId="77777777" w:rsidR="00E24265" w:rsidRPr="00615D4B" w:rsidRDefault="00E24265" w:rsidP="005F76AD">
            <w:pPr>
              <w:rPr>
                <w:rFonts w:ascii="標楷體" w:eastAsia="標楷體" w:hAnsi="標楷體"/>
              </w:rPr>
            </w:pPr>
          </w:p>
        </w:tc>
        <w:tc>
          <w:tcPr>
            <w:tcW w:w="299" w:type="pct"/>
          </w:tcPr>
          <w:p w14:paraId="485DE2B2" w14:textId="77777777" w:rsidR="00E24265" w:rsidRPr="00615D4B" w:rsidRDefault="00E24265" w:rsidP="005F76AD">
            <w:pPr>
              <w:rPr>
                <w:rFonts w:ascii="標楷體" w:eastAsia="標楷體" w:hAnsi="標楷體"/>
              </w:rPr>
            </w:pPr>
          </w:p>
        </w:tc>
        <w:tc>
          <w:tcPr>
            <w:tcW w:w="1643" w:type="pct"/>
          </w:tcPr>
          <w:p w14:paraId="54CEAE84" w14:textId="77777777" w:rsidR="00E24265" w:rsidRPr="00615D4B" w:rsidRDefault="00E24265" w:rsidP="005F76AD">
            <w:pPr>
              <w:rPr>
                <w:rFonts w:ascii="標楷體" w:eastAsia="標楷體" w:hAnsi="標楷體"/>
              </w:rPr>
            </w:pPr>
          </w:p>
        </w:tc>
      </w:tr>
      <w:tr w:rsidR="00E24265" w:rsidRPr="00615D4B" w14:paraId="5C1E00C9" w14:textId="77777777" w:rsidTr="005F76AD">
        <w:trPr>
          <w:trHeight w:val="291"/>
          <w:jc w:val="center"/>
        </w:trPr>
        <w:tc>
          <w:tcPr>
            <w:tcW w:w="219" w:type="pct"/>
          </w:tcPr>
          <w:p w14:paraId="4B3E28B6"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2AACBC0A" w14:textId="77777777" w:rsidR="00E24265" w:rsidRPr="00615D4B" w:rsidRDefault="00E24265" w:rsidP="005F76AD">
            <w:pPr>
              <w:rPr>
                <w:rFonts w:ascii="標楷體" w:eastAsia="標楷體" w:hAnsi="標楷體"/>
              </w:rPr>
            </w:pPr>
            <w:r w:rsidRPr="004431A8">
              <w:rPr>
                <w:rFonts w:ascii="標楷體" w:eastAsia="標楷體" w:hAnsi="標楷體" w:hint="eastAsia"/>
              </w:rPr>
              <w:t>受理調解機構代號</w:t>
            </w:r>
          </w:p>
        </w:tc>
        <w:tc>
          <w:tcPr>
            <w:tcW w:w="624" w:type="pct"/>
          </w:tcPr>
          <w:p w14:paraId="3FB69104" w14:textId="77777777" w:rsidR="00E24265" w:rsidRPr="00615D4B" w:rsidRDefault="00E24265" w:rsidP="005F76AD">
            <w:pPr>
              <w:rPr>
                <w:rFonts w:ascii="標楷體" w:eastAsia="標楷體" w:hAnsi="標楷體"/>
              </w:rPr>
            </w:pPr>
          </w:p>
        </w:tc>
        <w:tc>
          <w:tcPr>
            <w:tcW w:w="624" w:type="pct"/>
          </w:tcPr>
          <w:p w14:paraId="59E627EF" w14:textId="77777777" w:rsidR="00E24265" w:rsidRPr="00615D4B" w:rsidRDefault="00E24265" w:rsidP="005F76AD">
            <w:pPr>
              <w:rPr>
                <w:rFonts w:ascii="標楷體" w:eastAsia="標楷體" w:hAnsi="標楷體"/>
              </w:rPr>
            </w:pPr>
          </w:p>
        </w:tc>
        <w:tc>
          <w:tcPr>
            <w:tcW w:w="537" w:type="pct"/>
          </w:tcPr>
          <w:p w14:paraId="6D96E1B9" w14:textId="77777777" w:rsidR="00E24265" w:rsidRPr="00615D4B" w:rsidRDefault="00E24265" w:rsidP="005F76AD">
            <w:pPr>
              <w:rPr>
                <w:rFonts w:ascii="標楷體" w:eastAsia="標楷體" w:hAnsi="標楷體"/>
              </w:rPr>
            </w:pPr>
          </w:p>
        </w:tc>
        <w:tc>
          <w:tcPr>
            <w:tcW w:w="299" w:type="pct"/>
          </w:tcPr>
          <w:p w14:paraId="505E779C" w14:textId="77777777" w:rsidR="00E24265" w:rsidRPr="00615D4B" w:rsidRDefault="00E24265" w:rsidP="005F76AD">
            <w:pPr>
              <w:rPr>
                <w:rFonts w:ascii="標楷體" w:eastAsia="標楷體" w:hAnsi="標楷體"/>
              </w:rPr>
            </w:pPr>
          </w:p>
        </w:tc>
        <w:tc>
          <w:tcPr>
            <w:tcW w:w="299" w:type="pct"/>
          </w:tcPr>
          <w:p w14:paraId="531F69D2" w14:textId="77777777" w:rsidR="00E24265" w:rsidRPr="00615D4B" w:rsidRDefault="00E24265" w:rsidP="005F76AD">
            <w:pPr>
              <w:rPr>
                <w:rFonts w:ascii="標楷體" w:eastAsia="標楷體" w:hAnsi="標楷體"/>
              </w:rPr>
            </w:pPr>
          </w:p>
        </w:tc>
        <w:tc>
          <w:tcPr>
            <w:tcW w:w="1643" w:type="pct"/>
          </w:tcPr>
          <w:p w14:paraId="772B886F" w14:textId="77777777" w:rsidR="00E24265" w:rsidRPr="00615D4B" w:rsidRDefault="00E24265" w:rsidP="005F76AD">
            <w:pPr>
              <w:rPr>
                <w:rFonts w:ascii="標楷體" w:eastAsia="標楷體" w:hAnsi="標楷體"/>
              </w:rPr>
            </w:pPr>
          </w:p>
        </w:tc>
      </w:tr>
      <w:tr w:rsidR="00E24265" w:rsidRPr="00615D4B" w14:paraId="49D5B0BD" w14:textId="77777777" w:rsidTr="005F76AD">
        <w:trPr>
          <w:trHeight w:val="291"/>
          <w:jc w:val="center"/>
        </w:trPr>
        <w:tc>
          <w:tcPr>
            <w:tcW w:w="219" w:type="pct"/>
          </w:tcPr>
          <w:p w14:paraId="0610FF9B"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552A95F4" w14:textId="77777777" w:rsidR="00E24265" w:rsidRPr="00615D4B" w:rsidRDefault="00E24265" w:rsidP="005F76AD">
            <w:pPr>
              <w:rPr>
                <w:rFonts w:ascii="標楷體" w:eastAsia="標楷體" w:hAnsi="標楷體"/>
              </w:rPr>
            </w:pPr>
            <w:r w:rsidRPr="004431A8">
              <w:rPr>
                <w:rFonts w:ascii="標楷體" w:eastAsia="標楷體" w:hAnsi="標楷體" w:hint="eastAsia"/>
              </w:rPr>
              <w:t>繳款日期</w:t>
            </w:r>
          </w:p>
        </w:tc>
        <w:tc>
          <w:tcPr>
            <w:tcW w:w="624" w:type="pct"/>
          </w:tcPr>
          <w:p w14:paraId="5DC797C4" w14:textId="77777777" w:rsidR="00E24265" w:rsidRPr="00615D4B" w:rsidRDefault="00E24265" w:rsidP="005F76AD">
            <w:pPr>
              <w:rPr>
                <w:rFonts w:ascii="標楷體" w:eastAsia="標楷體" w:hAnsi="標楷體"/>
              </w:rPr>
            </w:pPr>
          </w:p>
        </w:tc>
        <w:tc>
          <w:tcPr>
            <w:tcW w:w="624" w:type="pct"/>
          </w:tcPr>
          <w:p w14:paraId="4D162A25" w14:textId="77777777" w:rsidR="00E24265" w:rsidRPr="00615D4B" w:rsidRDefault="00E24265" w:rsidP="005F76AD">
            <w:pPr>
              <w:rPr>
                <w:rFonts w:ascii="標楷體" w:eastAsia="標楷體" w:hAnsi="標楷體"/>
              </w:rPr>
            </w:pPr>
          </w:p>
        </w:tc>
        <w:tc>
          <w:tcPr>
            <w:tcW w:w="537" w:type="pct"/>
          </w:tcPr>
          <w:p w14:paraId="665BB584" w14:textId="77777777" w:rsidR="00E24265" w:rsidRPr="00615D4B" w:rsidRDefault="00E24265" w:rsidP="005F76AD">
            <w:pPr>
              <w:rPr>
                <w:rFonts w:ascii="標楷體" w:eastAsia="標楷體" w:hAnsi="標楷體"/>
              </w:rPr>
            </w:pPr>
          </w:p>
        </w:tc>
        <w:tc>
          <w:tcPr>
            <w:tcW w:w="299" w:type="pct"/>
          </w:tcPr>
          <w:p w14:paraId="674F6E41" w14:textId="77777777" w:rsidR="00E24265" w:rsidRPr="00615D4B" w:rsidRDefault="00E24265" w:rsidP="005F76AD">
            <w:pPr>
              <w:rPr>
                <w:rFonts w:ascii="標楷體" w:eastAsia="標楷體" w:hAnsi="標楷體"/>
              </w:rPr>
            </w:pPr>
          </w:p>
        </w:tc>
        <w:tc>
          <w:tcPr>
            <w:tcW w:w="299" w:type="pct"/>
          </w:tcPr>
          <w:p w14:paraId="6D45A3A1" w14:textId="77777777" w:rsidR="00E24265" w:rsidRPr="00615D4B" w:rsidRDefault="00E24265" w:rsidP="005F76AD">
            <w:pPr>
              <w:rPr>
                <w:rFonts w:ascii="標楷體" w:eastAsia="標楷體" w:hAnsi="標楷體"/>
              </w:rPr>
            </w:pPr>
          </w:p>
        </w:tc>
        <w:tc>
          <w:tcPr>
            <w:tcW w:w="1643" w:type="pct"/>
          </w:tcPr>
          <w:p w14:paraId="23A34689" w14:textId="77777777" w:rsidR="00E24265" w:rsidRPr="00615D4B" w:rsidRDefault="00E24265" w:rsidP="005F76AD">
            <w:pPr>
              <w:rPr>
                <w:rFonts w:ascii="標楷體" w:eastAsia="標楷體" w:hAnsi="標楷體"/>
              </w:rPr>
            </w:pPr>
          </w:p>
        </w:tc>
      </w:tr>
      <w:tr w:rsidR="00E24265" w:rsidRPr="00615D4B" w14:paraId="38EDEB21" w14:textId="77777777" w:rsidTr="005F76AD">
        <w:trPr>
          <w:trHeight w:val="291"/>
          <w:jc w:val="center"/>
        </w:trPr>
        <w:tc>
          <w:tcPr>
            <w:tcW w:w="219" w:type="pct"/>
          </w:tcPr>
          <w:p w14:paraId="25EA1AA1"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210C4F68" w14:textId="77777777" w:rsidR="00E24265" w:rsidRPr="00615D4B" w:rsidRDefault="00E24265" w:rsidP="005F76AD">
            <w:pPr>
              <w:rPr>
                <w:rFonts w:ascii="標楷體" w:eastAsia="標楷體" w:hAnsi="標楷體"/>
              </w:rPr>
            </w:pPr>
            <w:r w:rsidRPr="004431A8">
              <w:rPr>
                <w:rFonts w:ascii="標楷體" w:eastAsia="標楷體" w:hAnsi="標楷體" w:hint="eastAsia"/>
              </w:rPr>
              <w:t>本次繳款金額</w:t>
            </w:r>
          </w:p>
        </w:tc>
        <w:tc>
          <w:tcPr>
            <w:tcW w:w="624" w:type="pct"/>
          </w:tcPr>
          <w:p w14:paraId="704F161B" w14:textId="77777777" w:rsidR="00E24265" w:rsidRPr="00615D4B" w:rsidRDefault="00E24265" w:rsidP="005F76AD">
            <w:pPr>
              <w:rPr>
                <w:rFonts w:ascii="標楷體" w:eastAsia="標楷體" w:hAnsi="標楷體"/>
              </w:rPr>
            </w:pPr>
          </w:p>
        </w:tc>
        <w:tc>
          <w:tcPr>
            <w:tcW w:w="624" w:type="pct"/>
          </w:tcPr>
          <w:p w14:paraId="250FF508" w14:textId="77777777" w:rsidR="00E24265" w:rsidRPr="00615D4B" w:rsidRDefault="00E24265" w:rsidP="005F76AD">
            <w:pPr>
              <w:rPr>
                <w:rFonts w:ascii="標楷體" w:eastAsia="標楷體" w:hAnsi="標楷體"/>
              </w:rPr>
            </w:pPr>
          </w:p>
        </w:tc>
        <w:tc>
          <w:tcPr>
            <w:tcW w:w="537" w:type="pct"/>
          </w:tcPr>
          <w:p w14:paraId="70380B0C" w14:textId="77777777" w:rsidR="00E24265" w:rsidRPr="00615D4B" w:rsidRDefault="00E24265" w:rsidP="005F76AD">
            <w:pPr>
              <w:rPr>
                <w:rFonts w:ascii="標楷體" w:eastAsia="標楷體" w:hAnsi="標楷體"/>
              </w:rPr>
            </w:pPr>
          </w:p>
        </w:tc>
        <w:tc>
          <w:tcPr>
            <w:tcW w:w="299" w:type="pct"/>
          </w:tcPr>
          <w:p w14:paraId="310CAEB7" w14:textId="77777777" w:rsidR="00E24265" w:rsidRPr="00615D4B" w:rsidRDefault="00E24265" w:rsidP="005F76AD">
            <w:pPr>
              <w:rPr>
                <w:rFonts w:ascii="標楷體" w:eastAsia="標楷體" w:hAnsi="標楷體"/>
              </w:rPr>
            </w:pPr>
          </w:p>
        </w:tc>
        <w:tc>
          <w:tcPr>
            <w:tcW w:w="299" w:type="pct"/>
          </w:tcPr>
          <w:p w14:paraId="4E9776ED" w14:textId="77777777" w:rsidR="00E24265" w:rsidRPr="00615D4B" w:rsidRDefault="00E24265" w:rsidP="005F76AD">
            <w:pPr>
              <w:rPr>
                <w:rFonts w:ascii="標楷體" w:eastAsia="標楷體" w:hAnsi="標楷體"/>
              </w:rPr>
            </w:pPr>
          </w:p>
        </w:tc>
        <w:tc>
          <w:tcPr>
            <w:tcW w:w="1643" w:type="pct"/>
          </w:tcPr>
          <w:p w14:paraId="23BA30C6" w14:textId="77777777" w:rsidR="00E24265" w:rsidRPr="00615D4B" w:rsidRDefault="00E24265" w:rsidP="005F76AD">
            <w:pPr>
              <w:rPr>
                <w:rFonts w:ascii="標楷體" w:eastAsia="標楷體" w:hAnsi="標楷體"/>
              </w:rPr>
            </w:pPr>
          </w:p>
        </w:tc>
      </w:tr>
      <w:tr w:rsidR="00E24265" w:rsidRPr="00615D4B" w14:paraId="208DA21A" w14:textId="77777777" w:rsidTr="005F76AD">
        <w:trPr>
          <w:trHeight w:val="291"/>
          <w:jc w:val="center"/>
        </w:trPr>
        <w:tc>
          <w:tcPr>
            <w:tcW w:w="219" w:type="pct"/>
          </w:tcPr>
          <w:p w14:paraId="1A622A9B"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43093913" w14:textId="77777777" w:rsidR="00E24265" w:rsidRPr="00615D4B" w:rsidRDefault="00E24265" w:rsidP="005F76AD">
            <w:pPr>
              <w:rPr>
                <w:rFonts w:ascii="標楷體" w:eastAsia="標楷體" w:hAnsi="標楷體"/>
              </w:rPr>
            </w:pPr>
            <w:r w:rsidRPr="004431A8">
              <w:rPr>
                <w:rFonts w:ascii="標楷體" w:eastAsia="標楷體" w:hAnsi="標楷體" w:hint="eastAsia"/>
              </w:rPr>
              <w:t>累計實際還款金額</w:t>
            </w:r>
          </w:p>
        </w:tc>
        <w:tc>
          <w:tcPr>
            <w:tcW w:w="624" w:type="pct"/>
          </w:tcPr>
          <w:p w14:paraId="53DF73A7" w14:textId="77777777" w:rsidR="00E24265" w:rsidRPr="00615D4B" w:rsidRDefault="00E24265" w:rsidP="005F76AD">
            <w:pPr>
              <w:rPr>
                <w:rFonts w:ascii="標楷體" w:eastAsia="標楷體" w:hAnsi="標楷體"/>
              </w:rPr>
            </w:pPr>
          </w:p>
        </w:tc>
        <w:tc>
          <w:tcPr>
            <w:tcW w:w="624" w:type="pct"/>
          </w:tcPr>
          <w:p w14:paraId="3E64C122" w14:textId="77777777" w:rsidR="00E24265" w:rsidRPr="00615D4B" w:rsidRDefault="00E24265" w:rsidP="005F76AD">
            <w:pPr>
              <w:rPr>
                <w:rFonts w:ascii="標楷體" w:eastAsia="標楷體" w:hAnsi="標楷體"/>
              </w:rPr>
            </w:pPr>
          </w:p>
        </w:tc>
        <w:tc>
          <w:tcPr>
            <w:tcW w:w="537" w:type="pct"/>
          </w:tcPr>
          <w:p w14:paraId="3A520BAB" w14:textId="77777777" w:rsidR="00E24265" w:rsidRPr="00615D4B" w:rsidRDefault="00E24265" w:rsidP="005F76AD">
            <w:pPr>
              <w:rPr>
                <w:rFonts w:ascii="標楷體" w:eastAsia="標楷體" w:hAnsi="標楷體"/>
              </w:rPr>
            </w:pPr>
          </w:p>
        </w:tc>
        <w:tc>
          <w:tcPr>
            <w:tcW w:w="299" w:type="pct"/>
          </w:tcPr>
          <w:p w14:paraId="7896828C" w14:textId="77777777" w:rsidR="00E24265" w:rsidRPr="00615D4B" w:rsidRDefault="00E24265" w:rsidP="005F76AD">
            <w:pPr>
              <w:rPr>
                <w:rFonts w:ascii="標楷體" w:eastAsia="標楷體" w:hAnsi="標楷體"/>
              </w:rPr>
            </w:pPr>
          </w:p>
        </w:tc>
        <w:tc>
          <w:tcPr>
            <w:tcW w:w="299" w:type="pct"/>
          </w:tcPr>
          <w:p w14:paraId="411B367C" w14:textId="77777777" w:rsidR="00E24265" w:rsidRPr="00615D4B" w:rsidRDefault="00E24265" w:rsidP="005F76AD">
            <w:pPr>
              <w:rPr>
                <w:rFonts w:ascii="標楷體" w:eastAsia="標楷體" w:hAnsi="標楷體"/>
              </w:rPr>
            </w:pPr>
          </w:p>
        </w:tc>
        <w:tc>
          <w:tcPr>
            <w:tcW w:w="1643" w:type="pct"/>
          </w:tcPr>
          <w:p w14:paraId="4C06162D" w14:textId="77777777" w:rsidR="00E24265" w:rsidRPr="00615D4B" w:rsidRDefault="00E24265" w:rsidP="005F76AD">
            <w:pPr>
              <w:rPr>
                <w:rFonts w:ascii="標楷體" w:eastAsia="標楷體" w:hAnsi="標楷體"/>
              </w:rPr>
            </w:pPr>
          </w:p>
        </w:tc>
      </w:tr>
      <w:tr w:rsidR="00E24265" w:rsidRPr="00615D4B" w14:paraId="320129B4" w14:textId="77777777" w:rsidTr="005F76AD">
        <w:trPr>
          <w:trHeight w:val="291"/>
          <w:jc w:val="center"/>
        </w:trPr>
        <w:tc>
          <w:tcPr>
            <w:tcW w:w="219" w:type="pct"/>
          </w:tcPr>
          <w:p w14:paraId="74908C8B"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686CAD2D" w14:textId="77777777" w:rsidR="00E24265" w:rsidRPr="00615D4B" w:rsidRDefault="00E24265" w:rsidP="005F76AD">
            <w:pPr>
              <w:rPr>
                <w:rFonts w:ascii="標楷體" w:eastAsia="標楷體" w:hAnsi="標楷體"/>
              </w:rPr>
            </w:pPr>
            <w:r w:rsidRPr="004431A8">
              <w:rPr>
                <w:rFonts w:ascii="標楷體" w:eastAsia="標楷體" w:hAnsi="標楷體" w:hint="eastAsia"/>
              </w:rPr>
              <w:t>截至目前累計應還款金額</w:t>
            </w:r>
          </w:p>
        </w:tc>
        <w:tc>
          <w:tcPr>
            <w:tcW w:w="624" w:type="pct"/>
          </w:tcPr>
          <w:p w14:paraId="2C3C7AC7" w14:textId="77777777" w:rsidR="00E24265" w:rsidRPr="00615D4B" w:rsidRDefault="00E24265" w:rsidP="005F76AD">
            <w:pPr>
              <w:rPr>
                <w:rFonts w:ascii="標楷體" w:eastAsia="標楷體" w:hAnsi="標楷體"/>
              </w:rPr>
            </w:pPr>
          </w:p>
        </w:tc>
        <w:tc>
          <w:tcPr>
            <w:tcW w:w="624" w:type="pct"/>
          </w:tcPr>
          <w:p w14:paraId="273EFF8F" w14:textId="77777777" w:rsidR="00E24265" w:rsidRPr="00615D4B" w:rsidRDefault="00E24265" w:rsidP="005F76AD">
            <w:pPr>
              <w:rPr>
                <w:rFonts w:ascii="標楷體" w:eastAsia="標楷體" w:hAnsi="標楷體"/>
              </w:rPr>
            </w:pPr>
          </w:p>
        </w:tc>
        <w:tc>
          <w:tcPr>
            <w:tcW w:w="537" w:type="pct"/>
          </w:tcPr>
          <w:p w14:paraId="36DECD91" w14:textId="77777777" w:rsidR="00E24265" w:rsidRPr="00615D4B" w:rsidRDefault="00E24265" w:rsidP="005F76AD">
            <w:pPr>
              <w:rPr>
                <w:rFonts w:ascii="標楷體" w:eastAsia="標楷體" w:hAnsi="標楷體"/>
              </w:rPr>
            </w:pPr>
          </w:p>
        </w:tc>
        <w:tc>
          <w:tcPr>
            <w:tcW w:w="299" w:type="pct"/>
          </w:tcPr>
          <w:p w14:paraId="1C810B7F" w14:textId="77777777" w:rsidR="00E24265" w:rsidRPr="00615D4B" w:rsidRDefault="00E24265" w:rsidP="005F76AD">
            <w:pPr>
              <w:rPr>
                <w:rFonts w:ascii="標楷體" w:eastAsia="標楷體" w:hAnsi="標楷體"/>
              </w:rPr>
            </w:pPr>
          </w:p>
        </w:tc>
        <w:tc>
          <w:tcPr>
            <w:tcW w:w="299" w:type="pct"/>
          </w:tcPr>
          <w:p w14:paraId="1DA2B61F" w14:textId="77777777" w:rsidR="00E24265" w:rsidRPr="00615D4B" w:rsidRDefault="00E24265" w:rsidP="005F76AD">
            <w:pPr>
              <w:rPr>
                <w:rFonts w:ascii="標楷體" w:eastAsia="標楷體" w:hAnsi="標楷體"/>
              </w:rPr>
            </w:pPr>
          </w:p>
        </w:tc>
        <w:tc>
          <w:tcPr>
            <w:tcW w:w="1643" w:type="pct"/>
          </w:tcPr>
          <w:p w14:paraId="06317278" w14:textId="77777777" w:rsidR="00E24265" w:rsidRPr="00615D4B" w:rsidRDefault="00E24265" w:rsidP="005F76AD">
            <w:pPr>
              <w:rPr>
                <w:rFonts w:ascii="標楷體" w:eastAsia="標楷體" w:hAnsi="標楷體"/>
              </w:rPr>
            </w:pPr>
          </w:p>
        </w:tc>
      </w:tr>
      <w:tr w:rsidR="00E24265" w:rsidRPr="00615D4B" w14:paraId="7ACA5CDF" w14:textId="77777777" w:rsidTr="005F76AD">
        <w:trPr>
          <w:trHeight w:val="291"/>
          <w:jc w:val="center"/>
        </w:trPr>
        <w:tc>
          <w:tcPr>
            <w:tcW w:w="219" w:type="pct"/>
          </w:tcPr>
          <w:p w14:paraId="71A9BC7F"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17B159BD" w14:textId="77777777" w:rsidR="00E24265" w:rsidRPr="00615D4B" w:rsidRDefault="00E24265" w:rsidP="005F76AD">
            <w:pPr>
              <w:rPr>
                <w:rFonts w:ascii="標楷體" w:eastAsia="標楷體" w:hAnsi="標楷體"/>
              </w:rPr>
            </w:pPr>
            <w:r w:rsidRPr="004431A8">
              <w:rPr>
                <w:rFonts w:ascii="標楷體" w:eastAsia="標楷體" w:hAnsi="標楷體" w:hint="eastAsia"/>
              </w:rPr>
              <w:t>債權結案註記</w:t>
            </w:r>
          </w:p>
        </w:tc>
        <w:tc>
          <w:tcPr>
            <w:tcW w:w="624" w:type="pct"/>
          </w:tcPr>
          <w:p w14:paraId="09CC560B" w14:textId="77777777" w:rsidR="00E24265" w:rsidRPr="00615D4B" w:rsidRDefault="00E24265" w:rsidP="005F76AD">
            <w:pPr>
              <w:rPr>
                <w:rFonts w:ascii="標楷體" w:eastAsia="標楷體" w:hAnsi="標楷體"/>
              </w:rPr>
            </w:pPr>
          </w:p>
        </w:tc>
        <w:tc>
          <w:tcPr>
            <w:tcW w:w="624" w:type="pct"/>
          </w:tcPr>
          <w:p w14:paraId="7F0DA82D" w14:textId="77777777" w:rsidR="00E24265" w:rsidRPr="00615D4B" w:rsidRDefault="00E24265" w:rsidP="005F76AD">
            <w:pPr>
              <w:rPr>
                <w:rFonts w:ascii="標楷體" w:eastAsia="標楷體" w:hAnsi="標楷體"/>
              </w:rPr>
            </w:pPr>
          </w:p>
        </w:tc>
        <w:tc>
          <w:tcPr>
            <w:tcW w:w="537" w:type="pct"/>
          </w:tcPr>
          <w:p w14:paraId="49F9D1CA"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0FF20D93" w14:textId="77777777" w:rsidR="00E24265" w:rsidRPr="00615D4B" w:rsidRDefault="00E24265" w:rsidP="005F76AD">
            <w:pPr>
              <w:rPr>
                <w:rFonts w:ascii="標楷體" w:eastAsia="標楷體" w:hAnsi="標楷體"/>
              </w:rPr>
            </w:pPr>
          </w:p>
        </w:tc>
        <w:tc>
          <w:tcPr>
            <w:tcW w:w="299" w:type="pct"/>
          </w:tcPr>
          <w:p w14:paraId="53FF760D" w14:textId="77777777" w:rsidR="00E24265" w:rsidRPr="00615D4B" w:rsidRDefault="00E24265" w:rsidP="005F76AD">
            <w:pPr>
              <w:rPr>
                <w:rFonts w:ascii="標楷體" w:eastAsia="標楷體" w:hAnsi="標楷體"/>
              </w:rPr>
            </w:pPr>
          </w:p>
        </w:tc>
        <w:tc>
          <w:tcPr>
            <w:tcW w:w="1643" w:type="pct"/>
          </w:tcPr>
          <w:p w14:paraId="0A60ACAA" w14:textId="77777777" w:rsidR="00E24265" w:rsidRPr="0068655C" w:rsidRDefault="00E24265" w:rsidP="005F76AD">
            <w:pPr>
              <w:rPr>
                <w:rFonts w:ascii="標楷體" w:eastAsia="標楷體" w:hAnsi="標楷體"/>
              </w:rPr>
            </w:pPr>
            <w:r w:rsidRPr="0068655C">
              <w:rPr>
                <w:rFonts w:ascii="標楷體" w:eastAsia="標楷體" w:hAnsi="標楷體" w:hint="eastAsia"/>
              </w:rPr>
              <w:t>1</w:t>
            </w:r>
            <w:r>
              <w:rPr>
                <w:rFonts w:ascii="標楷體" w:eastAsia="標楷體" w:hAnsi="標楷體" w:hint="eastAsia"/>
              </w:rPr>
              <w:t>:</w:t>
            </w:r>
            <w:r w:rsidRPr="0068655C">
              <w:rPr>
                <w:rFonts w:ascii="標楷體" w:eastAsia="標楷體" w:hAnsi="標楷體" w:hint="eastAsia"/>
              </w:rPr>
              <w:t>債務全數清償</w:t>
            </w:r>
          </w:p>
          <w:p w14:paraId="39CCA45D" w14:textId="77777777" w:rsidR="00E24265" w:rsidRPr="00615D4B" w:rsidRDefault="00E24265" w:rsidP="005F76AD">
            <w:pPr>
              <w:rPr>
                <w:rFonts w:ascii="標楷體" w:eastAsia="標楷體" w:hAnsi="標楷體"/>
              </w:rPr>
            </w:pPr>
            <w:r w:rsidRPr="0068655C">
              <w:rPr>
                <w:rFonts w:ascii="標楷體" w:eastAsia="標楷體" w:hAnsi="標楷體" w:hint="eastAsia"/>
              </w:rPr>
              <w:t>2</w:t>
            </w:r>
            <w:r>
              <w:rPr>
                <w:rFonts w:ascii="標楷體" w:eastAsia="標楷體" w:hAnsi="標楷體" w:hint="eastAsia"/>
              </w:rPr>
              <w:t>:</w:t>
            </w:r>
            <w:r w:rsidRPr="0068655C">
              <w:rPr>
                <w:rFonts w:ascii="標楷體" w:eastAsia="標楷體" w:hAnsi="標楷體" w:hint="eastAsia"/>
              </w:rPr>
              <w:t>債務尚未全數清償</w:t>
            </w:r>
          </w:p>
        </w:tc>
      </w:tr>
      <w:tr w:rsidR="00E24265" w:rsidRPr="00615D4B" w14:paraId="41D4CECA" w14:textId="77777777" w:rsidTr="005F76AD">
        <w:trPr>
          <w:trHeight w:val="291"/>
          <w:jc w:val="center"/>
        </w:trPr>
        <w:tc>
          <w:tcPr>
            <w:tcW w:w="219" w:type="pct"/>
          </w:tcPr>
          <w:p w14:paraId="4059D617" w14:textId="77777777" w:rsidR="00E24265" w:rsidRPr="005E579A" w:rsidRDefault="00E24265" w:rsidP="005F76AD">
            <w:pPr>
              <w:pStyle w:val="af9"/>
              <w:numPr>
                <w:ilvl w:val="0"/>
                <w:numId w:val="64"/>
              </w:numPr>
              <w:ind w:leftChars="0"/>
              <w:rPr>
                <w:rFonts w:ascii="標楷體" w:eastAsia="標楷體" w:hAnsi="標楷體"/>
              </w:rPr>
            </w:pPr>
          </w:p>
        </w:tc>
        <w:tc>
          <w:tcPr>
            <w:tcW w:w="756" w:type="pct"/>
          </w:tcPr>
          <w:p w14:paraId="51770C97" w14:textId="77777777" w:rsidR="00E24265" w:rsidRPr="00615D4B" w:rsidRDefault="00E24265" w:rsidP="005F76AD">
            <w:pPr>
              <w:rPr>
                <w:rFonts w:ascii="標楷體" w:eastAsia="標楷體" w:hAnsi="標楷體"/>
              </w:rPr>
            </w:pPr>
            <w:r w:rsidRPr="004431A8">
              <w:rPr>
                <w:rFonts w:ascii="標楷體" w:eastAsia="標楷體" w:hAnsi="標楷體" w:hint="eastAsia"/>
              </w:rPr>
              <w:t>轉JCIC文字檔日期</w:t>
            </w:r>
          </w:p>
        </w:tc>
        <w:tc>
          <w:tcPr>
            <w:tcW w:w="624" w:type="pct"/>
          </w:tcPr>
          <w:p w14:paraId="5F2AEDB2" w14:textId="77777777" w:rsidR="00E24265" w:rsidRPr="00615D4B" w:rsidRDefault="00E24265" w:rsidP="005F76AD">
            <w:pPr>
              <w:rPr>
                <w:rFonts w:ascii="標楷體" w:eastAsia="標楷體" w:hAnsi="標楷體"/>
              </w:rPr>
            </w:pPr>
          </w:p>
        </w:tc>
        <w:tc>
          <w:tcPr>
            <w:tcW w:w="624" w:type="pct"/>
          </w:tcPr>
          <w:p w14:paraId="0CEDB4A3" w14:textId="77777777" w:rsidR="00E24265" w:rsidRPr="00615D4B" w:rsidRDefault="00E24265" w:rsidP="005F76AD">
            <w:pPr>
              <w:rPr>
                <w:rFonts w:ascii="標楷體" w:eastAsia="標楷體" w:hAnsi="標楷體"/>
              </w:rPr>
            </w:pPr>
          </w:p>
        </w:tc>
        <w:tc>
          <w:tcPr>
            <w:tcW w:w="537" w:type="pct"/>
          </w:tcPr>
          <w:p w14:paraId="16378511" w14:textId="77777777" w:rsidR="00E24265" w:rsidRPr="00615D4B" w:rsidRDefault="00E24265" w:rsidP="005F76AD">
            <w:pPr>
              <w:rPr>
                <w:rFonts w:ascii="標楷體" w:eastAsia="標楷體" w:hAnsi="標楷體"/>
              </w:rPr>
            </w:pPr>
          </w:p>
        </w:tc>
        <w:tc>
          <w:tcPr>
            <w:tcW w:w="299" w:type="pct"/>
          </w:tcPr>
          <w:p w14:paraId="6AF8AB53" w14:textId="77777777" w:rsidR="00E24265" w:rsidRPr="00615D4B" w:rsidRDefault="00E24265" w:rsidP="005F76AD">
            <w:pPr>
              <w:rPr>
                <w:rFonts w:ascii="標楷體" w:eastAsia="標楷體" w:hAnsi="標楷體"/>
              </w:rPr>
            </w:pPr>
          </w:p>
        </w:tc>
        <w:tc>
          <w:tcPr>
            <w:tcW w:w="299" w:type="pct"/>
          </w:tcPr>
          <w:p w14:paraId="60D17A4C" w14:textId="77777777" w:rsidR="00E24265" w:rsidRPr="00615D4B" w:rsidRDefault="00E24265" w:rsidP="005F76AD">
            <w:pPr>
              <w:rPr>
                <w:rFonts w:ascii="標楷體" w:eastAsia="標楷體" w:hAnsi="標楷體"/>
              </w:rPr>
            </w:pPr>
          </w:p>
        </w:tc>
        <w:tc>
          <w:tcPr>
            <w:tcW w:w="1643" w:type="pct"/>
          </w:tcPr>
          <w:p w14:paraId="5F4DAC38" w14:textId="77777777" w:rsidR="00E24265" w:rsidRPr="00615D4B" w:rsidRDefault="00E24265" w:rsidP="005F76AD">
            <w:pPr>
              <w:rPr>
                <w:rFonts w:ascii="標楷體" w:eastAsia="標楷體" w:hAnsi="標楷體"/>
              </w:rPr>
            </w:pPr>
          </w:p>
        </w:tc>
      </w:tr>
    </w:tbl>
    <w:p w14:paraId="1C0DEB2F" w14:textId="77777777" w:rsidR="00E24265" w:rsidRDefault="00E24265" w:rsidP="00F62379">
      <w:pPr>
        <w:pStyle w:val="42"/>
        <w:spacing w:after="72"/>
        <w:ind w:leftChars="0" w:left="0"/>
        <w:rPr>
          <w:rFonts w:hAnsi="標楷體"/>
        </w:rPr>
      </w:pPr>
    </w:p>
    <w:p w14:paraId="5D042EB5" w14:textId="77777777" w:rsidR="00E24265" w:rsidRDefault="00E24265">
      <w:pPr>
        <w:widowControl/>
        <w:rPr>
          <w:rFonts w:ascii="Arial" w:eastAsia="標楷體" w:hAnsi="標楷體" w:cs="標楷體"/>
          <w:kern w:val="0"/>
          <w:szCs w:val="28"/>
        </w:rPr>
      </w:pPr>
      <w:r>
        <w:rPr>
          <w:rFonts w:hAnsi="標楷體"/>
        </w:rPr>
        <w:br w:type="page"/>
      </w:r>
    </w:p>
    <w:p w14:paraId="0480BE48"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8336</w:t>
      </w:r>
      <w:r w:rsidRPr="0041785D">
        <w:rPr>
          <w:rFonts w:ascii="標楷體" w:hAnsi="標楷體" w:hint="eastAsia"/>
        </w:rPr>
        <w:t>前置調解延期繳款資料</w:t>
      </w:r>
    </w:p>
    <w:p w14:paraId="5A10928B"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262EB61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48D2B5CA"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94D14F" w14:textId="77777777" w:rsidR="00E24265" w:rsidRPr="00615D4B" w:rsidRDefault="00E24265" w:rsidP="005F76AD">
            <w:pPr>
              <w:rPr>
                <w:rFonts w:ascii="標楷體" w:eastAsia="標楷體" w:hAnsi="標楷體"/>
              </w:rPr>
            </w:pPr>
            <w:r w:rsidRPr="0041785D">
              <w:rPr>
                <w:rFonts w:ascii="標楷體" w:eastAsia="標楷體" w:hAnsi="標楷體" w:hint="eastAsia"/>
              </w:rPr>
              <w:t>前置調解延期繳款資料</w:t>
            </w:r>
          </w:p>
        </w:tc>
      </w:tr>
      <w:tr w:rsidR="00E24265" w:rsidRPr="00615D4B" w14:paraId="0AAEE1C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690D5E62"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ACC5D" w14:textId="77777777" w:rsidR="00E24265" w:rsidRPr="00615D4B" w:rsidRDefault="00E24265" w:rsidP="005F76AD">
            <w:pPr>
              <w:rPr>
                <w:rFonts w:ascii="標楷體" w:eastAsia="標楷體" w:hAnsi="標楷體"/>
              </w:rPr>
            </w:pPr>
          </w:p>
        </w:tc>
      </w:tr>
      <w:tr w:rsidR="00E24265" w:rsidRPr="00615D4B" w14:paraId="49A8BD89"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72196364"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306DF13" w14:textId="77777777" w:rsidR="00E24265" w:rsidRPr="00615D4B" w:rsidRDefault="00E24265" w:rsidP="005F76AD">
            <w:pPr>
              <w:rPr>
                <w:rFonts w:ascii="標楷體" w:eastAsia="標楷體" w:hAnsi="標楷體"/>
              </w:rPr>
            </w:pPr>
          </w:p>
        </w:tc>
      </w:tr>
      <w:tr w:rsidR="00E24265" w:rsidRPr="00615D4B" w14:paraId="1F0FCD67"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697BFE3E"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D589AE" w14:textId="77777777" w:rsidR="00E24265" w:rsidRPr="00615D4B" w:rsidRDefault="00E24265" w:rsidP="005F76AD">
            <w:pPr>
              <w:rPr>
                <w:rFonts w:ascii="標楷體" w:eastAsia="標楷體" w:hAnsi="標楷體"/>
              </w:rPr>
            </w:pPr>
          </w:p>
        </w:tc>
      </w:tr>
      <w:tr w:rsidR="00E24265" w:rsidRPr="00615D4B" w14:paraId="451B37DD"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C479F31"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2B2EC2D" w14:textId="77777777" w:rsidR="00E24265" w:rsidRPr="00615D4B" w:rsidRDefault="00E24265" w:rsidP="005F76AD">
            <w:pPr>
              <w:rPr>
                <w:rFonts w:ascii="標楷體" w:eastAsia="標楷體" w:hAnsi="標楷體"/>
              </w:rPr>
            </w:pPr>
          </w:p>
        </w:tc>
      </w:tr>
      <w:tr w:rsidR="00E24265" w:rsidRPr="00615D4B" w14:paraId="4E5CF3E4"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403AF7FF"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148BBE4" w14:textId="77777777" w:rsidR="00E24265" w:rsidRPr="00615D4B" w:rsidRDefault="00E24265" w:rsidP="005F76AD">
            <w:pPr>
              <w:rPr>
                <w:rFonts w:ascii="標楷體" w:eastAsia="標楷體" w:hAnsi="標楷體"/>
              </w:rPr>
            </w:pPr>
          </w:p>
        </w:tc>
      </w:tr>
      <w:tr w:rsidR="00E24265" w:rsidRPr="00615D4B" w14:paraId="6031868C"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5F055867"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1D5ACE" w14:textId="77777777" w:rsidR="00E24265" w:rsidRPr="00615D4B" w:rsidRDefault="00E24265" w:rsidP="005F76AD">
            <w:pPr>
              <w:rPr>
                <w:rFonts w:ascii="標楷體" w:eastAsia="標楷體" w:hAnsi="標楷體"/>
              </w:rPr>
            </w:pPr>
          </w:p>
        </w:tc>
      </w:tr>
      <w:tr w:rsidR="00E24265" w:rsidRPr="00615D4B" w14:paraId="143D6E4D"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6703907C"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ECAC6E8" w14:textId="77777777" w:rsidR="00E24265" w:rsidRPr="00615D4B" w:rsidRDefault="00E24265" w:rsidP="005F76AD">
            <w:pPr>
              <w:rPr>
                <w:rFonts w:ascii="標楷體" w:eastAsia="標楷體" w:hAnsi="標楷體"/>
              </w:rPr>
            </w:pPr>
          </w:p>
        </w:tc>
      </w:tr>
    </w:tbl>
    <w:p w14:paraId="13BD4669" w14:textId="77777777" w:rsidR="00E24265" w:rsidRDefault="00E24265" w:rsidP="00E24265"/>
    <w:p w14:paraId="5F42D3BA" w14:textId="77777777" w:rsidR="00E24265" w:rsidRPr="00615D4B" w:rsidRDefault="00E24265">
      <w:pPr>
        <w:pStyle w:val="a"/>
      </w:pPr>
      <w:r w:rsidRPr="00615D4B">
        <w:t>UI</w:t>
      </w:r>
      <w:r w:rsidRPr="00615D4B">
        <w:t>畫面</w:t>
      </w:r>
    </w:p>
    <w:p w14:paraId="21C17F82" w14:textId="77777777" w:rsidR="00E24265" w:rsidRDefault="00E24265" w:rsidP="00E24265">
      <w:pPr>
        <w:pStyle w:val="42"/>
        <w:spacing w:after="72"/>
        <w:ind w:left="1133"/>
        <w:rPr>
          <w:rFonts w:hAnsi="標楷體"/>
        </w:rPr>
      </w:pPr>
      <w:r w:rsidRPr="00743962">
        <w:rPr>
          <w:rFonts w:hAnsi="標楷體" w:hint="eastAsia"/>
        </w:rPr>
        <w:t>輸入畫面：</w:t>
      </w:r>
    </w:p>
    <w:p w14:paraId="17455826" w14:textId="77777777" w:rsidR="00E24265" w:rsidRPr="004D33E6" w:rsidRDefault="00E24265" w:rsidP="00E24265">
      <w:pPr>
        <w:pStyle w:val="42"/>
        <w:spacing w:after="72"/>
        <w:ind w:leftChars="0" w:left="0"/>
        <w:rPr>
          <w:rFonts w:hAnsi="標楷體"/>
        </w:rPr>
      </w:pPr>
      <w:r w:rsidRPr="004D33E6">
        <w:rPr>
          <w:rFonts w:hAnsi="標楷體"/>
          <w:noProof/>
        </w:rPr>
        <w:drawing>
          <wp:inline distT="0" distB="0" distL="0" distR="0" wp14:anchorId="58BF9E9E" wp14:editId="4A34EC43">
            <wp:extent cx="6639005" cy="2011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644081" cy="2013218"/>
                    </a:xfrm>
                    <a:prstGeom prst="rect">
                      <a:avLst/>
                    </a:prstGeom>
                  </pic:spPr>
                </pic:pic>
              </a:graphicData>
            </a:graphic>
          </wp:inline>
        </w:drawing>
      </w:r>
    </w:p>
    <w:p w14:paraId="5A536CF0" w14:textId="77777777" w:rsidR="00E24265" w:rsidRDefault="00E24265" w:rsidP="00E24265">
      <w:pPr>
        <w:pStyle w:val="1text"/>
        <w:rPr>
          <w:rFonts w:ascii="Times New Roman" w:hAnsi="Times New Roman"/>
        </w:rPr>
      </w:pPr>
    </w:p>
    <w:p w14:paraId="4D8729CC"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0C1A8490" w14:textId="77777777" w:rsidTr="005F76AD">
        <w:trPr>
          <w:trHeight w:val="388"/>
          <w:jc w:val="center"/>
        </w:trPr>
        <w:tc>
          <w:tcPr>
            <w:tcW w:w="219" w:type="pct"/>
            <w:vMerge w:val="restart"/>
          </w:tcPr>
          <w:p w14:paraId="555B658D"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E53C863"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5F3B4299"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7F76D01A"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24D3942F" w14:textId="77777777" w:rsidTr="005F76AD">
        <w:trPr>
          <w:trHeight w:val="244"/>
          <w:jc w:val="center"/>
        </w:trPr>
        <w:tc>
          <w:tcPr>
            <w:tcW w:w="219" w:type="pct"/>
            <w:vMerge/>
          </w:tcPr>
          <w:p w14:paraId="705C3963" w14:textId="77777777" w:rsidR="00E24265" w:rsidRPr="00615D4B" w:rsidRDefault="00E24265" w:rsidP="005F76AD">
            <w:pPr>
              <w:rPr>
                <w:rFonts w:ascii="標楷體" w:eastAsia="標楷體" w:hAnsi="標楷體"/>
              </w:rPr>
            </w:pPr>
          </w:p>
        </w:tc>
        <w:tc>
          <w:tcPr>
            <w:tcW w:w="756" w:type="pct"/>
            <w:vMerge/>
          </w:tcPr>
          <w:p w14:paraId="1D128A32" w14:textId="77777777" w:rsidR="00E24265" w:rsidRPr="00615D4B" w:rsidRDefault="00E24265" w:rsidP="005F76AD">
            <w:pPr>
              <w:rPr>
                <w:rFonts w:ascii="標楷體" w:eastAsia="標楷體" w:hAnsi="標楷體"/>
              </w:rPr>
            </w:pPr>
          </w:p>
        </w:tc>
        <w:tc>
          <w:tcPr>
            <w:tcW w:w="624" w:type="pct"/>
          </w:tcPr>
          <w:p w14:paraId="6B4C641F"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6CA9EFCC"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4E614CBC"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05C9AA3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24945C6C"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6AAA5D8B" w14:textId="77777777" w:rsidR="00E24265" w:rsidRPr="00615D4B" w:rsidRDefault="00E24265" w:rsidP="005F76AD">
            <w:pPr>
              <w:rPr>
                <w:rFonts w:ascii="標楷體" w:eastAsia="標楷體" w:hAnsi="標楷體"/>
              </w:rPr>
            </w:pPr>
          </w:p>
        </w:tc>
      </w:tr>
      <w:tr w:rsidR="00E24265" w:rsidRPr="00615D4B" w14:paraId="6CCAB6BD" w14:textId="77777777" w:rsidTr="005F76AD">
        <w:trPr>
          <w:trHeight w:val="291"/>
          <w:jc w:val="center"/>
        </w:trPr>
        <w:tc>
          <w:tcPr>
            <w:tcW w:w="219" w:type="pct"/>
          </w:tcPr>
          <w:p w14:paraId="63E89E1F"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6E06FD4D" w14:textId="77777777" w:rsidR="00E24265" w:rsidRPr="00615D4B" w:rsidRDefault="00E24265" w:rsidP="005F76AD">
            <w:pPr>
              <w:rPr>
                <w:rFonts w:ascii="標楷體" w:eastAsia="標楷體" w:hAnsi="標楷體"/>
              </w:rPr>
            </w:pPr>
            <w:r w:rsidRPr="00D6003A">
              <w:rPr>
                <w:rFonts w:ascii="標楷體" w:eastAsia="標楷體" w:hAnsi="標楷體" w:hint="eastAsia"/>
              </w:rPr>
              <w:t>交易代碼</w:t>
            </w:r>
          </w:p>
        </w:tc>
        <w:tc>
          <w:tcPr>
            <w:tcW w:w="624" w:type="pct"/>
          </w:tcPr>
          <w:p w14:paraId="1D305E59" w14:textId="77777777" w:rsidR="00E24265" w:rsidRPr="00615D4B" w:rsidRDefault="00E24265" w:rsidP="005F76AD">
            <w:pPr>
              <w:rPr>
                <w:rFonts w:ascii="標楷體" w:eastAsia="標楷體" w:hAnsi="標楷體"/>
              </w:rPr>
            </w:pPr>
          </w:p>
        </w:tc>
        <w:tc>
          <w:tcPr>
            <w:tcW w:w="624" w:type="pct"/>
          </w:tcPr>
          <w:p w14:paraId="63A03B0C" w14:textId="77777777" w:rsidR="00E24265" w:rsidRPr="00615D4B" w:rsidRDefault="00E24265" w:rsidP="005F76AD">
            <w:pPr>
              <w:rPr>
                <w:rFonts w:ascii="標楷體" w:eastAsia="標楷體" w:hAnsi="標楷體"/>
              </w:rPr>
            </w:pPr>
          </w:p>
        </w:tc>
        <w:tc>
          <w:tcPr>
            <w:tcW w:w="537" w:type="pct"/>
          </w:tcPr>
          <w:p w14:paraId="1506167A"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2598F501" w14:textId="77777777" w:rsidR="00E24265" w:rsidRPr="00615D4B" w:rsidRDefault="00E24265" w:rsidP="005F76AD">
            <w:pPr>
              <w:rPr>
                <w:rFonts w:ascii="標楷體" w:eastAsia="標楷體" w:hAnsi="標楷體"/>
              </w:rPr>
            </w:pPr>
          </w:p>
        </w:tc>
        <w:tc>
          <w:tcPr>
            <w:tcW w:w="299" w:type="pct"/>
          </w:tcPr>
          <w:p w14:paraId="77FBE10E" w14:textId="77777777" w:rsidR="00E24265" w:rsidRPr="00615D4B" w:rsidRDefault="00E24265" w:rsidP="005F76AD">
            <w:pPr>
              <w:rPr>
                <w:rFonts w:ascii="標楷體" w:eastAsia="標楷體" w:hAnsi="標楷體"/>
              </w:rPr>
            </w:pPr>
          </w:p>
        </w:tc>
        <w:tc>
          <w:tcPr>
            <w:tcW w:w="1643" w:type="pct"/>
          </w:tcPr>
          <w:p w14:paraId="14F5D10C" w14:textId="77777777" w:rsidR="00E24265" w:rsidRDefault="00E24265" w:rsidP="005F76AD">
            <w:pPr>
              <w:rPr>
                <w:rFonts w:ascii="標楷體" w:eastAsia="標楷體" w:hAnsi="標楷體"/>
              </w:rPr>
            </w:pPr>
            <w:r w:rsidRPr="00F65597">
              <w:rPr>
                <w:rFonts w:ascii="標楷體" w:eastAsia="標楷體" w:hAnsi="標楷體" w:hint="eastAsia"/>
              </w:rPr>
              <w:t>1:新增</w:t>
            </w:r>
          </w:p>
          <w:p w14:paraId="35616FAF" w14:textId="77777777" w:rsidR="00E24265" w:rsidRDefault="00E24265" w:rsidP="005F76AD">
            <w:pPr>
              <w:rPr>
                <w:rFonts w:ascii="標楷體" w:eastAsia="標楷體" w:hAnsi="標楷體"/>
              </w:rPr>
            </w:pPr>
            <w:r w:rsidRPr="00F65597">
              <w:rPr>
                <w:rFonts w:ascii="標楷體" w:eastAsia="標楷體" w:hAnsi="標楷體" w:hint="eastAsia"/>
              </w:rPr>
              <w:t>2:異動</w:t>
            </w:r>
          </w:p>
          <w:p w14:paraId="76065A7F" w14:textId="77777777" w:rsidR="00E24265" w:rsidRPr="00615D4B" w:rsidRDefault="00E24265" w:rsidP="005F76AD">
            <w:pPr>
              <w:rPr>
                <w:rFonts w:ascii="標楷體" w:eastAsia="標楷體" w:hAnsi="標楷體"/>
              </w:rPr>
            </w:pPr>
            <w:r w:rsidRPr="00F65597">
              <w:rPr>
                <w:rFonts w:ascii="標楷體" w:eastAsia="標楷體" w:hAnsi="標楷體" w:hint="eastAsia"/>
              </w:rPr>
              <w:t>4:刪除</w:t>
            </w:r>
          </w:p>
        </w:tc>
      </w:tr>
      <w:tr w:rsidR="00E24265" w:rsidRPr="00615D4B" w14:paraId="08BEBAE0" w14:textId="77777777" w:rsidTr="005F76AD">
        <w:trPr>
          <w:trHeight w:val="291"/>
          <w:jc w:val="center"/>
        </w:trPr>
        <w:tc>
          <w:tcPr>
            <w:tcW w:w="219" w:type="pct"/>
          </w:tcPr>
          <w:p w14:paraId="37D17390"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794B1B5F" w14:textId="77777777" w:rsidR="00E24265" w:rsidRPr="00615D4B" w:rsidRDefault="00E24265" w:rsidP="005F76AD">
            <w:pPr>
              <w:rPr>
                <w:rFonts w:ascii="標楷體" w:eastAsia="標楷體" w:hAnsi="標楷體"/>
              </w:rPr>
            </w:pPr>
            <w:r w:rsidRPr="00D6003A">
              <w:rPr>
                <w:rFonts w:ascii="標楷體" w:eastAsia="標楷體" w:hAnsi="標楷體" w:hint="eastAsia"/>
              </w:rPr>
              <w:t>債務人IDN</w:t>
            </w:r>
          </w:p>
        </w:tc>
        <w:tc>
          <w:tcPr>
            <w:tcW w:w="624" w:type="pct"/>
          </w:tcPr>
          <w:p w14:paraId="51661754" w14:textId="77777777" w:rsidR="00E24265" w:rsidRPr="00615D4B" w:rsidRDefault="00E24265" w:rsidP="005F76AD">
            <w:pPr>
              <w:rPr>
                <w:rFonts w:ascii="標楷體" w:eastAsia="標楷體" w:hAnsi="標楷體"/>
              </w:rPr>
            </w:pPr>
          </w:p>
        </w:tc>
        <w:tc>
          <w:tcPr>
            <w:tcW w:w="624" w:type="pct"/>
          </w:tcPr>
          <w:p w14:paraId="5499C941" w14:textId="77777777" w:rsidR="00E24265" w:rsidRPr="00615D4B" w:rsidRDefault="00E24265" w:rsidP="005F76AD">
            <w:pPr>
              <w:rPr>
                <w:rFonts w:ascii="標楷體" w:eastAsia="標楷體" w:hAnsi="標楷體"/>
              </w:rPr>
            </w:pPr>
          </w:p>
        </w:tc>
        <w:tc>
          <w:tcPr>
            <w:tcW w:w="537" w:type="pct"/>
          </w:tcPr>
          <w:p w14:paraId="2ACAB75A" w14:textId="77777777" w:rsidR="00E24265" w:rsidRPr="00615D4B" w:rsidRDefault="00E24265" w:rsidP="005F76AD">
            <w:pPr>
              <w:rPr>
                <w:rFonts w:ascii="標楷體" w:eastAsia="標楷體" w:hAnsi="標楷體"/>
              </w:rPr>
            </w:pPr>
          </w:p>
        </w:tc>
        <w:tc>
          <w:tcPr>
            <w:tcW w:w="299" w:type="pct"/>
          </w:tcPr>
          <w:p w14:paraId="3DE8D163" w14:textId="77777777" w:rsidR="00E24265" w:rsidRPr="00615D4B" w:rsidRDefault="00E24265" w:rsidP="005F76AD">
            <w:pPr>
              <w:rPr>
                <w:rFonts w:ascii="標楷體" w:eastAsia="標楷體" w:hAnsi="標楷體"/>
              </w:rPr>
            </w:pPr>
          </w:p>
        </w:tc>
        <w:tc>
          <w:tcPr>
            <w:tcW w:w="299" w:type="pct"/>
          </w:tcPr>
          <w:p w14:paraId="27B586B4" w14:textId="77777777" w:rsidR="00E24265" w:rsidRPr="00615D4B" w:rsidRDefault="00E24265" w:rsidP="005F76AD">
            <w:pPr>
              <w:rPr>
                <w:rFonts w:ascii="標楷體" w:eastAsia="標楷體" w:hAnsi="標楷體"/>
              </w:rPr>
            </w:pPr>
          </w:p>
        </w:tc>
        <w:tc>
          <w:tcPr>
            <w:tcW w:w="1643" w:type="pct"/>
          </w:tcPr>
          <w:p w14:paraId="79FD62A8" w14:textId="77777777" w:rsidR="00E24265" w:rsidRPr="00615D4B" w:rsidRDefault="00E24265" w:rsidP="005F76AD">
            <w:pPr>
              <w:rPr>
                <w:rFonts w:ascii="標楷體" w:eastAsia="標楷體" w:hAnsi="標楷體"/>
              </w:rPr>
            </w:pPr>
          </w:p>
        </w:tc>
      </w:tr>
      <w:tr w:rsidR="00E24265" w:rsidRPr="00615D4B" w14:paraId="29808E54" w14:textId="77777777" w:rsidTr="005F76AD">
        <w:trPr>
          <w:trHeight w:val="291"/>
          <w:jc w:val="center"/>
        </w:trPr>
        <w:tc>
          <w:tcPr>
            <w:tcW w:w="219" w:type="pct"/>
          </w:tcPr>
          <w:p w14:paraId="1813CFF6"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4B1DC6C4" w14:textId="77777777" w:rsidR="00E24265" w:rsidRPr="00615D4B" w:rsidRDefault="00E24265" w:rsidP="005F76AD">
            <w:pPr>
              <w:rPr>
                <w:rFonts w:ascii="標楷體" w:eastAsia="標楷體" w:hAnsi="標楷體"/>
              </w:rPr>
            </w:pPr>
            <w:r w:rsidRPr="00D6003A">
              <w:rPr>
                <w:rFonts w:ascii="標楷體" w:eastAsia="標楷體" w:hAnsi="標楷體" w:hint="eastAsia"/>
              </w:rPr>
              <w:t>報送單位代號</w:t>
            </w:r>
          </w:p>
        </w:tc>
        <w:tc>
          <w:tcPr>
            <w:tcW w:w="624" w:type="pct"/>
          </w:tcPr>
          <w:p w14:paraId="505F2219" w14:textId="77777777" w:rsidR="00E24265" w:rsidRPr="00615D4B" w:rsidRDefault="00E24265" w:rsidP="005F76AD">
            <w:pPr>
              <w:rPr>
                <w:rFonts w:ascii="標楷體" w:eastAsia="標楷體" w:hAnsi="標楷體"/>
              </w:rPr>
            </w:pPr>
          </w:p>
        </w:tc>
        <w:tc>
          <w:tcPr>
            <w:tcW w:w="624" w:type="pct"/>
          </w:tcPr>
          <w:p w14:paraId="6CABEB33" w14:textId="77777777" w:rsidR="00E24265" w:rsidRPr="00615D4B" w:rsidRDefault="00E24265" w:rsidP="005F76AD">
            <w:pPr>
              <w:rPr>
                <w:rFonts w:ascii="標楷體" w:eastAsia="標楷體" w:hAnsi="標楷體"/>
              </w:rPr>
            </w:pPr>
          </w:p>
        </w:tc>
        <w:tc>
          <w:tcPr>
            <w:tcW w:w="537" w:type="pct"/>
          </w:tcPr>
          <w:p w14:paraId="1A6B06BB" w14:textId="77777777" w:rsidR="00E24265" w:rsidRPr="00615D4B" w:rsidRDefault="00E24265" w:rsidP="005F76AD">
            <w:pPr>
              <w:rPr>
                <w:rFonts w:ascii="標楷體" w:eastAsia="標楷體" w:hAnsi="標楷體"/>
              </w:rPr>
            </w:pPr>
          </w:p>
        </w:tc>
        <w:tc>
          <w:tcPr>
            <w:tcW w:w="299" w:type="pct"/>
          </w:tcPr>
          <w:p w14:paraId="16EDE983" w14:textId="77777777" w:rsidR="00E24265" w:rsidRPr="00615D4B" w:rsidRDefault="00E24265" w:rsidP="005F76AD">
            <w:pPr>
              <w:rPr>
                <w:rFonts w:ascii="標楷體" w:eastAsia="標楷體" w:hAnsi="標楷體"/>
              </w:rPr>
            </w:pPr>
          </w:p>
        </w:tc>
        <w:tc>
          <w:tcPr>
            <w:tcW w:w="299" w:type="pct"/>
          </w:tcPr>
          <w:p w14:paraId="4023F532" w14:textId="77777777" w:rsidR="00E24265" w:rsidRPr="00615D4B" w:rsidRDefault="00E24265" w:rsidP="005F76AD">
            <w:pPr>
              <w:rPr>
                <w:rFonts w:ascii="標楷體" w:eastAsia="標楷體" w:hAnsi="標楷體"/>
              </w:rPr>
            </w:pPr>
          </w:p>
        </w:tc>
        <w:tc>
          <w:tcPr>
            <w:tcW w:w="1643" w:type="pct"/>
          </w:tcPr>
          <w:p w14:paraId="3E825841" w14:textId="77777777" w:rsidR="00E24265" w:rsidRPr="00615D4B" w:rsidRDefault="00E24265" w:rsidP="005F76AD">
            <w:pPr>
              <w:rPr>
                <w:rFonts w:ascii="標楷體" w:eastAsia="標楷體" w:hAnsi="標楷體"/>
              </w:rPr>
            </w:pPr>
          </w:p>
        </w:tc>
      </w:tr>
      <w:tr w:rsidR="00E24265" w:rsidRPr="00615D4B" w14:paraId="422F250E" w14:textId="77777777" w:rsidTr="005F76AD">
        <w:trPr>
          <w:trHeight w:val="291"/>
          <w:jc w:val="center"/>
        </w:trPr>
        <w:tc>
          <w:tcPr>
            <w:tcW w:w="219" w:type="pct"/>
          </w:tcPr>
          <w:p w14:paraId="43E108C1"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2B199E98" w14:textId="77777777" w:rsidR="00E24265" w:rsidRPr="00615D4B" w:rsidRDefault="00E24265" w:rsidP="005F76AD">
            <w:pPr>
              <w:rPr>
                <w:rFonts w:ascii="標楷體" w:eastAsia="標楷體" w:hAnsi="標楷體"/>
              </w:rPr>
            </w:pPr>
            <w:r w:rsidRPr="00D6003A">
              <w:rPr>
                <w:rFonts w:ascii="標楷體" w:eastAsia="標楷體" w:hAnsi="標楷體" w:hint="eastAsia"/>
              </w:rPr>
              <w:t>調解申請日</w:t>
            </w:r>
          </w:p>
        </w:tc>
        <w:tc>
          <w:tcPr>
            <w:tcW w:w="624" w:type="pct"/>
          </w:tcPr>
          <w:p w14:paraId="10E5F5D4" w14:textId="77777777" w:rsidR="00E24265" w:rsidRPr="00615D4B" w:rsidRDefault="00E24265" w:rsidP="005F76AD">
            <w:pPr>
              <w:rPr>
                <w:rFonts w:ascii="標楷體" w:eastAsia="標楷體" w:hAnsi="標楷體"/>
              </w:rPr>
            </w:pPr>
          </w:p>
        </w:tc>
        <w:tc>
          <w:tcPr>
            <w:tcW w:w="624" w:type="pct"/>
          </w:tcPr>
          <w:p w14:paraId="611479DD" w14:textId="77777777" w:rsidR="00E24265" w:rsidRPr="00615D4B" w:rsidRDefault="00E24265" w:rsidP="005F76AD">
            <w:pPr>
              <w:rPr>
                <w:rFonts w:ascii="標楷體" w:eastAsia="標楷體" w:hAnsi="標楷體"/>
              </w:rPr>
            </w:pPr>
          </w:p>
        </w:tc>
        <w:tc>
          <w:tcPr>
            <w:tcW w:w="537" w:type="pct"/>
          </w:tcPr>
          <w:p w14:paraId="699407CC" w14:textId="77777777" w:rsidR="00E24265" w:rsidRPr="00615D4B" w:rsidRDefault="00E24265" w:rsidP="005F76AD">
            <w:pPr>
              <w:rPr>
                <w:rFonts w:ascii="標楷體" w:eastAsia="標楷體" w:hAnsi="標楷體"/>
              </w:rPr>
            </w:pPr>
          </w:p>
        </w:tc>
        <w:tc>
          <w:tcPr>
            <w:tcW w:w="299" w:type="pct"/>
          </w:tcPr>
          <w:p w14:paraId="6EFC0841" w14:textId="77777777" w:rsidR="00E24265" w:rsidRPr="00615D4B" w:rsidRDefault="00E24265" w:rsidP="005F76AD">
            <w:pPr>
              <w:rPr>
                <w:rFonts w:ascii="標楷體" w:eastAsia="標楷體" w:hAnsi="標楷體"/>
              </w:rPr>
            </w:pPr>
          </w:p>
        </w:tc>
        <w:tc>
          <w:tcPr>
            <w:tcW w:w="299" w:type="pct"/>
          </w:tcPr>
          <w:p w14:paraId="55D59C13" w14:textId="77777777" w:rsidR="00E24265" w:rsidRPr="00615D4B" w:rsidRDefault="00E24265" w:rsidP="005F76AD">
            <w:pPr>
              <w:rPr>
                <w:rFonts w:ascii="標楷體" w:eastAsia="標楷體" w:hAnsi="標楷體"/>
              </w:rPr>
            </w:pPr>
          </w:p>
        </w:tc>
        <w:tc>
          <w:tcPr>
            <w:tcW w:w="1643" w:type="pct"/>
          </w:tcPr>
          <w:p w14:paraId="7ED1657B" w14:textId="77777777" w:rsidR="00E24265" w:rsidRPr="00615D4B" w:rsidRDefault="00E24265" w:rsidP="005F76AD">
            <w:pPr>
              <w:rPr>
                <w:rFonts w:ascii="標楷體" w:eastAsia="標楷體" w:hAnsi="標楷體"/>
              </w:rPr>
            </w:pPr>
          </w:p>
        </w:tc>
      </w:tr>
      <w:tr w:rsidR="00E24265" w:rsidRPr="00615D4B" w14:paraId="784ECB51" w14:textId="77777777" w:rsidTr="005F76AD">
        <w:trPr>
          <w:trHeight w:val="291"/>
          <w:jc w:val="center"/>
        </w:trPr>
        <w:tc>
          <w:tcPr>
            <w:tcW w:w="219" w:type="pct"/>
          </w:tcPr>
          <w:p w14:paraId="25AD7037"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09B6B790" w14:textId="77777777" w:rsidR="00E24265" w:rsidRPr="00615D4B" w:rsidRDefault="00E24265" w:rsidP="005F76AD">
            <w:pPr>
              <w:rPr>
                <w:rFonts w:ascii="標楷體" w:eastAsia="標楷體" w:hAnsi="標楷體"/>
              </w:rPr>
            </w:pPr>
            <w:r w:rsidRPr="00D6003A">
              <w:rPr>
                <w:rFonts w:ascii="標楷體" w:eastAsia="標楷體" w:hAnsi="標楷體" w:hint="eastAsia"/>
              </w:rPr>
              <w:t>受理調解機構代號</w:t>
            </w:r>
          </w:p>
        </w:tc>
        <w:tc>
          <w:tcPr>
            <w:tcW w:w="624" w:type="pct"/>
          </w:tcPr>
          <w:p w14:paraId="41ACD106" w14:textId="77777777" w:rsidR="00E24265" w:rsidRPr="00615D4B" w:rsidRDefault="00E24265" w:rsidP="005F76AD">
            <w:pPr>
              <w:rPr>
                <w:rFonts w:ascii="標楷體" w:eastAsia="標楷體" w:hAnsi="標楷體"/>
              </w:rPr>
            </w:pPr>
          </w:p>
        </w:tc>
        <w:tc>
          <w:tcPr>
            <w:tcW w:w="624" w:type="pct"/>
          </w:tcPr>
          <w:p w14:paraId="1DDBB87C" w14:textId="77777777" w:rsidR="00E24265" w:rsidRPr="00615D4B" w:rsidRDefault="00E24265" w:rsidP="005F76AD">
            <w:pPr>
              <w:rPr>
                <w:rFonts w:ascii="標楷體" w:eastAsia="標楷體" w:hAnsi="標楷體"/>
              </w:rPr>
            </w:pPr>
          </w:p>
        </w:tc>
        <w:tc>
          <w:tcPr>
            <w:tcW w:w="537" w:type="pct"/>
          </w:tcPr>
          <w:p w14:paraId="114136B4" w14:textId="77777777" w:rsidR="00E24265" w:rsidRPr="00615D4B" w:rsidRDefault="00E24265" w:rsidP="005F76AD">
            <w:pPr>
              <w:rPr>
                <w:rFonts w:ascii="標楷體" w:eastAsia="標楷體" w:hAnsi="標楷體"/>
              </w:rPr>
            </w:pPr>
          </w:p>
        </w:tc>
        <w:tc>
          <w:tcPr>
            <w:tcW w:w="299" w:type="pct"/>
          </w:tcPr>
          <w:p w14:paraId="0DDC6013" w14:textId="77777777" w:rsidR="00E24265" w:rsidRPr="00615D4B" w:rsidRDefault="00E24265" w:rsidP="005F76AD">
            <w:pPr>
              <w:rPr>
                <w:rFonts w:ascii="標楷體" w:eastAsia="標楷體" w:hAnsi="標楷體"/>
              </w:rPr>
            </w:pPr>
          </w:p>
        </w:tc>
        <w:tc>
          <w:tcPr>
            <w:tcW w:w="299" w:type="pct"/>
          </w:tcPr>
          <w:p w14:paraId="5A5E73B8" w14:textId="77777777" w:rsidR="00E24265" w:rsidRPr="00615D4B" w:rsidRDefault="00E24265" w:rsidP="005F76AD">
            <w:pPr>
              <w:rPr>
                <w:rFonts w:ascii="標楷體" w:eastAsia="標楷體" w:hAnsi="標楷體"/>
              </w:rPr>
            </w:pPr>
          </w:p>
        </w:tc>
        <w:tc>
          <w:tcPr>
            <w:tcW w:w="1643" w:type="pct"/>
          </w:tcPr>
          <w:p w14:paraId="748A4A3C" w14:textId="77777777" w:rsidR="00E24265" w:rsidRPr="00615D4B" w:rsidRDefault="00E24265" w:rsidP="005F76AD">
            <w:pPr>
              <w:rPr>
                <w:rFonts w:ascii="標楷體" w:eastAsia="標楷體" w:hAnsi="標楷體"/>
              </w:rPr>
            </w:pPr>
          </w:p>
        </w:tc>
      </w:tr>
      <w:tr w:rsidR="00E24265" w:rsidRPr="00615D4B" w14:paraId="350EE67C" w14:textId="77777777" w:rsidTr="005F76AD">
        <w:trPr>
          <w:trHeight w:val="291"/>
          <w:jc w:val="center"/>
        </w:trPr>
        <w:tc>
          <w:tcPr>
            <w:tcW w:w="219" w:type="pct"/>
          </w:tcPr>
          <w:p w14:paraId="01DAD572"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433B22FF" w14:textId="77777777" w:rsidR="00E24265" w:rsidRPr="00615D4B" w:rsidRDefault="00E24265" w:rsidP="005F76AD">
            <w:pPr>
              <w:rPr>
                <w:rFonts w:ascii="標楷體" w:eastAsia="標楷體" w:hAnsi="標楷體"/>
              </w:rPr>
            </w:pPr>
            <w:r w:rsidRPr="00D6003A">
              <w:rPr>
                <w:rFonts w:ascii="標楷體" w:eastAsia="標楷體" w:hAnsi="標楷體" w:hint="eastAsia"/>
              </w:rPr>
              <w:t>延期繳款原因</w:t>
            </w:r>
          </w:p>
        </w:tc>
        <w:tc>
          <w:tcPr>
            <w:tcW w:w="624" w:type="pct"/>
          </w:tcPr>
          <w:p w14:paraId="4EBA6D66" w14:textId="77777777" w:rsidR="00E24265" w:rsidRPr="00615D4B" w:rsidRDefault="00E24265" w:rsidP="005F76AD">
            <w:pPr>
              <w:rPr>
                <w:rFonts w:ascii="標楷體" w:eastAsia="標楷體" w:hAnsi="標楷體"/>
              </w:rPr>
            </w:pPr>
          </w:p>
        </w:tc>
        <w:tc>
          <w:tcPr>
            <w:tcW w:w="624" w:type="pct"/>
          </w:tcPr>
          <w:p w14:paraId="6103CDF3" w14:textId="77777777" w:rsidR="00E24265" w:rsidRPr="00615D4B" w:rsidRDefault="00E24265" w:rsidP="005F76AD">
            <w:pPr>
              <w:rPr>
                <w:rFonts w:ascii="標楷體" w:eastAsia="標楷體" w:hAnsi="標楷體"/>
              </w:rPr>
            </w:pPr>
          </w:p>
        </w:tc>
        <w:tc>
          <w:tcPr>
            <w:tcW w:w="537" w:type="pct"/>
          </w:tcPr>
          <w:p w14:paraId="6A00D2B2"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3C9FD453" w14:textId="77777777" w:rsidR="00E24265" w:rsidRPr="00615D4B" w:rsidRDefault="00E24265" w:rsidP="005F76AD">
            <w:pPr>
              <w:rPr>
                <w:rFonts w:ascii="標楷體" w:eastAsia="標楷體" w:hAnsi="標楷體"/>
              </w:rPr>
            </w:pPr>
          </w:p>
        </w:tc>
        <w:tc>
          <w:tcPr>
            <w:tcW w:w="299" w:type="pct"/>
          </w:tcPr>
          <w:p w14:paraId="5AA14FF0" w14:textId="77777777" w:rsidR="00E24265" w:rsidRPr="00615D4B" w:rsidRDefault="00E24265" w:rsidP="005F76AD">
            <w:pPr>
              <w:rPr>
                <w:rFonts w:ascii="標楷體" w:eastAsia="標楷體" w:hAnsi="標楷體"/>
              </w:rPr>
            </w:pPr>
          </w:p>
        </w:tc>
        <w:tc>
          <w:tcPr>
            <w:tcW w:w="1643" w:type="pct"/>
          </w:tcPr>
          <w:p w14:paraId="79849794" w14:textId="77777777" w:rsidR="00E24265" w:rsidRPr="00F65597" w:rsidRDefault="00E24265" w:rsidP="005F76AD">
            <w:pPr>
              <w:rPr>
                <w:rFonts w:ascii="標楷體" w:eastAsia="標楷體" w:hAnsi="標楷體"/>
              </w:rPr>
            </w:pPr>
            <w:r w:rsidRPr="00F65597">
              <w:rPr>
                <w:rFonts w:ascii="標楷體" w:eastAsia="標楷體" w:hAnsi="標楷體" w:hint="eastAsia"/>
              </w:rPr>
              <w:t>1:本人罹患重病</w:t>
            </w:r>
          </w:p>
          <w:p w14:paraId="6EB81075" w14:textId="77777777" w:rsidR="00E24265" w:rsidRPr="00F65597" w:rsidRDefault="00E24265" w:rsidP="005F76AD">
            <w:pPr>
              <w:rPr>
                <w:rFonts w:ascii="標楷體" w:eastAsia="標楷體" w:hAnsi="標楷體"/>
              </w:rPr>
            </w:pPr>
            <w:r w:rsidRPr="00F65597">
              <w:rPr>
                <w:rFonts w:ascii="標楷體" w:eastAsia="標楷體" w:hAnsi="標楷體" w:hint="eastAsia"/>
              </w:rPr>
              <w:t>2:家屬罹患重病</w:t>
            </w:r>
          </w:p>
          <w:p w14:paraId="265C56E9" w14:textId="77777777" w:rsidR="00E24265" w:rsidRPr="00F65597" w:rsidRDefault="00E24265" w:rsidP="005F76AD">
            <w:pPr>
              <w:rPr>
                <w:rFonts w:ascii="標楷體" w:eastAsia="標楷體" w:hAnsi="標楷體"/>
              </w:rPr>
            </w:pPr>
            <w:r w:rsidRPr="00F65597">
              <w:rPr>
                <w:rFonts w:ascii="標楷體" w:eastAsia="標楷體" w:hAnsi="標楷體" w:hint="eastAsia"/>
              </w:rPr>
              <w:t>3:非自願性失業</w:t>
            </w:r>
          </w:p>
          <w:p w14:paraId="3F7EEC9B" w14:textId="77777777" w:rsidR="00E24265" w:rsidRPr="00F65597" w:rsidRDefault="00E24265" w:rsidP="005F76AD">
            <w:pPr>
              <w:rPr>
                <w:rFonts w:ascii="標楷體" w:eastAsia="標楷體" w:hAnsi="標楷體"/>
              </w:rPr>
            </w:pPr>
            <w:r w:rsidRPr="00F65597">
              <w:rPr>
                <w:rFonts w:ascii="標楷體" w:eastAsia="標楷體" w:hAnsi="標楷體" w:hint="eastAsia"/>
              </w:rPr>
              <w:t>4:繳稅</w:t>
            </w:r>
          </w:p>
          <w:p w14:paraId="0347C67C" w14:textId="77777777" w:rsidR="00E24265" w:rsidRPr="00F65597" w:rsidRDefault="00E24265" w:rsidP="005F76AD">
            <w:pPr>
              <w:rPr>
                <w:rFonts w:ascii="標楷體" w:eastAsia="標楷體" w:hAnsi="標楷體"/>
              </w:rPr>
            </w:pPr>
            <w:r w:rsidRPr="00F65597">
              <w:rPr>
                <w:rFonts w:ascii="標楷體" w:eastAsia="標楷體" w:hAnsi="標楷體" w:hint="eastAsia"/>
              </w:rPr>
              <w:t>5:繳付子女學費</w:t>
            </w:r>
          </w:p>
          <w:p w14:paraId="73964428" w14:textId="77777777" w:rsidR="00E24265" w:rsidRPr="00F65597" w:rsidRDefault="00E24265" w:rsidP="005F76AD">
            <w:pPr>
              <w:rPr>
                <w:rFonts w:ascii="標楷體" w:eastAsia="標楷體" w:hAnsi="標楷體"/>
              </w:rPr>
            </w:pPr>
            <w:r w:rsidRPr="00F65597">
              <w:rPr>
                <w:rFonts w:ascii="標楷體" w:eastAsia="標楷體" w:hAnsi="標楷體" w:hint="eastAsia"/>
              </w:rPr>
              <w:t>6:莫拉克颱風受災戶</w:t>
            </w:r>
          </w:p>
          <w:p w14:paraId="66C1ACD1" w14:textId="77777777" w:rsidR="00E24265" w:rsidRPr="00F65597" w:rsidRDefault="00E24265" w:rsidP="005F76AD">
            <w:pPr>
              <w:rPr>
                <w:rFonts w:ascii="標楷體" w:eastAsia="標楷體" w:hAnsi="標楷體"/>
              </w:rPr>
            </w:pPr>
            <w:r w:rsidRPr="00F65597">
              <w:rPr>
                <w:rFonts w:ascii="標楷體" w:eastAsia="標楷體" w:hAnsi="標楷體" w:hint="eastAsia"/>
              </w:rPr>
              <w:t>7:本人為低收入戶</w:t>
            </w:r>
          </w:p>
          <w:p w14:paraId="2F0FA944" w14:textId="77777777" w:rsidR="00E24265" w:rsidRPr="00F65597" w:rsidRDefault="00E24265" w:rsidP="005F76AD">
            <w:pPr>
              <w:rPr>
                <w:rFonts w:ascii="標楷體" w:eastAsia="標楷體" w:hAnsi="標楷體"/>
              </w:rPr>
            </w:pPr>
            <w:r w:rsidRPr="00F65597">
              <w:rPr>
                <w:rFonts w:ascii="標楷體" w:eastAsia="標楷體" w:hAnsi="標楷體" w:hint="eastAsia"/>
              </w:rPr>
              <w:t>8:本人為中度以上身心障礙者</w:t>
            </w:r>
          </w:p>
          <w:p w14:paraId="06DD594B" w14:textId="77777777" w:rsidR="00E24265" w:rsidRPr="00F65597" w:rsidRDefault="00E24265" w:rsidP="005F76AD">
            <w:pPr>
              <w:rPr>
                <w:rFonts w:ascii="標楷體" w:eastAsia="標楷體" w:hAnsi="標楷體"/>
              </w:rPr>
            </w:pPr>
            <w:r w:rsidRPr="00F65597">
              <w:rPr>
                <w:rFonts w:ascii="標楷體" w:eastAsia="標楷體" w:hAnsi="標楷體" w:hint="eastAsia"/>
              </w:rPr>
              <w:t>9:本人為重大天然災害災民</w:t>
            </w:r>
          </w:p>
          <w:p w14:paraId="74B73F93" w14:textId="77777777" w:rsidR="00E24265" w:rsidRPr="00615D4B" w:rsidRDefault="00E24265" w:rsidP="005F76AD">
            <w:pPr>
              <w:rPr>
                <w:rFonts w:ascii="標楷體" w:eastAsia="標楷體" w:hAnsi="標楷體"/>
              </w:rPr>
            </w:pPr>
            <w:r w:rsidRPr="00F65597">
              <w:rPr>
                <w:rFonts w:ascii="標楷體" w:eastAsia="標楷體" w:hAnsi="標楷體" w:hint="eastAsia"/>
              </w:rPr>
              <w:t>10:0206 震災受災戶</w:t>
            </w:r>
          </w:p>
        </w:tc>
      </w:tr>
      <w:tr w:rsidR="00E24265" w:rsidRPr="00615D4B" w14:paraId="4965DC15" w14:textId="77777777" w:rsidTr="005F76AD">
        <w:trPr>
          <w:trHeight w:val="291"/>
          <w:jc w:val="center"/>
        </w:trPr>
        <w:tc>
          <w:tcPr>
            <w:tcW w:w="219" w:type="pct"/>
          </w:tcPr>
          <w:p w14:paraId="17ACF519"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61436F96" w14:textId="77777777" w:rsidR="00E24265" w:rsidRPr="00615D4B" w:rsidRDefault="00E24265" w:rsidP="005F76AD">
            <w:pPr>
              <w:rPr>
                <w:rFonts w:ascii="標楷體" w:eastAsia="標楷體" w:hAnsi="標楷體"/>
              </w:rPr>
            </w:pPr>
            <w:r w:rsidRPr="00D6003A">
              <w:rPr>
                <w:rFonts w:ascii="標楷體" w:eastAsia="標楷體" w:hAnsi="標楷體" w:hint="eastAsia"/>
              </w:rPr>
              <w:t>延期繳款年月</w:t>
            </w:r>
          </w:p>
        </w:tc>
        <w:tc>
          <w:tcPr>
            <w:tcW w:w="624" w:type="pct"/>
          </w:tcPr>
          <w:p w14:paraId="731CAD79" w14:textId="77777777" w:rsidR="00E24265" w:rsidRPr="00615D4B" w:rsidRDefault="00E24265" w:rsidP="005F76AD">
            <w:pPr>
              <w:rPr>
                <w:rFonts w:ascii="標楷體" w:eastAsia="標楷體" w:hAnsi="標楷體"/>
              </w:rPr>
            </w:pPr>
          </w:p>
        </w:tc>
        <w:tc>
          <w:tcPr>
            <w:tcW w:w="624" w:type="pct"/>
          </w:tcPr>
          <w:p w14:paraId="2E37EEF3" w14:textId="77777777" w:rsidR="00E24265" w:rsidRPr="00615D4B" w:rsidRDefault="00E24265" w:rsidP="005F76AD">
            <w:pPr>
              <w:rPr>
                <w:rFonts w:ascii="標楷體" w:eastAsia="標楷體" w:hAnsi="標楷體"/>
              </w:rPr>
            </w:pPr>
          </w:p>
        </w:tc>
        <w:tc>
          <w:tcPr>
            <w:tcW w:w="537" w:type="pct"/>
          </w:tcPr>
          <w:p w14:paraId="32D69AA6" w14:textId="77777777" w:rsidR="00E24265" w:rsidRPr="00615D4B" w:rsidRDefault="00E24265" w:rsidP="005F76AD">
            <w:pPr>
              <w:rPr>
                <w:rFonts w:ascii="標楷體" w:eastAsia="標楷體" w:hAnsi="標楷體"/>
              </w:rPr>
            </w:pPr>
          </w:p>
        </w:tc>
        <w:tc>
          <w:tcPr>
            <w:tcW w:w="299" w:type="pct"/>
          </w:tcPr>
          <w:p w14:paraId="6DF798E2" w14:textId="77777777" w:rsidR="00E24265" w:rsidRPr="00615D4B" w:rsidRDefault="00E24265" w:rsidP="005F76AD">
            <w:pPr>
              <w:rPr>
                <w:rFonts w:ascii="標楷體" w:eastAsia="標楷體" w:hAnsi="標楷體"/>
              </w:rPr>
            </w:pPr>
          </w:p>
        </w:tc>
        <w:tc>
          <w:tcPr>
            <w:tcW w:w="299" w:type="pct"/>
          </w:tcPr>
          <w:p w14:paraId="4EB11A59" w14:textId="77777777" w:rsidR="00E24265" w:rsidRPr="00615D4B" w:rsidRDefault="00E24265" w:rsidP="005F76AD">
            <w:pPr>
              <w:rPr>
                <w:rFonts w:ascii="標楷體" w:eastAsia="標楷體" w:hAnsi="標楷體"/>
              </w:rPr>
            </w:pPr>
          </w:p>
        </w:tc>
        <w:tc>
          <w:tcPr>
            <w:tcW w:w="1643" w:type="pct"/>
          </w:tcPr>
          <w:p w14:paraId="7B4CB919" w14:textId="77777777" w:rsidR="00E24265" w:rsidRPr="00615D4B" w:rsidRDefault="00E24265" w:rsidP="005F76AD">
            <w:pPr>
              <w:rPr>
                <w:rFonts w:ascii="標楷體" w:eastAsia="標楷體" w:hAnsi="標楷體"/>
              </w:rPr>
            </w:pPr>
          </w:p>
        </w:tc>
      </w:tr>
      <w:tr w:rsidR="00E24265" w:rsidRPr="00615D4B" w14:paraId="4684D6B5" w14:textId="77777777" w:rsidTr="005F76AD">
        <w:trPr>
          <w:trHeight w:val="291"/>
          <w:jc w:val="center"/>
        </w:trPr>
        <w:tc>
          <w:tcPr>
            <w:tcW w:w="219" w:type="pct"/>
          </w:tcPr>
          <w:p w14:paraId="63B8EFF6" w14:textId="77777777" w:rsidR="00E24265" w:rsidRPr="005E579A" w:rsidRDefault="00E24265" w:rsidP="005F76AD">
            <w:pPr>
              <w:pStyle w:val="af9"/>
              <w:numPr>
                <w:ilvl w:val="0"/>
                <w:numId w:val="65"/>
              </w:numPr>
              <w:ind w:leftChars="0"/>
              <w:rPr>
                <w:rFonts w:ascii="標楷體" w:eastAsia="標楷體" w:hAnsi="標楷體"/>
              </w:rPr>
            </w:pPr>
          </w:p>
        </w:tc>
        <w:tc>
          <w:tcPr>
            <w:tcW w:w="756" w:type="pct"/>
          </w:tcPr>
          <w:p w14:paraId="48DAA481" w14:textId="77777777" w:rsidR="00E24265" w:rsidRPr="00615D4B" w:rsidRDefault="00E24265" w:rsidP="005F76AD">
            <w:pPr>
              <w:rPr>
                <w:rFonts w:ascii="標楷體" w:eastAsia="標楷體" w:hAnsi="標楷體"/>
              </w:rPr>
            </w:pPr>
            <w:r w:rsidRPr="00D6003A">
              <w:rPr>
                <w:rFonts w:ascii="標楷體" w:eastAsia="標楷體" w:hAnsi="標楷體" w:hint="eastAsia"/>
              </w:rPr>
              <w:t>轉JCIC文字檔日期</w:t>
            </w:r>
          </w:p>
        </w:tc>
        <w:tc>
          <w:tcPr>
            <w:tcW w:w="624" w:type="pct"/>
          </w:tcPr>
          <w:p w14:paraId="06E5D789" w14:textId="77777777" w:rsidR="00E24265" w:rsidRPr="00615D4B" w:rsidRDefault="00E24265" w:rsidP="005F76AD">
            <w:pPr>
              <w:rPr>
                <w:rFonts w:ascii="標楷體" w:eastAsia="標楷體" w:hAnsi="標楷體"/>
              </w:rPr>
            </w:pPr>
          </w:p>
        </w:tc>
        <w:tc>
          <w:tcPr>
            <w:tcW w:w="624" w:type="pct"/>
          </w:tcPr>
          <w:p w14:paraId="3A8A611C" w14:textId="77777777" w:rsidR="00E24265" w:rsidRPr="00615D4B" w:rsidRDefault="00E24265" w:rsidP="005F76AD">
            <w:pPr>
              <w:rPr>
                <w:rFonts w:ascii="標楷體" w:eastAsia="標楷體" w:hAnsi="標楷體"/>
              </w:rPr>
            </w:pPr>
          </w:p>
        </w:tc>
        <w:tc>
          <w:tcPr>
            <w:tcW w:w="537" w:type="pct"/>
          </w:tcPr>
          <w:p w14:paraId="69BC4DCE" w14:textId="77777777" w:rsidR="00E24265" w:rsidRPr="00615D4B" w:rsidRDefault="00E24265" w:rsidP="005F76AD">
            <w:pPr>
              <w:rPr>
                <w:rFonts w:ascii="標楷體" w:eastAsia="標楷體" w:hAnsi="標楷體"/>
              </w:rPr>
            </w:pPr>
          </w:p>
        </w:tc>
        <w:tc>
          <w:tcPr>
            <w:tcW w:w="299" w:type="pct"/>
          </w:tcPr>
          <w:p w14:paraId="7801C17B" w14:textId="77777777" w:rsidR="00E24265" w:rsidRPr="00615D4B" w:rsidRDefault="00E24265" w:rsidP="005F76AD">
            <w:pPr>
              <w:rPr>
                <w:rFonts w:ascii="標楷體" w:eastAsia="標楷體" w:hAnsi="標楷體"/>
              </w:rPr>
            </w:pPr>
          </w:p>
        </w:tc>
        <w:tc>
          <w:tcPr>
            <w:tcW w:w="299" w:type="pct"/>
          </w:tcPr>
          <w:p w14:paraId="7668903B" w14:textId="77777777" w:rsidR="00E24265" w:rsidRPr="00615D4B" w:rsidRDefault="00E24265" w:rsidP="005F76AD">
            <w:pPr>
              <w:rPr>
                <w:rFonts w:ascii="標楷體" w:eastAsia="標楷體" w:hAnsi="標楷體"/>
              </w:rPr>
            </w:pPr>
          </w:p>
        </w:tc>
        <w:tc>
          <w:tcPr>
            <w:tcW w:w="1643" w:type="pct"/>
          </w:tcPr>
          <w:p w14:paraId="24720DB6" w14:textId="77777777" w:rsidR="00E24265" w:rsidRPr="00615D4B" w:rsidRDefault="00E24265" w:rsidP="005F76AD">
            <w:pPr>
              <w:rPr>
                <w:rFonts w:ascii="標楷體" w:eastAsia="標楷體" w:hAnsi="標楷體"/>
              </w:rPr>
            </w:pPr>
          </w:p>
        </w:tc>
      </w:tr>
    </w:tbl>
    <w:p w14:paraId="712DC48E" w14:textId="77777777" w:rsidR="00E24265" w:rsidRDefault="00E24265" w:rsidP="00F62379">
      <w:pPr>
        <w:pStyle w:val="42"/>
        <w:spacing w:after="72"/>
        <w:ind w:leftChars="0" w:left="0"/>
        <w:rPr>
          <w:rFonts w:hAnsi="標楷體"/>
        </w:rPr>
      </w:pPr>
    </w:p>
    <w:p w14:paraId="03DA5D85" w14:textId="77777777" w:rsidR="00E24265" w:rsidRDefault="00E24265">
      <w:pPr>
        <w:widowControl/>
        <w:rPr>
          <w:rFonts w:ascii="Arial" w:eastAsia="標楷體" w:hAnsi="標楷體" w:cs="標楷體"/>
          <w:kern w:val="0"/>
          <w:szCs w:val="28"/>
        </w:rPr>
      </w:pPr>
      <w:r>
        <w:rPr>
          <w:rFonts w:hAnsi="標楷體"/>
        </w:rPr>
        <w:br w:type="page"/>
      </w:r>
    </w:p>
    <w:p w14:paraId="6B427A60" w14:textId="77777777" w:rsidR="00E24265" w:rsidRPr="00A03472" w:rsidRDefault="00E24265" w:rsidP="00E24265">
      <w:pPr>
        <w:pStyle w:val="3"/>
        <w:numPr>
          <w:ilvl w:val="2"/>
          <w:numId w:val="1"/>
        </w:numPr>
        <w:rPr>
          <w:rFonts w:ascii="標楷體" w:hAnsi="標楷體"/>
        </w:rPr>
      </w:pPr>
      <w:r>
        <w:rPr>
          <w:rFonts w:ascii="標楷體" w:hAnsi="標楷體"/>
        </w:rPr>
        <w:lastRenderedPageBreak/>
        <w:t>L</w:t>
      </w:r>
      <w:r>
        <w:rPr>
          <w:rFonts w:ascii="標楷體" w:hAnsi="標楷體" w:hint="eastAsia"/>
        </w:rPr>
        <w:t>8337</w:t>
      </w:r>
      <w:r w:rsidRPr="0026640C">
        <w:rPr>
          <w:rFonts w:ascii="標楷體" w:hAnsi="標楷體" w:hint="eastAsia"/>
        </w:rPr>
        <w:t>前置調解單獨全數受清償資料</w:t>
      </w:r>
    </w:p>
    <w:p w14:paraId="705DA484" w14:textId="77777777" w:rsidR="00E24265" w:rsidRPr="003972CE" w:rsidRDefault="00E24265">
      <w:pPr>
        <w:pStyle w:val="a"/>
      </w:pPr>
      <w:r w:rsidRPr="00615D4B">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24265" w:rsidRPr="00615D4B" w14:paraId="70A3DBD4"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37D4EAB" w14:textId="77777777" w:rsidR="00E24265" w:rsidRPr="00615D4B" w:rsidRDefault="00E24265" w:rsidP="005F76AD">
            <w:pPr>
              <w:rPr>
                <w:rFonts w:ascii="標楷體" w:eastAsia="標楷體" w:hAnsi="標楷體"/>
              </w:rPr>
            </w:pPr>
            <w:r w:rsidRPr="00615D4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93FD38F" w14:textId="77777777" w:rsidR="00E24265" w:rsidRPr="00615D4B" w:rsidRDefault="00E24265" w:rsidP="005F76AD">
            <w:pPr>
              <w:rPr>
                <w:rFonts w:ascii="標楷體" w:eastAsia="標楷體" w:hAnsi="標楷體"/>
              </w:rPr>
            </w:pPr>
            <w:r w:rsidRPr="0026640C">
              <w:rPr>
                <w:rFonts w:ascii="標楷體" w:eastAsia="標楷體" w:hAnsi="標楷體" w:hint="eastAsia"/>
              </w:rPr>
              <w:t>前置調解單獨全數受清償資料</w:t>
            </w:r>
          </w:p>
        </w:tc>
      </w:tr>
      <w:tr w:rsidR="00E24265" w:rsidRPr="00615D4B" w14:paraId="2204521E" w14:textId="77777777" w:rsidTr="005F76AD">
        <w:trPr>
          <w:trHeight w:val="277"/>
        </w:trPr>
        <w:tc>
          <w:tcPr>
            <w:tcW w:w="1548" w:type="dxa"/>
            <w:tcBorders>
              <w:top w:val="single" w:sz="8" w:space="0" w:color="000000"/>
              <w:bottom w:val="single" w:sz="8" w:space="0" w:color="000000"/>
              <w:right w:val="single" w:sz="8" w:space="0" w:color="000000"/>
            </w:tcBorders>
            <w:shd w:val="clear" w:color="auto" w:fill="F3F3F3"/>
          </w:tcPr>
          <w:p w14:paraId="59354DC6" w14:textId="77777777" w:rsidR="00E24265" w:rsidRPr="00615D4B" w:rsidRDefault="00E24265" w:rsidP="005F76AD">
            <w:pPr>
              <w:rPr>
                <w:rFonts w:ascii="標楷體" w:eastAsia="標楷體" w:hAnsi="標楷體"/>
              </w:rPr>
            </w:pPr>
            <w:r w:rsidRPr="00615D4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CF58536" w14:textId="77777777" w:rsidR="00E24265" w:rsidRPr="00615D4B" w:rsidRDefault="00E24265" w:rsidP="005F76AD">
            <w:pPr>
              <w:rPr>
                <w:rFonts w:ascii="標楷體" w:eastAsia="標楷體" w:hAnsi="標楷體"/>
              </w:rPr>
            </w:pPr>
          </w:p>
        </w:tc>
      </w:tr>
      <w:tr w:rsidR="00E24265" w:rsidRPr="00615D4B" w14:paraId="47EA6A43" w14:textId="77777777" w:rsidTr="005F76AD">
        <w:trPr>
          <w:trHeight w:val="773"/>
        </w:trPr>
        <w:tc>
          <w:tcPr>
            <w:tcW w:w="1548" w:type="dxa"/>
            <w:tcBorders>
              <w:top w:val="single" w:sz="8" w:space="0" w:color="000000"/>
              <w:bottom w:val="single" w:sz="8" w:space="0" w:color="000000"/>
              <w:right w:val="single" w:sz="8" w:space="0" w:color="000000"/>
            </w:tcBorders>
            <w:shd w:val="clear" w:color="auto" w:fill="F3F3F3"/>
          </w:tcPr>
          <w:p w14:paraId="1ACF1926" w14:textId="77777777" w:rsidR="00E24265" w:rsidRPr="00615D4B" w:rsidRDefault="00E24265" w:rsidP="005F76AD">
            <w:pPr>
              <w:rPr>
                <w:rFonts w:ascii="標楷體" w:eastAsia="標楷體" w:hAnsi="標楷體"/>
              </w:rPr>
            </w:pPr>
            <w:r w:rsidRPr="00615D4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048EE3" w14:textId="77777777" w:rsidR="00E24265" w:rsidRPr="00615D4B" w:rsidRDefault="00E24265" w:rsidP="005F76AD">
            <w:pPr>
              <w:rPr>
                <w:rFonts w:ascii="標楷體" w:eastAsia="標楷體" w:hAnsi="標楷體"/>
              </w:rPr>
            </w:pPr>
          </w:p>
        </w:tc>
      </w:tr>
      <w:tr w:rsidR="00E24265" w:rsidRPr="00615D4B" w14:paraId="32F675F4" w14:textId="77777777" w:rsidTr="005F76AD">
        <w:trPr>
          <w:trHeight w:val="321"/>
        </w:trPr>
        <w:tc>
          <w:tcPr>
            <w:tcW w:w="1548" w:type="dxa"/>
            <w:tcBorders>
              <w:top w:val="single" w:sz="8" w:space="0" w:color="000000"/>
              <w:bottom w:val="single" w:sz="8" w:space="0" w:color="000000"/>
              <w:right w:val="single" w:sz="8" w:space="0" w:color="000000"/>
            </w:tcBorders>
            <w:shd w:val="clear" w:color="auto" w:fill="F3F3F3"/>
          </w:tcPr>
          <w:p w14:paraId="06FB7757" w14:textId="77777777" w:rsidR="00E24265" w:rsidRPr="00615D4B" w:rsidRDefault="00E24265" w:rsidP="005F76AD">
            <w:pPr>
              <w:rPr>
                <w:rFonts w:ascii="標楷體" w:eastAsia="標楷體" w:hAnsi="標楷體"/>
              </w:rPr>
            </w:pPr>
            <w:r w:rsidRPr="00615D4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1E06C4" w14:textId="77777777" w:rsidR="00E24265" w:rsidRPr="00615D4B" w:rsidRDefault="00E24265" w:rsidP="005F76AD">
            <w:pPr>
              <w:rPr>
                <w:rFonts w:ascii="標楷體" w:eastAsia="標楷體" w:hAnsi="標楷體"/>
              </w:rPr>
            </w:pPr>
          </w:p>
        </w:tc>
      </w:tr>
      <w:tr w:rsidR="00E24265" w:rsidRPr="00615D4B" w14:paraId="346E02F3" w14:textId="77777777" w:rsidTr="005F76AD">
        <w:trPr>
          <w:trHeight w:val="1311"/>
        </w:trPr>
        <w:tc>
          <w:tcPr>
            <w:tcW w:w="1548" w:type="dxa"/>
            <w:tcBorders>
              <w:top w:val="single" w:sz="8" w:space="0" w:color="000000"/>
              <w:bottom w:val="single" w:sz="8" w:space="0" w:color="000000"/>
              <w:right w:val="single" w:sz="8" w:space="0" w:color="000000"/>
            </w:tcBorders>
            <w:shd w:val="clear" w:color="auto" w:fill="F3F3F3"/>
          </w:tcPr>
          <w:p w14:paraId="3417E915" w14:textId="77777777" w:rsidR="00E24265" w:rsidRPr="00615D4B" w:rsidRDefault="00E24265" w:rsidP="005F76AD">
            <w:pPr>
              <w:rPr>
                <w:rFonts w:ascii="標楷體" w:eastAsia="標楷體" w:hAnsi="標楷體"/>
              </w:rPr>
            </w:pPr>
            <w:r w:rsidRPr="00615D4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455A37F" w14:textId="77777777" w:rsidR="00E24265" w:rsidRPr="00615D4B" w:rsidRDefault="00E24265" w:rsidP="005F76AD">
            <w:pPr>
              <w:rPr>
                <w:rFonts w:ascii="標楷體" w:eastAsia="標楷體" w:hAnsi="標楷體"/>
              </w:rPr>
            </w:pPr>
          </w:p>
        </w:tc>
      </w:tr>
      <w:tr w:rsidR="00E24265" w:rsidRPr="00615D4B" w14:paraId="6440ECF1"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B73E683" w14:textId="77777777" w:rsidR="00E24265" w:rsidRPr="00615D4B" w:rsidRDefault="00E24265" w:rsidP="005F76AD">
            <w:pPr>
              <w:rPr>
                <w:rFonts w:ascii="標楷體" w:eastAsia="標楷體" w:hAnsi="標楷體"/>
              </w:rPr>
            </w:pPr>
            <w:r w:rsidRPr="00615D4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5F1F4F" w14:textId="77777777" w:rsidR="00E24265" w:rsidRPr="00615D4B" w:rsidRDefault="00E24265" w:rsidP="005F76AD">
            <w:pPr>
              <w:rPr>
                <w:rFonts w:ascii="標楷體" w:eastAsia="標楷體" w:hAnsi="標楷體"/>
              </w:rPr>
            </w:pPr>
          </w:p>
        </w:tc>
      </w:tr>
      <w:tr w:rsidR="00E24265" w:rsidRPr="00615D4B" w14:paraId="1A383B74" w14:textId="77777777" w:rsidTr="005F76AD">
        <w:trPr>
          <w:trHeight w:val="358"/>
        </w:trPr>
        <w:tc>
          <w:tcPr>
            <w:tcW w:w="1548" w:type="dxa"/>
            <w:tcBorders>
              <w:top w:val="single" w:sz="8" w:space="0" w:color="000000"/>
              <w:bottom w:val="single" w:sz="8" w:space="0" w:color="000000"/>
              <w:right w:val="single" w:sz="8" w:space="0" w:color="000000"/>
            </w:tcBorders>
            <w:shd w:val="clear" w:color="auto" w:fill="F3F3F3"/>
          </w:tcPr>
          <w:p w14:paraId="29CED230" w14:textId="77777777" w:rsidR="00E24265" w:rsidRPr="00615D4B" w:rsidRDefault="00E24265" w:rsidP="005F76AD">
            <w:pPr>
              <w:rPr>
                <w:rFonts w:ascii="標楷體" w:eastAsia="標楷體" w:hAnsi="標楷體"/>
              </w:rPr>
            </w:pPr>
            <w:r w:rsidRPr="00615D4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623FD8" w14:textId="77777777" w:rsidR="00E24265" w:rsidRPr="00615D4B" w:rsidRDefault="00E24265" w:rsidP="005F76AD">
            <w:pPr>
              <w:rPr>
                <w:rFonts w:ascii="標楷體" w:eastAsia="標楷體" w:hAnsi="標楷體"/>
              </w:rPr>
            </w:pPr>
          </w:p>
        </w:tc>
      </w:tr>
      <w:tr w:rsidR="00E24265" w:rsidRPr="00615D4B" w14:paraId="6B9AE347" w14:textId="77777777" w:rsidTr="005F76AD">
        <w:trPr>
          <w:trHeight w:val="278"/>
        </w:trPr>
        <w:tc>
          <w:tcPr>
            <w:tcW w:w="1548" w:type="dxa"/>
            <w:tcBorders>
              <w:top w:val="single" w:sz="8" w:space="0" w:color="000000"/>
              <w:bottom w:val="single" w:sz="8" w:space="0" w:color="000000"/>
              <w:right w:val="single" w:sz="8" w:space="0" w:color="000000"/>
            </w:tcBorders>
            <w:shd w:val="clear" w:color="auto" w:fill="F3F3F3"/>
          </w:tcPr>
          <w:p w14:paraId="7A4D9FE3" w14:textId="77777777" w:rsidR="00E24265" w:rsidRPr="00615D4B" w:rsidRDefault="00E24265" w:rsidP="005F76AD">
            <w:pPr>
              <w:rPr>
                <w:rFonts w:ascii="標楷體" w:eastAsia="標楷體" w:hAnsi="標楷體"/>
              </w:rPr>
            </w:pPr>
            <w:r w:rsidRPr="00615D4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EFBC400" w14:textId="77777777" w:rsidR="00E24265" w:rsidRPr="00615D4B" w:rsidRDefault="00E24265" w:rsidP="005F76AD">
            <w:pPr>
              <w:rPr>
                <w:rFonts w:ascii="標楷體" w:eastAsia="標楷體" w:hAnsi="標楷體"/>
              </w:rPr>
            </w:pPr>
          </w:p>
        </w:tc>
      </w:tr>
    </w:tbl>
    <w:p w14:paraId="300E0C3C" w14:textId="77777777" w:rsidR="00E24265" w:rsidRDefault="00E24265" w:rsidP="00E24265"/>
    <w:p w14:paraId="25F833F0" w14:textId="77777777" w:rsidR="00E24265" w:rsidRPr="00615D4B" w:rsidRDefault="00E24265">
      <w:pPr>
        <w:pStyle w:val="a"/>
      </w:pPr>
      <w:r w:rsidRPr="00615D4B">
        <w:t>UI</w:t>
      </w:r>
      <w:r w:rsidRPr="00615D4B">
        <w:t>畫面</w:t>
      </w:r>
    </w:p>
    <w:p w14:paraId="3DED455F" w14:textId="77777777" w:rsidR="00E24265" w:rsidRDefault="00E24265" w:rsidP="00E24265">
      <w:pPr>
        <w:pStyle w:val="42"/>
        <w:spacing w:after="72"/>
        <w:ind w:left="1133"/>
        <w:rPr>
          <w:rFonts w:hAnsi="標楷體"/>
        </w:rPr>
      </w:pPr>
      <w:r w:rsidRPr="00743962">
        <w:rPr>
          <w:rFonts w:hAnsi="標楷體" w:hint="eastAsia"/>
        </w:rPr>
        <w:t>輸入畫面：</w:t>
      </w:r>
    </w:p>
    <w:p w14:paraId="528B166B" w14:textId="77777777" w:rsidR="00E24265" w:rsidRPr="004D33E6" w:rsidRDefault="00E24265" w:rsidP="00E24265">
      <w:pPr>
        <w:pStyle w:val="42"/>
        <w:spacing w:after="72"/>
        <w:ind w:leftChars="0" w:left="0"/>
        <w:rPr>
          <w:rFonts w:hAnsi="標楷體"/>
        </w:rPr>
      </w:pPr>
      <w:r w:rsidRPr="004D33E6">
        <w:rPr>
          <w:rFonts w:hAnsi="標楷體"/>
          <w:noProof/>
        </w:rPr>
        <w:drawing>
          <wp:inline distT="0" distB="0" distL="0" distR="0" wp14:anchorId="6B58B083" wp14:editId="44787A31">
            <wp:extent cx="6588116" cy="226314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588116" cy="2263140"/>
                    </a:xfrm>
                    <a:prstGeom prst="rect">
                      <a:avLst/>
                    </a:prstGeom>
                  </pic:spPr>
                </pic:pic>
              </a:graphicData>
            </a:graphic>
          </wp:inline>
        </w:drawing>
      </w:r>
    </w:p>
    <w:p w14:paraId="3CE7D698" w14:textId="77777777" w:rsidR="00E24265" w:rsidRDefault="00E24265" w:rsidP="00E24265">
      <w:pPr>
        <w:pStyle w:val="1text"/>
        <w:rPr>
          <w:rFonts w:ascii="Times New Roman" w:hAnsi="Times New Roman"/>
        </w:rPr>
      </w:pPr>
    </w:p>
    <w:p w14:paraId="25206940" w14:textId="77777777" w:rsidR="00E24265" w:rsidRPr="003972CE" w:rsidRDefault="00E24265">
      <w:pPr>
        <w:pStyle w:val="a"/>
      </w:pPr>
      <w:r w:rsidRPr="00615D4B">
        <w:rPr>
          <w:rFonts w:hint="eastAsia"/>
        </w:rPr>
        <w:t>輸入</w:t>
      </w:r>
      <w:r w:rsidRPr="003972CE">
        <w:t>畫面資料說明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576"/>
        <w:gridCol w:w="1300"/>
        <w:gridCol w:w="1300"/>
        <w:gridCol w:w="1119"/>
        <w:gridCol w:w="623"/>
        <w:gridCol w:w="623"/>
        <w:gridCol w:w="3422"/>
      </w:tblGrid>
      <w:tr w:rsidR="00E24265" w:rsidRPr="00615D4B" w14:paraId="63A8852A" w14:textId="77777777" w:rsidTr="005F76AD">
        <w:trPr>
          <w:trHeight w:val="388"/>
          <w:jc w:val="center"/>
        </w:trPr>
        <w:tc>
          <w:tcPr>
            <w:tcW w:w="219" w:type="pct"/>
            <w:vMerge w:val="restart"/>
          </w:tcPr>
          <w:p w14:paraId="67728288" w14:textId="77777777" w:rsidR="00E24265" w:rsidRPr="00615D4B" w:rsidRDefault="00E24265" w:rsidP="005F76AD">
            <w:pPr>
              <w:rPr>
                <w:rFonts w:ascii="標楷體" w:eastAsia="標楷體" w:hAnsi="標楷體"/>
              </w:rPr>
            </w:pPr>
            <w:r w:rsidRPr="00615D4B">
              <w:rPr>
                <w:rFonts w:ascii="標楷體" w:eastAsia="標楷體" w:hAnsi="標楷體"/>
              </w:rPr>
              <w:t>序號</w:t>
            </w:r>
          </w:p>
        </w:tc>
        <w:tc>
          <w:tcPr>
            <w:tcW w:w="756" w:type="pct"/>
            <w:vMerge w:val="restart"/>
          </w:tcPr>
          <w:p w14:paraId="2F0683C8" w14:textId="77777777" w:rsidR="00E24265" w:rsidRPr="00615D4B" w:rsidRDefault="00E24265" w:rsidP="005F76AD">
            <w:pPr>
              <w:rPr>
                <w:rFonts w:ascii="標楷體" w:eastAsia="標楷體" w:hAnsi="標楷體"/>
              </w:rPr>
            </w:pPr>
            <w:r w:rsidRPr="00615D4B">
              <w:rPr>
                <w:rFonts w:ascii="標楷體" w:eastAsia="標楷體" w:hAnsi="標楷體"/>
              </w:rPr>
              <w:t>欄位</w:t>
            </w:r>
          </w:p>
        </w:tc>
        <w:tc>
          <w:tcPr>
            <w:tcW w:w="2382" w:type="pct"/>
            <w:gridSpan w:val="5"/>
          </w:tcPr>
          <w:p w14:paraId="27FA6A79" w14:textId="77777777" w:rsidR="00E24265" w:rsidRPr="00615D4B" w:rsidRDefault="00E24265" w:rsidP="005F76AD">
            <w:pPr>
              <w:jc w:val="center"/>
              <w:rPr>
                <w:rFonts w:ascii="標楷體" w:eastAsia="標楷體" w:hAnsi="標楷體"/>
              </w:rPr>
            </w:pPr>
            <w:r w:rsidRPr="00615D4B">
              <w:rPr>
                <w:rFonts w:ascii="標楷體" w:eastAsia="標楷體" w:hAnsi="標楷體"/>
              </w:rPr>
              <w:t>說明</w:t>
            </w:r>
          </w:p>
        </w:tc>
        <w:tc>
          <w:tcPr>
            <w:tcW w:w="1643" w:type="pct"/>
            <w:vMerge w:val="restart"/>
          </w:tcPr>
          <w:p w14:paraId="4CD35D20" w14:textId="77777777" w:rsidR="00E24265" w:rsidRPr="00615D4B" w:rsidRDefault="00E24265" w:rsidP="005F76AD">
            <w:pPr>
              <w:rPr>
                <w:rFonts w:ascii="標楷體" w:eastAsia="標楷體" w:hAnsi="標楷體"/>
              </w:rPr>
            </w:pPr>
            <w:r w:rsidRPr="00615D4B">
              <w:rPr>
                <w:rFonts w:ascii="標楷體" w:eastAsia="標楷體" w:hAnsi="標楷體"/>
              </w:rPr>
              <w:t>處理邏輯及注意事項</w:t>
            </w:r>
          </w:p>
        </w:tc>
      </w:tr>
      <w:tr w:rsidR="00E24265" w:rsidRPr="00615D4B" w14:paraId="6176F0D4" w14:textId="77777777" w:rsidTr="005F76AD">
        <w:trPr>
          <w:trHeight w:val="244"/>
          <w:jc w:val="center"/>
        </w:trPr>
        <w:tc>
          <w:tcPr>
            <w:tcW w:w="219" w:type="pct"/>
            <w:vMerge/>
          </w:tcPr>
          <w:p w14:paraId="530995B7" w14:textId="77777777" w:rsidR="00E24265" w:rsidRPr="00615D4B" w:rsidRDefault="00E24265" w:rsidP="005F76AD">
            <w:pPr>
              <w:rPr>
                <w:rFonts w:ascii="標楷體" w:eastAsia="標楷體" w:hAnsi="標楷體"/>
              </w:rPr>
            </w:pPr>
          </w:p>
        </w:tc>
        <w:tc>
          <w:tcPr>
            <w:tcW w:w="756" w:type="pct"/>
            <w:vMerge/>
          </w:tcPr>
          <w:p w14:paraId="31C1782E" w14:textId="77777777" w:rsidR="00E24265" w:rsidRPr="00615D4B" w:rsidRDefault="00E24265" w:rsidP="005F76AD">
            <w:pPr>
              <w:rPr>
                <w:rFonts w:ascii="標楷體" w:eastAsia="標楷體" w:hAnsi="標楷體"/>
              </w:rPr>
            </w:pPr>
          </w:p>
        </w:tc>
        <w:tc>
          <w:tcPr>
            <w:tcW w:w="624" w:type="pct"/>
          </w:tcPr>
          <w:p w14:paraId="662C495C" w14:textId="77777777" w:rsidR="00E24265" w:rsidRPr="00615D4B" w:rsidRDefault="00E24265" w:rsidP="005F76AD">
            <w:pPr>
              <w:rPr>
                <w:rFonts w:ascii="標楷體" w:eastAsia="標楷體" w:hAnsi="標楷體"/>
              </w:rPr>
            </w:pPr>
            <w:r w:rsidRPr="00615D4B">
              <w:rPr>
                <w:rFonts w:ascii="標楷體" w:eastAsia="標楷體" w:hAnsi="標楷體" w:hint="eastAsia"/>
              </w:rPr>
              <w:t>資料型態長度</w:t>
            </w:r>
          </w:p>
        </w:tc>
        <w:tc>
          <w:tcPr>
            <w:tcW w:w="624" w:type="pct"/>
          </w:tcPr>
          <w:p w14:paraId="4C0747A8" w14:textId="77777777" w:rsidR="00E24265" w:rsidRPr="00615D4B" w:rsidRDefault="00E24265" w:rsidP="005F76AD">
            <w:pPr>
              <w:rPr>
                <w:rFonts w:ascii="標楷體" w:eastAsia="標楷體" w:hAnsi="標楷體"/>
              </w:rPr>
            </w:pPr>
            <w:r w:rsidRPr="00615D4B">
              <w:rPr>
                <w:rFonts w:ascii="標楷體" w:eastAsia="標楷體" w:hAnsi="標楷體"/>
              </w:rPr>
              <w:t>預設值</w:t>
            </w:r>
          </w:p>
        </w:tc>
        <w:tc>
          <w:tcPr>
            <w:tcW w:w="537" w:type="pct"/>
          </w:tcPr>
          <w:p w14:paraId="4E54CDD3" w14:textId="77777777" w:rsidR="00E24265" w:rsidRPr="00615D4B" w:rsidRDefault="00E24265" w:rsidP="005F76AD">
            <w:pPr>
              <w:rPr>
                <w:rFonts w:ascii="標楷體" w:eastAsia="標楷體" w:hAnsi="標楷體"/>
              </w:rPr>
            </w:pPr>
            <w:r w:rsidRPr="00615D4B">
              <w:rPr>
                <w:rFonts w:ascii="標楷體" w:eastAsia="標楷體" w:hAnsi="標楷體"/>
              </w:rPr>
              <w:t>選單內容</w:t>
            </w:r>
          </w:p>
        </w:tc>
        <w:tc>
          <w:tcPr>
            <w:tcW w:w="299" w:type="pct"/>
          </w:tcPr>
          <w:p w14:paraId="2668F0AB" w14:textId="77777777" w:rsidR="00E24265" w:rsidRPr="00615D4B" w:rsidRDefault="00E24265" w:rsidP="005F76AD">
            <w:pPr>
              <w:rPr>
                <w:rFonts w:ascii="標楷體" w:eastAsia="標楷體" w:hAnsi="標楷體"/>
              </w:rPr>
            </w:pPr>
            <w:r w:rsidRPr="00615D4B">
              <w:rPr>
                <w:rFonts w:ascii="標楷體" w:eastAsia="標楷體" w:hAnsi="標楷體"/>
              </w:rPr>
              <w:t>必填</w:t>
            </w:r>
          </w:p>
        </w:tc>
        <w:tc>
          <w:tcPr>
            <w:tcW w:w="299" w:type="pct"/>
          </w:tcPr>
          <w:p w14:paraId="22E5A1DF" w14:textId="77777777" w:rsidR="00E24265" w:rsidRPr="00615D4B" w:rsidRDefault="00E24265" w:rsidP="005F76AD">
            <w:pPr>
              <w:rPr>
                <w:rFonts w:ascii="標楷體" w:eastAsia="標楷體" w:hAnsi="標楷體"/>
              </w:rPr>
            </w:pPr>
            <w:r w:rsidRPr="00615D4B">
              <w:rPr>
                <w:rFonts w:ascii="標楷體" w:eastAsia="標楷體" w:hAnsi="標楷體"/>
              </w:rPr>
              <w:t>R/W</w:t>
            </w:r>
          </w:p>
        </w:tc>
        <w:tc>
          <w:tcPr>
            <w:tcW w:w="1643" w:type="pct"/>
            <w:vMerge/>
          </w:tcPr>
          <w:p w14:paraId="5E7FA201" w14:textId="77777777" w:rsidR="00E24265" w:rsidRPr="00615D4B" w:rsidRDefault="00E24265" w:rsidP="005F76AD">
            <w:pPr>
              <w:rPr>
                <w:rFonts w:ascii="標楷體" w:eastAsia="標楷體" w:hAnsi="標楷體"/>
              </w:rPr>
            </w:pPr>
          </w:p>
        </w:tc>
      </w:tr>
      <w:tr w:rsidR="00E24265" w:rsidRPr="00615D4B" w14:paraId="11A2D61A" w14:textId="77777777" w:rsidTr="005F76AD">
        <w:trPr>
          <w:trHeight w:val="291"/>
          <w:jc w:val="center"/>
        </w:trPr>
        <w:tc>
          <w:tcPr>
            <w:tcW w:w="219" w:type="pct"/>
          </w:tcPr>
          <w:p w14:paraId="2B01E782"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031B2EB0" w14:textId="77777777" w:rsidR="00E24265" w:rsidRPr="00615D4B" w:rsidRDefault="00E24265" w:rsidP="005F76AD">
            <w:pPr>
              <w:rPr>
                <w:rFonts w:ascii="標楷體" w:eastAsia="標楷體" w:hAnsi="標楷體"/>
              </w:rPr>
            </w:pPr>
            <w:r w:rsidRPr="00D6003A">
              <w:rPr>
                <w:rFonts w:ascii="標楷體" w:eastAsia="標楷體" w:hAnsi="標楷體" w:hint="eastAsia"/>
              </w:rPr>
              <w:t>交易代碼</w:t>
            </w:r>
          </w:p>
        </w:tc>
        <w:tc>
          <w:tcPr>
            <w:tcW w:w="624" w:type="pct"/>
          </w:tcPr>
          <w:p w14:paraId="44DABBDA" w14:textId="77777777" w:rsidR="00E24265" w:rsidRPr="00615D4B" w:rsidRDefault="00E24265" w:rsidP="005F76AD">
            <w:pPr>
              <w:rPr>
                <w:rFonts w:ascii="標楷體" w:eastAsia="標楷體" w:hAnsi="標楷體"/>
              </w:rPr>
            </w:pPr>
          </w:p>
        </w:tc>
        <w:tc>
          <w:tcPr>
            <w:tcW w:w="624" w:type="pct"/>
          </w:tcPr>
          <w:p w14:paraId="16657098" w14:textId="77777777" w:rsidR="00E24265" w:rsidRPr="00615D4B" w:rsidRDefault="00E24265" w:rsidP="005F76AD">
            <w:pPr>
              <w:rPr>
                <w:rFonts w:ascii="標楷體" w:eastAsia="標楷體" w:hAnsi="標楷體"/>
              </w:rPr>
            </w:pPr>
          </w:p>
        </w:tc>
        <w:tc>
          <w:tcPr>
            <w:tcW w:w="537" w:type="pct"/>
          </w:tcPr>
          <w:p w14:paraId="4C9D2BE5"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44A9BE44" w14:textId="77777777" w:rsidR="00E24265" w:rsidRPr="00615D4B" w:rsidRDefault="00E24265" w:rsidP="005F76AD">
            <w:pPr>
              <w:rPr>
                <w:rFonts w:ascii="標楷體" w:eastAsia="標楷體" w:hAnsi="標楷體"/>
              </w:rPr>
            </w:pPr>
          </w:p>
        </w:tc>
        <w:tc>
          <w:tcPr>
            <w:tcW w:w="299" w:type="pct"/>
          </w:tcPr>
          <w:p w14:paraId="3EF51AE2" w14:textId="77777777" w:rsidR="00E24265" w:rsidRPr="00615D4B" w:rsidRDefault="00E24265" w:rsidP="005F76AD">
            <w:pPr>
              <w:rPr>
                <w:rFonts w:ascii="標楷體" w:eastAsia="標楷體" w:hAnsi="標楷體"/>
              </w:rPr>
            </w:pPr>
          </w:p>
        </w:tc>
        <w:tc>
          <w:tcPr>
            <w:tcW w:w="1643" w:type="pct"/>
          </w:tcPr>
          <w:p w14:paraId="5C152452" w14:textId="77777777" w:rsidR="00E24265" w:rsidRDefault="00E24265" w:rsidP="005F76AD">
            <w:pPr>
              <w:rPr>
                <w:rFonts w:ascii="標楷體" w:eastAsia="標楷體" w:hAnsi="標楷體"/>
              </w:rPr>
            </w:pPr>
            <w:r w:rsidRPr="00F65597">
              <w:rPr>
                <w:rFonts w:ascii="標楷體" w:eastAsia="標楷體" w:hAnsi="標楷體" w:hint="eastAsia"/>
              </w:rPr>
              <w:t>1:新增</w:t>
            </w:r>
          </w:p>
          <w:p w14:paraId="321F3DEC" w14:textId="77777777" w:rsidR="00E24265" w:rsidRDefault="00E24265" w:rsidP="005F76AD">
            <w:pPr>
              <w:rPr>
                <w:rFonts w:ascii="標楷體" w:eastAsia="標楷體" w:hAnsi="標楷體"/>
              </w:rPr>
            </w:pPr>
            <w:r w:rsidRPr="00F65597">
              <w:rPr>
                <w:rFonts w:ascii="標楷體" w:eastAsia="標楷體" w:hAnsi="標楷體" w:hint="eastAsia"/>
              </w:rPr>
              <w:t>2:異動</w:t>
            </w:r>
          </w:p>
          <w:p w14:paraId="7397624B" w14:textId="77777777" w:rsidR="00E24265" w:rsidRPr="00615D4B" w:rsidRDefault="00E24265" w:rsidP="005F76AD">
            <w:pPr>
              <w:rPr>
                <w:rFonts w:ascii="標楷體" w:eastAsia="標楷體" w:hAnsi="標楷體"/>
              </w:rPr>
            </w:pPr>
            <w:r w:rsidRPr="00F65597">
              <w:rPr>
                <w:rFonts w:ascii="標楷體" w:eastAsia="標楷體" w:hAnsi="標楷體" w:hint="eastAsia"/>
              </w:rPr>
              <w:t>4:刪除</w:t>
            </w:r>
          </w:p>
        </w:tc>
      </w:tr>
      <w:tr w:rsidR="00E24265" w:rsidRPr="00615D4B" w14:paraId="00A75513" w14:textId="77777777" w:rsidTr="005F76AD">
        <w:trPr>
          <w:trHeight w:val="291"/>
          <w:jc w:val="center"/>
        </w:trPr>
        <w:tc>
          <w:tcPr>
            <w:tcW w:w="219" w:type="pct"/>
          </w:tcPr>
          <w:p w14:paraId="2EFC6ADA"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249C0B02" w14:textId="77777777" w:rsidR="00E24265" w:rsidRPr="00615D4B" w:rsidRDefault="00E24265" w:rsidP="005F76AD">
            <w:pPr>
              <w:rPr>
                <w:rFonts w:ascii="標楷體" w:eastAsia="標楷體" w:hAnsi="標楷體"/>
              </w:rPr>
            </w:pPr>
            <w:r w:rsidRPr="00D6003A">
              <w:rPr>
                <w:rFonts w:ascii="標楷體" w:eastAsia="標楷體" w:hAnsi="標楷體" w:hint="eastAsia"/>
              </w:rPr>
              <w:t>債務人IDN</w:t>
            </w:r>
          </w:p>
        </w:tc>
        <w:tc>
          <w:tcPr>
            <w:tcW w:w="624" w:type="pct"/>
          </w:tcPr>
          <w:p w14:paraId="115F0F17" w14:textId="77777777" w:rsidR="00E24265" w:rsidRPr="00615D4B" w:rsidRDefault="00E24265" w:rsidP="005F76AD">
            <w:pPr>
              <w:rPr>
                <w:rFonts w:ascii="標楷體" w:eastAsia="標楷體" w:hAnsi="標楷體"/>
              </w:rPr>
            </w:pPr>
          </w:p>
        </w:tc>
        <w:tc>
          <w:tcPr>
            <w:tcW w:w="624" w:type="pct"/>
          </w:tcPr>
          <w:p w14:paraId="06D2A426" w14:textId="77777777" w:rsidR="00E24265" w:rsidRPr="00615D4B" w:rsidRDefault="00E24265" w:rsidP="005F76AD">
            <w:pPr>
              <w:rPr>
                <w:rFonts w:ascii="標楷體" w:eastAsia="標楷體" w:hAnsi="標楷體"/>
              </w:rPr>
            </w:pPr>
          </w:p>
        </w:tc>
        <w:tc>
          <w:tcPr>
            <w:tcW w:w="537" w:type="pct"/>
          </w:tcPr>
          <w:p w14:paraId="59F00185" w14:textId="77777777" w:rsidR="00E24265" w:rsidRPr="00615D4B" w:rsidRDefault="00E24265" w:rsidP="005F76AD">
            <w:pPr>
              <w:rPr>
                <w:rFonts w:ascii="標楷體" w:eastAsia="標楷體" w:hAnsi="標楷體"/>
              </w:rPr>
            </w:pPr>
          </w:p>
        </w:tc>
        <w:tc>
          <w:tcPr>
            <w:tcW w:w="299" w:type="pct"/>
          </w:tcPr>
          <w:p w14:paraId="6777429A" w14:textId="77777777" w:rsidR="00E24265" w:rsidRPr="00615D4B" w:rsidRDefault="00E24265" w:rsidP="005F76AD">
            <w:pPr>
              <w:rPr>
                <w:rFonts w:ascii="標楷體" w:eastAsia="標楷體" w:hAnsi="標楷體"/>
              </w:rPr>
            </w:pPr>
          </w:p>
        </w:tc>
        <w:tc>
          <w:tcPr>
            <w:tcW w:w="299" w:type="pct"/>
          </w:tcPr>
          <w:p w14:paraId="6542EE60" w14:textId="77777777" w:rsidR="00E24265" w:rsidRPr="00615D4B" w:rsidRDefault="00E24265" w:rsidP="005F76AD">
            <w:pPr>
              <w:rPr>
                <w:rFonts w:ascii="標楷體" w:eastAsia="標楷體" w:hAnsi="標楷體"/>
              </w:rPr>
            </w:pPr>
          </w:p>
        </w:tc>
        <w:tc>
          <w:tcPr>
            <w:tcW w:w="1643" w:type="pct"/>
          </w:tcPr>
          <w:p w14:paraId="53BFD04F" w14:textId="77777777" w:rsidR="00E24265" w:rsidRPr="00615D4B" w:rsidRDefault="00E24265" w:rsidP="005F76AD">
            <w:pPr>
              <w:rPr>
                <w:rFonts w:ascii="標楷體" w:eastAsia="標楷體" w:hAnsi="標楷體"/>
              </w:rPr>
            </w:pPr>
          </w:p>
        </w:tc>
      </w:tr>
      <w:tr w:rsidR="00E24265" w:rsidRPr="00615D4B" w14:paraId="2214B1EE" w14:textId="77777777" w:rsidTr="005F76AD">
        <w:trPr>
          <w:trHeight w:val="291"/>
          <w:jc w:val="center"/>
        </w:trPr>
        <w:tc>
          <w:tcPr>
            <w:tcW w:w="219" w:type="pct"/>
          </w:tcPr>
          <w:p w14:paraId="2E775C5F"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341F7145" w14:textId="77777777" w:rsidR="00E24265" w:rsidRPr="00615D4B" w:rsidRDefault="00E24265" w:rsidP="005F76AD">
            <w:pPr>
              <w:rPr>
                <w:rFonts w:ascii="標楷體" w:eastAsia="標楷體" w:hAnsi="標楷體"/>
              </w:rPr>
            </w:pPr>
            <w:r w:rsidRPr="00D6003A">
              <w:rPr>
                <w:rFonts w:ascii="標楷體" w:eastAsia="標楷體" w:hAnsi="標楷體" w:hint="eastAsia"/>
              </w:rPr>
              <w:t>報送單位代</w:t>
            </w:r>
            <w:r w:rsidRPr="00D6003A">
              <w:rPr>
                <w:rFonts w:ascii="標楷體" w:eastAsia="標楷體" w:hAnsi="標楷體" w:hint="eastAsia"/>
              </w:rPr>
              <w:lastRenderedPageBreak/>
              <w:t>號</w:t>
            </w:r>
          </w:p>
        </w:tc>
        <w:tc>
          <w:tcPr>
            <w:tcW w:w="624" w:type="pct"/>
          </w:tcPr>
          <w:p w14:paraId="3549315B" w14:textId="77777777" w:rsidR="00E24265" w:rsidRPr="00615D4B" w:rsidRDefault="00E24265" w:rsidP="005F76AD">
            <w:pPr>
              <w:rPr>
                <w:rFonts w:ascii="標楷體" w:eastAsia="標楷體" w:hAnsi="標楷體"/>
              </w:rPr>
            </w:pPr>
          </w:p>
        </w:tc>
        <w:tc>
          <w:tcPr>
            <w:tcW w:w="624" w:type="pct"/>
          </w:tcPr>
          <w:p w14:paraId="53F7449D" w14:textId="77777777" w:rsidR="00E24265" w:rsidRPr="00615D4B" w:rsidRDefault="00E24265" w:rsidP="005F76AD">
            <w:pPr>
              <w:rPr>
                <w:rFonts w:ascii="標楷體" w:eastAsia="標楷體" w:hAnsi="標楷體"/>
              </w:rPr>
            </w:pPr>
          </w:p>
        </w:tc>
        <w:tc>
          <w:tcPr>
            <w:tcW w:w="537" w:type="pct"/>
          </w:tcPr>
          <w:p w14:paraId="50102758" w14:textId="77777777" w:rsidR="00E24265" w:rsidRPr="00615D4B" w:rsidRDefault="00E24265" w:rsidP="005F76AD">
            <w:pPr>
              <w:rPr>
                <w:rFonts w:ascii="標楷體" w:eastAsia="標楷體" w:hAnsi="標楷體"/>
              </w:rPr>
            </w:pPr>
          </w:p>
        </w:tc>
        <w:tc>
          <w:tcPr>
            <w:tcW w:w="299" w:type="pct"/>
          </w:tcPr>
          <w:p w14:paraId="16C23722" w14:textId="77777777" w:rsidR="00E24265" w:rsidRPr="00615D4B" w:rsidRDefault="00E24265" w:rsidP="005F76AD">
            <w:pPr>
              <w:rPr>
                <w:rFonts w:ascii="標楷體" w:eastAsia="標楷體" w:hAnsi="標楷體"/>
              </w:rPr>
            </w:pPr>
          </w:p>
        </w:tc>
        <w:tc>
          <w:tcPr>
            <w:tcW w:w="299" w:type="pct"/>
          </w:tcPr>
          <w:p w14:paraId="33C9D6DD" w14:textId="77777777" w:rsidR="00E24265" w:rsidRPr="00615D4B" w:rsidRDefault="00E24265" w:rsidP="005F76AD">
            <w:pPr>
              <w:rPr>
                <w:rFonts w:ascii="標楷體" w:eastAsia="標楷體" w:hAnsi="標楷體"/>
              </w:rPr>
            </w:pPr>
          </w:p>
        </w:tc>
        <w:tc>
          <w:tcPr>
            <w:tcW w:w="1643" w:type="pct"/>
          </w:tcPr>
          <w:p w14:paraId="6144A903" w14:textId="77777777" w:rsidR="00E24265" w:rsidRPr="00615D4B" w:rsidRDefault="00E24265" w:rsidP="005F76AD">
            <w:pPr>
              <w:rPr>
                <w:rFonts w:ascii="標楷體" w:eastAsia="標楷體" w:hAnsi="標楷體"/>
              </w:rPr>
            </w:pPr>
          </w:p>
        </w:tc>
      </w:tr>
      <w:tr w:rsidR="00E24265" w:rsidRPr="00615D4B" w14:paraId="14C6310A" w14:textId="77777777" w:rsidTr="005F76AD">
        <w:trPr>
          <w:trHeight w:val="291"/>
          <w:jc w:val="center"/>
        </w:trPr>
        <w:tc>
          <w:tcPr>
            <w:tcW w:w="219" w:type="pct"/>
          </w:tcPr>
          <w:p w14:paraId="0EFAC923"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4602F6BE" w14:textId="77777777" w:rsidR="00E24265" w:rsidRPr="00615D4B" w:rsidRDefault="00E24265" w:rsidP="005F76AD">
            <w:pPr>
              <w:rPr>
                <w:rFonts w:ascii="標楷體" w:eastAsia="標楷體" w:hAnsi="標楷體"/>
              </w:rPr>
            </w:pPr>
            <w:r w:rsidRPr="00D6003A">
              <w:rPr>
                <w:rFonts w:ascii="標楷體" w:eastAsia="標楷體" w:hAnsi="標楷體" w:hint="eastAsia"/>
              </w:rPr>
              <w:t>調解申請日</w:t>
            </w:r>
          </w:p>
        </w:tc>
        <w:tc>
          <w:tcPr>
            <w:tcW w:w="624" w:type="pct"/>
          </w:tcPr>
          <w:p w14:paraId="7AC0A53F" w14:textId="77777777" w:rsidR="00E24265" w:rsidRPr="00615D4B" w:rsidRDefault="00E24265" w:rsidP="005F76AD">
            <w:pPr>
              <w:rPr>
                <w:rFonts w:ascii="標楷體" w:eastAsia="標楷體" w:hAnsi="標楷體"/>
              </w:rPr>
            </w:pPr>
          </w:p>
        </w:tc>
        <w:tc>
          <w:tcPr>
            <w:tcW w:w="624" w:type="pct"/>
          </w:tcPr>
          <w:p w14:paraId="4B905401" w14:textId="77777777" w:rsidR="00E24265" w:rsidRPr="00615D4B" w:rsidRDefault="00E24265" w:rsidP="005F76AD">
            <w:pPr>
              <w:rPr>
                <w:rFonts w:ascii="標楷體" w:eastAsia="標楷體" w:hAnsi="標楷體"/>
              </w:rPr>
            </w:pPr>
          </w:p>
        </w:tc>
        <w:tc>
          <w:tcPr>
            <w:tcW w:w="537" w:type="pct"/>
          </w:tcPr>
          <w:p w14:paraId="7AF3766A" w14:textId="77777777" w:rsidR="00E24265" w:rsidRPr="00615D4B" w:rsidRDefault="00E24265" w:rsidP="005F76AD">
            <w:pPr>
              <w:rPr>
                <w:rFonts w:ascii="標楷體" w:eastAsia="標楷體" w:hAnsi="標楷體"/>
              </w:rPr>
            </w:pPr>
          </w:p>
        </w:tc>
        <w:tc>
          <w:tcPr>
            <w:tcW w:w="299" w:type="pct"/>
          </w:tcPr>
          <w:p w14:paraId="6912A85B" w14:textId="77777777" w:rsidR="00E24265" w:rsidRPr="00615D4B" w:rsidRDefault="00E24265" w:rsidP="005F76AD">
            <w:pPr>
              <w:rPr>
                <w:rFonts w:ascii="標楷體" w:eastAsia="標楷體" w:hAnsi="標楷體"/>
              </w:rPr>
            </w:pPr>
          </w:p>
        </w:tc>
        <w:tc>
          <w:tcPr>
            <w:tcW w:w="299" w:type="pct"/>
          </w:tcPr>
          <w:p w14:paraId="0BD1A1F9" w14:textId="77777777" w:rsidR="00E24265" w:rsidRPr="00615D4B" w:rsidRDefault="00E24265" w:rsidP="005F76AD">
            <w:pPr>
              <w:rPr>
                <w:rFonts w:ascii="標楷體" w:eastAsia="標楷體" w:hAnsi="標楷體"/>
              </w:rPr>
            </w:pPr>
          </w:p>
        </w:tc>
        <w:tc>
          <w:tcPr>
            <w:tcW w:w="1643" w:type="pct"/>
          </w:tcPr>
          <w:p w14:paraId="043F8B0D" w14:textId="77777777" w:rsidR="00E24265" w:rsidRPr="00615D4B" w:rsidRDefault="00E24265" w:rsidP="005F76AD">
            <w:pPr>
              <w:rPr>
                <w:rFonts w:ascii="標楷體" w:eastAsia="標楷體" w:hAnsi="標楷體"/>
              </w:rPr>
            </w:pPr>
          </w:p>
        </w:tc>
      </w:tr>
      <w:tr w:rsidR="00E24265" w:rsidRPr="00615D4B" w14:paraId="750DF9B1" w14:textId="77777777" w:rsidTr="005F76AD">
        <w:trPr>
          <w:trHeight w:val="291"/>
          <w:jc w:val="center"/>
        </w:trPr>
        <w:tc>
          <w:tcPr>
            <w:tcW w:w="219" w:type="pct"/>
          </w:tcPr>
          <w:p w14:paraId="125412C5"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3E60C3A4" w14:textId="77777777" w:rsidR="00E24265" w:rsidRPr="00615D4B" w:rsidRDefault="00E24265" w:rsidP="005F76AD">
            <w:pPr>
              <w:rPr>
                <w:rFonts w:ascii="標楷體" w:eastAsia="標楷體" w:hAnsi="標楷體"/>
              </w:rPr>
            </w:pPr>
            <w:r w:rsidRPr="00D6003A">
              <w:rPr>
                <w:rFonts w:ascii="標楷體" w:eastAsia="標楷體" w:hAnsi="標楷體" w:hint="eastAsia"/>
              </w:rPr>
              <w:t>受理調解機構代號</w:t>
            </w:r>
          </w:p>
        </w:tc>
        <w:tc>
          <w:tcPr>
            <w:tcW w:w="624" w:type="pct"/>
          </w:tcPr>
          <w:p w14:paraId="213E4DA3" w14:textId="77777777" w:rsidR="00E24265" w:rsidRPr="00615D4B" w:rsidRDefault="00E24265" w:rsidP="005F76AD">
            <w:pPr>
              <w:rPr>
                <w:rFonts w:ascii="標楷體" w:eastAsia="標楷體" w:hAnsi="標楷體"/>
              </w:rPr>
            </w:pPr>
          </w:p>
        </w:tc>
        <w:tc>
          <w:tcPr>
            <w:tcW w:w="624" w:type="pct"/>
          </w:tcPr>
          <w:p w14:paraId="6E351EA2" w14:textId="77777777" w:rsidR="00E24265" w:rsidRPr="00615D4B" w:rsidRDefault="00E24265" w:rsidP="005F76AD">
            <w:pPr>
              <w:rPr>
                <w:rFonts w:ascii="標楷體" w:eastAsia="標楷體" w:hAnsi="標楷體"/>
              </w:rPr>
            </w:pPr>
          </w:p>
        </w:tc>
        <w:tc>
          <w:tcPr>
            <w:tcW w:w="537" w:type="pct"/>
          </w:tcPr>
          <w:p w14:paraId="06E52471" w14:textId="77777777" w:rsidR="00E24265" w:rsidRPr="00615D4B" w:rsidRDefault="00E24265" w:rsidP="005F76AD">
            <w:pPr>
              <w:rPr>
                <w:rFonts w:ascii="標楷體" w:eastAsia="標楷體" w:hAnsi="標楷體"/>
              </w:rPr>
            </w:pPr>
          </w:p>
        </w:tc>
        <w:tc>
          <w:tcPr>
            <w:tcW w:w="299" w:type="pct"/>
          </w:tcPr>
          <w:p w14:paraId="1FB3B2A2" w14:textId="77777777" w:rsidR="00E24265" w:rsidRPr="00615D4B" w:rsidRDefault="00E24265" w:rsidP="005F76AD">
            <w:pPr>
              <w:rPr>
                <w:rFonts w:ascii="標楷體" w:eastAsia="標楷體" w:hAnsi="標楷體"/>
              </w:rPr>
            </w:pPr>
          </w:p>
        </w:tc>
        <w:tc>
          <w:tcPr>
            <w:tcW w:w="299" w:type="pct"/>
          </w:tcPr>
          <w:p w14:paraId="4BD8B170" w14:textId="77777777" w:rsidR="00E24265" w:rsidRPr="00615D4B" w:rsidRDefault="00E24265" w:rsidP="005F76AD">
            <w:pPr>
              <w:rPr>
                <w:rFonts w:ascii="標楷體" w:eastAsia="標楷體" w:hAnsi="標楷體"/>
              </w:rPr>
            </w:pPr>
          </w:p>
        </w:tc>
        <w:tc>
          <w:tcPr>
            <w:tcW w:w="1643" w:type="pct"/>
          </w:tcPr>
          <w:p w14:paraId="531C058E" w14:textId="77777777" w:rsidR="00E24265" w:rsidRPr="00615D4B" w:rsidRDefault="00E24265" w:rsidP="005F76AD">
            <w:pPr>
              <w:rPr>
                <w:rFonts w:ascii="標楷體" w:eastAsia="標楷體" w:hAnsi="標楷體"/>
              </w:rPr>
            </w:pPr>
          </w:p>
        </w:tc>
      </w:tr>
      <w:tr w:rsidR="00E24265" w:rsidRPr="00615D4B" w14:paraId="00A592F1" w14:textId="77777777" w:rsidTr="005F76AD">
        <w:trPr>
          <w:trHeight w:val="291"/>
          <w:jc w:val="center"/>
        </w:trPr>
        <w:tc>
          <w:tcPr>
            <w:tcW w:w="219" w:type="pct"/>
          </w:tcPr>
          <w:p w14:paraId="3430E4BA"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52C37CED" w14:textId="77777777" w:rsidR="00E24265" w:rsidRPr="00615D4B" w:rsidRDefault="00E24265" w:rsidP="005F76AD">
            <w:pPr>
              <w:rPr>
                <w:rFonts w:ascii="標楷體" w:eastAsia="標楷體" w:hAnsi="標楷體"/>
              </w:rPr>
            </w:pPr>
            <w:r w:rsidRPr="00D6003A">
              <w:rPr>
                <w:rFonts w:ascii="標楷體" w:eastAsia="標楷體" w:hAnsi="標楷體" w:hint="eastAsia"/>
              </w:rPr>
              <w:t>最大債權金融機構代號</w:t>
            </w:r>
          </w:p>
        </w:tc>
        <w:tc>
          <w:tcPr>
            <w:tcW w:w="624" w:type="pct"/>
          </w:tcPr>
          <w:p w14:paraId="309C6345" w14:textId="77777777" w:rsidR="00E24265" w:rsidRPr="00615D4B" w:rsidRDefault="00E24265" w:rsidP="005F76AD">
            <w:pPr>
              <w:rPr>
                <w:rFonts w:ascii="標楷體" w:eastAsia="標楷體" w:hAnsi="標楷體"/>
              </w:rPr>
            </w:pPr>
          </w:p>
        </w:tc>
        <w:tc>
          <w:tcPr>
            <w:tcW w:w="624" w:type="pct"/>
          </w:tcPr>
          <w:p w14:paraId="7A99195E" w14:textId="77777777" w:rsidR="00E24265" w:rsidRPr="00615D4B" w:rsidRDefault="00E24265" w:rsidP="005F76AD">
            <w:pPr>
              <w:rPr>
                <w:rFonts w:ascii="標楷體" w:eastAsia="標楷體" w:hAnsi="標楷體"/>
              </w:rPr>
            </w:pPr>
          </w:p>
        </w:tc>
        <w:tc>
          <w:tcPr>
            <w:tcW w:w="537" w:type="pct"/>
          </w:tcPr>
          <w:p w14:paraId="5E6F1A0A" w14:textId="77777777" w:rsidR="00E24265" w:rsidRPr="00615D4B" w:rsidRDefault="00E24265" w:rsidP="005F76AD">
            <w:pPr>
              <w:rPr>
                <w:rFonts w:ascii="標楷體" w:eastAsia="標楷體" w:hAnsi="標楷體"/>
              </w:rPr>
            </w:pPr>
          </w:p>
        </w:tc>
        <w:tc>
          <w:tcPr>
            <w:tcW w:w="299" w:type="pct"/>
          </w:tcPr>
          <w:p w14:paraId="6746EB3D" w14:textId="77777777" w:rsidR="00E24265" w:rsidRPr="00615D4B" w:rsidRDefault="00E24265" w:rsidP="005F76AD">
            <w:pPr>
              <w:rPr>
                <w:rFonts w:ascii="標楷體" w:eastAsia="標楷體" w:hAnsi="標楷體"/>
              </w:rPr>
            </w:pPr>
          </w:p>
        </w:tc>
        <w:tc>
          <w:tcPr>
            <w:tcW w:w="299" w:type="pct"/>
          </w:tcPr>
          <w:p w14:paraId="26BB7BCC" w14:textId="77777777" w:rsidR="00E24265" w:rsidRPr="00615D4B" w:rsidRDefault="00E24265" w:rsidP="005F76AD">
            <w:pPr>
              <w:rPr>
                <w:rFonts w:ascii="標楷體" w:eastAsia="標楷體" w:hAnsi="標楷體"/>
              </w:rPr>
            </w:pPr>
          </w:p>
        </w:tc>
        <w:tc>
          <w:tcPr>
            <w:tcW w:w="1643" w:type="pct"/>
          </w:tcPr>
          <w:p w14:paraId="01890586" w14:textId="77777777" w:rsidR="00E24265" w:rsidRPr="00615D4B" w:rsidRDefault="00E24265" w:rsidP="005F76AD">
            <w:pPr>
              <w:rPr>
                <w:rFonts w:ascii="標楷體" w:eastAsia="標楷體" w:hAnsi="標楷體"/>
              </w:rPr>
            </w:pPr>
          </w:p>
        </w:tc>
      </w:tr>
      <w:tr w:rsidR="00E24265" w:rsidRPr="00615D4B" w14:paraId="02C37784" w14:textId="77777777" w:rsidTr="005F76AD">
        <w:trPr>
          <w:trHeight w:val="291"/>
          <w:jc w:val="center"/>
        </w:trPr>
        <w:tc>
          <w:tcPr>
            <w:tcW w:w="219" w:type="pct"/>
          </w:tcPr>
          <w:p w14:paraId="6B02CFF0"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65F00BDA" w14:textId="77777777" w:rsidR="00E24265" w:rsidRPr="00615D4B" w:rsidRDefault="00E24265" w:rsidP="005F76AD">
            <w:pPr>
              <w:rPr>
                <w:rFonts w:ascii="標楷體" w:eastAsia="標楷體" w:hAnsi="標楷體"/>
              </w:rPr>
            </w:pPr>
            <w:r w:rsidRPr="00D6003A">
              <w:rPr>
                <w:rFonts w:ascii="標楷體" w:eastAsia="標楷體" w:hAnsi="標楷體" w:hint="eastAsia"/>
              </w:rPr>
              <w:t>單獨全數受清償原因</w:t>
            </w:r>
          </w:p>
        </w:tc>
        <w:tc>
          <w:tcPr>
            <w:tcW w:w="624" w:type="pct"/>
          </w:tcPr>
          <w:p w14:paraId="45039DCF" w14:textId="77777777" w:rsidR="00E24265" w:rsidRPr="00615D4B" w:rsidRDefault="00E24265" w:rsidP="005F76AD">
            <w:pPr>
              <w:rPr>
                <w:rFonts w:ascii="標楷體" w:eastAsia="標楷體" w:hAnsi="標楷體"/>
              </w:rPr>
            </w:pPr>
          </w:p>
        </w:tc>
        <w:tc>
          <w:tcPr>
            <w:tcW w:w="624" w:type="pct"/>
          </w:tcPr>
          <w:p w14:paraId="36C9F274" w14:textId="77777777" w:rsidR="00E24265" w:rsidRPr="00615D4B" w:rsidRDefault="00E24265" w:rsidP="005F76AD">
            <w:pPr>
              <w:rPr>
                <w:rFonts w:ascii="標楷體" w:eastAsia="標楷體" w:hAnsi="標楷體"/>
              </w:rPr>
            </w:pPr>
          </w:p>
        </w:tc>
        <w:tc>
          <w:tcPr>
            <w:tcW w:w="537" w:type="pct"/>
          </w:tcPr>
          <w:p w14:paraId="7C672753" w14:textId="77777777" w:rsidR="00E24265" w:rsidRPr="00615D4B" w:rsidRDefault="00E24265" w:rsidP="005F76AD">
            <w:pPr>
              <w:rPr>
                <w:rFonts w:ascii="標楷體" w:eastAsia="標楷體" w:hAnsi="標楷體"/>
              </w:rPr>
            </w:pPr>
            <w:r>
              <w:rPr>
                <w:rFonts w:ascii="標楷體" w:eastAsia="標楷體" w:hAnsi="標楷體" w:hint="eastAsia"/>
              </w:rPr>
              <w:t>下拉式選單</w:t>
            </w:r>
          </w:p>
        </w:tc>
        <w:tc>
          <w:tcPr>
            <w:tcW w:w="299" w:type="pct"/>
          </w:tcPr>
          <w:p w14:paraId="1C5C9D88" w14:textId="77777777" w:rsidR="00E24265" w:rsidRPr="00615D4B" w:rsidRDefault="00E24265" w:rsidP="005F76AD">
            <w:pPr>
              <w:rPr>
                <w:rFonts w:ascii="標楷體" w:eastAsia="標楷體" w:hAnsi="標楷體"/>
              </w:rPr>
            </w:pPr>
          </w:p>
        </w:tc>
        <w:tc>
          <w:tcPr>
            <w:tcW w:w="299" w:type="pct"/>
          </w:tcPr>
          <w:p w14:paraId="28141FFB" w14:textId="77777777" w:rsidR="00E24265" w:rsidRPr="00615D4B" w:rsidRDefault="00E24265" w:rsidP="005F76AD">
            <w:pPr>
              <w:rPr>
                <w:rFonts w:ascii="標楷體" w:eastAsia="標楷體" w:hAnsi="標楷體"/>
              </w:rPr>
            </w:pPr>
          </w:p>
        </w:tc>
        <w:tc>
          <w:tcPr>
            <w:tcW w:w="1643" w:type="pct"/>
          </w:tcPr>
          <w:p w14:paraId="271BB527" w14:textId="77777777" w:rsidR="00E24265" w:rsidRPr="001354D5" w:rsidRDefault="00E24265" w:rsidP="005F76AD">
            <w:pPr>
              <w:rPr>
                <w:rFonts w:ascii="標楷體" w:eastAsia="標楷體" w:hAnsi="標楷體"/>
              </w:rPr>
            </w:pPr>
            <w:r w:rsidRPr="001354D5">
              <w:rPr>
                <w:rFonts w:ascii="標楷體" w:eastAsia="標楷體" w:hAnsi="標楷體" w:hint="eastAsia"/>
              </w:rPr>
              <w:t>A:於協商前已聲請強制執行並獲分配之款項，於日後領取分配款者</w:t>
            </w:r>
          </w:p>
          <w:p w14:paraId="6D017241" w14:textId="77777777" w:rsidR="00E24265" w:rsidRPr="001354D5" w:rsidRDefault="00E24265" w:rsidP="005F76AD">
            <w:pPr>
              <w:rPr>
                <w:rFonts w:ascii="標楷體" w:eastAsia="標楷體" w:hAnsi="標楷體"/>
              </w:rPr>
            </w:pPr>
            <w:r w:rsidRPr="001354D5">
              <w:rPr>
                <w:rFonts w:ascii="標楷體" w:eastAsia="標楷體" w:hAnsi="標楷體" w:hint="eastAsia"/>
              </w:rPr>
              <w:t>B:債務人於最高限額抵押權內清償無擔保債務</w:t>
            </w:r>
          </w:p>
          <w:p w14:paraId="6B8926B0" w14:textId="77777777" w:rsidR="00E24265" w:rsidRPr="001354D5" w:rsidRDefault="00E24265" w:rsidP="005F76AD">
            <w:pPr>
              <w:rPr>
                <w:rFonts w:ascii="標楷體" w:eastAsia="標楷體" w:hAnsi="標楷體"/>
              </w:rPr>
            </w:pPr>
            <w:r w:rsidRPr="001354D5">
              <w:rPr>
                <w:rFonts w:ascii="標楷體" w:eastAsia="標楷體" w:hAnsi="標楷體" w:hint="eastAsia"/>
              </w:rPr>
              <w:t>C:保證人代為清償債務</w:t>
            </w:r>
          </w:p>
          <w:p w14:paraId="079E308B" w14:textId="77777777" w:rsidR="00E24265" w:rsidRPr="001354D5" w:rsidRDefault="00E24265" w:rsidP="005F76AD">
            <w:pPr>
              <w:rPr>
                <w:rFonts w:ascii="標楷體" w:eastAsia="標楷體" w:hAnsi="標楷體"/>
              </w:rPr>
            </w:pPr>
            <w:r w:rsidRPr="001354D5">
              <w:rPr>
                <w:rFonts w:ascii="標楷體" w:eastAsia="標楷體" w:hAnsi="標楷體" w:hint="eastAsia"/>
              </w:rPr>
              <w:t>D:廠商將分期付款之款項退回貸款金融機構，並沖抵貸款金融機構債務</w:t>
            </w:r>
          </w:p>
          <w:p w14:paraId="5AB8E8AF" w14:textId="77777777" w:rsidR="00E24265" w:rsidRPr="00615D4B" w:rsidRDefault="00E24265" w:rsidP="005F76AD">
            <w:pPr>
              <w:rPr>
                <w:rFonts w:ascii="標楷體" w:eastAsia="標楷體" w:hAnsi="標楷體"/>
              </w:rPr>
            </w:pPr>
            <w:r w:rsidRPr="001354D5">
              <w:rPr>
                <w:rFonts w:ascii="標楷體" w:eastAsia="標楷體" w:hAnsi="標楷體" w:hint="eastAsia"/>
              </w:rPr>
              <w:t>E:車貸及次順位不動產抵押權經債權金融機構處分後收回款項並沖抵貸款金融機構債務</w:t>
            </w:r>
          </w:p>
        </w:tc>
      </w:tr>
      <w:tr w:rsidR="00E24265" w:rsidRPr="00615D4B" w14:paraId="3DB1DD35" w14:textId="77777777" w:rsidTr="005F76AD">
        <w:trPr>
          <w:trHeight w:val="291"/>
          <w:jc w:val="center"/>
        </w:trPr>
        <w:tc>
          <w:tcPr>
            <w:tcW w:w="219" w:type="pct"/>
          </w:tcPr>
          <w:p w14:paraId="1FCCB2AF"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0AEFB21B" w14:textId="77777777" w:rsidR="00E24265" w:rsidRPr="00615D4B" w:rsidRDefault="00E24265" w:rsidP="005F76AD">
            <w:pPr>
              <w:rPr>
                <w:rFonts w:ascii="標楷體" w:eastAsia="標楷體" w:hAnsi="標楷體"/>
              </w:rPr>
            </w:pPr>
            <w:r w:rsidRPr="00D6003A">
              <w:rPr>
                <w:rFonts w:ascii="標楷體" w:eastAsia="標楷體" w:hAnsi="標楷體" w:hint="eastAsia"/>
              </w:rPr>
              <w:t>單獨全數受清償日期</w:t>
            </w:r>
          </w:p>
        </w:tc>
        <w:tc>
          <w:tcPr>
            <w:tcW w:w="624" w:type="pct"/>
          </w:tcPr>
          <w:p w14:paraId="289067B6" w14:textId="77777777" w:rsidR="00E24265" w:rsidRPr="00615D4B" w:rsidRDefault="00E24265" w:rsidP="005F76AD">
            <w:pPr>
              <w:rPr>
                <w:rFonts w:ascii="標楷體" w:eastAsia="標楷體" w:hAnsi="標楷體"/>
              </w:rPr>
            </w:pPr>
          </w:p>
        </w:tc>
        <w:tc>
          <w:tcPr>
            <w:tcW w:w="624" w:type="pct"/>
          </w:tcPr>
          <w:p w14:paraId="46E789E8" w14:textId="77777777" w:rsidR="00E24265" w:rsidRPr="00615D4B" w:rsidRDefault="00E24265" w:rsidP="005F76AD">
            <w:pPr>
              <w:rPr>
                <w:rFonts w:ascii="標楷體" w:eastAsia="標楷體" w:hAnsi="標楷體"/>
              </w:rPr>
            </w:pPr>
          </w:p>
        </w:tc>
        <w:tc>
          <w:tcPr>
            <w:tcW w:w="537" w:type="pct"/>
          </w:tcPr>
          <w:p w14:paraId="3BA26C7D" w14:textId="77777777" w:rsidR="00E24265" w:rsidRPr="00615D4B" w:rsidRDefault="00E24265" w:rsidP="005F76AD">
            <w:pPr>
              <w:rPr>
                <w:rFonts w:ascii="標楷體" w:eastAsia="標楷體" w:hAnsi="標楷體"/>
              </w:rPr>
            </w:pPr>
          </w:p>
        </w:tc>
        <w:tc>
          <w:tcPr>
            <w:tcW w:w="299" w:type="pct"/>
          </w:tcPr>
          <w:p w14:paraId="6128BDC4" w14:textId="77777777" w:rsidR="00E24265" w:rsidRPr="00615D4B" w:rsidRDefault="00E24265" w:rsidP="005F76AD">
            <w:pPr>
              <w:rPr>
                <w:rFonts w:ascii="標楷體" w:eastAsia="標楷體" w:hAnsi="標楷體"/>
              </w:rPr>
            </w:pPr>
          </w:p>
        </w:tc>
        <w:tc>
          <w:tcPr>
            <w:tcW w:w="299" w:type="pct"/>
          </w:tcPr>
          <w:p w14:paraId="7304F78B" w14:textId="77777777" w:rsidR="00E24265" w:rsidRPr="00615D4B" w:rsidRDefault="00E24265" w:rsidP="005F76AD">
            <w:pPr>
              <w:rPr>
                <w:rFonts w:ascii="標楷體" w:eastAsia="標楷體" w:hAnsi="標楷體"/>
              </w:rPr>
            </w:pPr>
          </w:p>
        </w:tc>
        <w:tc>
          <w:tcPr>
            <w:tcW w:w="1643" w:type="pct"/>
          </w:tcPr>
          <w:p w14:paraId="20998C8E" w14:textId="77777777" w:rsidR="00E24265" w:rsidRPr="00615D4B" w:rsidRDefault="00E24265" w:rsidP="005F76AD">
            <w:pPr>
              <w:rPr>
                <w:rFonts w:ascii="標楷體" w:eastAsia="標楷體" w:hAnsi="標楷體"/>
              </w:rPr>
            </w:pPr>
          </w:p>
        </w:tc>
      </w:tr>
      <w:tr w:rsidR="00E24265" w:rsidRPr="00615D4B" w14:paraId="76D216C6" w14:textId="77777777" w:rsidTr="005F76AD">
        <w:trPr>
          <w:trHeight w:val="291"/>
          <w:jc w:val="center"/>
        </w:trPr>
        <w:tc>
          <w:tcPr>
            <w:tcW w:w="219" w:type="pct"/>
          </w:tcPr>
          <w:p w14:paraId="6B8007E1" w14:textId="77777777" w:rsidR="00E24265" w:rsidRPr="005E579A" w:rsidRDefault="00E24265" w:rsidP="005F76AD">
            <w:pPr>
              <w:pStyle w:val="af9"/>
              <w:numPr>
                <w:ilvl w:val="0"/>
                <w:numId w:val="66"/>
              </w:numPr>
              <w:ind w:leftChars="0"/>
              <w:rPr>
                <w:rFonts w:ascii="標楷體" w:eastAsia="標楷體" w:hAnsi="標楷體"/>
              </w:rPr>
            </w:pPr>
          </w:p>
        </w:tc>
        <w:tc>
          <w:tcPr>
            <w:tcW w:w="756" w:type="pct"/>
          </w:tcPr>
          <w:p w14:paraId="29BB2379" w14:textId="77777777" w:rsidR="00E24265" w:rsidRPr="00615D4B" w:rsidRDefault="00E24265" w:rsidP="005F76AD">
            <w:pPr>
              <w:rPr>
                <w:rFonts w:ascii="標楷體" w:eastAsia="標楷體" w:hAnsi="標楷體"/>
              </w:rPr>
            </w:pPr>
            <w:r w:rsidRPr="00D6003A">
              <w:rPr>
                <w:rFonts w:ascii="標楷體" w:eastAsia="標楷體" w:hAnsi="標楷體" w:hint="eastAsia"/>
              </w:rPr>
              <w:t>轉JCIC文字檔日期</w:t>
            </w:r>
          </w:p>
        </w:tc>
        <w:tc>
          <w:tcPr>
            <w:tcW w:w="624" w:type="pct"/>
          </w:tcPr>
          <w:p w14:paraId="0B4C9F9E" w14:textId="77777777" w:rsidR="00E24265" w:rsidRPr="00615D4B" w:rsidRDefault="00E24265" w:rsidP="005F76AD">
            <w:pPr>
              <w:rPr>
                <w:rFonts w:ascii="標楷體" w:eastAsia="標楷體" w:hAnsi="標楷體"/>
              </w:rPr>
            </w:pPr>
          </w:p>
        </w:tc>
        <w:tc>
          <w:tcPr>
            <w:tcW w:w="624" w:type="pct"/>
          </w:tcPr>
          <w:p w14:paraId="15942EE4" w14:textId="77777777" w:rsidR="00E24265" w:rsidRPr="00615D4B" w:rsidRDefault="00E24265" w:rsidP="005F76AD">
            <w:pPr>
              <w:rPr>
                <w:rFonts w:ascii="標楷體" w:eastAsia="標楷體" w:hAnsi="標楷體"/>
              </w:rPr>
            </w:pPr>
          </w:p>
        </w:tc>
        <w:tc>
          <w:tcPr>
            <w:tcW w:w="537" w:type="pct"/>
          </w:tcPr>
          <w:p w14:paraId="70D7A709" w14:textId="77777777" w:rsidR="00E24265" w:rsidRPr="00615D4B" w:rsidRDefault="00E24265" w:rsidP="005F76AD">
            <w:pPr>
              <w:rPr>
                <w:rFonts w:ascii="標楷體" w:eastAsia="標楷體" w:hAnsi="標楷體"/>
              </w:rPr>
            </w:pPr>
          </w:p>
        </w:tc>
        <w:tc>
          <w:tcPr>
            <w:tcW w:w="299" w:type="pct"/>
          </w:tcPr>
          <w:p w14:paraId="1C2FE5AE" w14:textId="77777777" w:rsidR="00E24265" w:rsidRPr="00615D4B" w:rsidRDefault="00E24265" w:rsidP="005F76AD">
            <w:pPr>
              <w:rPr>
                <w:rFonts w:ascii="標楷體" w:eastAsia="標楷體" w:hAnsi="標楷體"/>
              </w:rPr>
            </w:pPr>
          </w:p>
        </w:tc>
        <w:tc>
          <w:tcPr>
            <w:tcW w:w="299" w:type="pct"/>
          </w:tcPr>
          <w:p w14:paraId="748AFCC7" w14:textId="77777777" w:rsidR="00E24265" w:rsidRPr="00615D4B" w:rsidRDefault="00E24265" w:rsidP="005F76AD">
            <w:pPr>
              <w:rPr>
                <w:rFonts w:ascii="標楷體" w:eastAsia="標楷體" w:hAnsi="標楷體"/>
              </w:rPr>
            </w:pPr>
          </w:p>
        </w:tc>
        <w:tc>
          <w:tcPr>
            <w:tcW w:w="1643" w:type="pct"/>
          </w:tcPr>
          <w:p w14:paraId="131063D1" w14:textId="77777777" w:rsidR="00E24265" w:rsidRPr="00615D4B" w:rsidRDefault="00E24265" w:rsidP="005F76AD">
            <w:pPr>
              <w:rPr>
                <w:rFonts w:ascii="標楷體" w:eastAsia="標楷體" w:hAnsi="標楷體"/>
              </w:rPr>
            </w:pPr>
          </w:p>
        </w:tc>
      </w:tr>
    </w:tbl>
    <w:p w14:paraId="74C09F90" w14:textId="77777777" w:rsidR="00E24265" w:rsidRDefault="00E24265" w:rsidP="00F62379">
      <w:pPr>
        <w:pStyle w:val="42"/>
        <w:spacing w:after="72"/>
        <w:ind w:leftChars="0" w:left="0"/>
        <w:rPr>
          <w:rFonts w:hAnsi="標楷體"/>
        </w:rPr>
      </w:pPr>
    </w:p>
    <w:p w14:paraId="30546AC1" w14:textId="68FA373B" w:rsidR="001B222D" w:rsidRPr="00BA55B7" w:rsidRDefault="001B222D" w:rsidP="005903F5">
      <w:pPr>
        <w:widowControl/>
        <w:rPr>
          <w:rFonts w:hAnsi="標楷體"/>
        </w:rPr>
      </w:pPr>
      <w:ins w:id="2197" w:author="st1" w:date="2021-05-16T17:14:00Z">
        <w:r>
          <w:br w:type="page"/>
        </w:r>
      </w:ins>
    </w:p>
    <w:p w14:paraId="1B50A8CE" w14:textId="77777777" w:rsidR="00FD0BA6" w:rsidRPr="00B830D9" w:rsidRDefault="00FD0BA6" w:rsidP="00FD0BA6">
      <w:pPr>
        <w:pStyle w:val="1"/>
        <w:snapToGrid w:val="0"/>
        <w:rPr>
          <w:rFonts w:ascii="標楷體" w:hAnsi="標楷體"/>
          <w:sz w:val="32"/>
          <w:szCs w:val="32"/>
        </w:rPr>
      </w:pPr>
      <w:bookmarkStart w:id="2198" w:name="_Toc76141627"/>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2198"/>
    </w:p>
    <w:p w14:paraId="0068A555" w14:textId="77777777" w:rsidR="007C5F22" w:rsidRPr="009B2BD3" w:rsidRDefault="007C5F22" w:rsidP="007C5F22">
      <w:pPr>
        <w:pStyle w:val="20"/>
        <w:keepNext w:val="0"/>
        <w:rPr>
          <w:rFonts w:ascii="標楷體" w:hAnsi="標楷體"/>
        </w:rPr>
      </w:pPr>
      <w:bookmarkStart w:id="2199" w:name="_Toc28250798"/>
      <w:bookmarkStart w:id="2200" w:name="_Toc76141628"/>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2199"/>
      <w:bookmarkEnd w:id="220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2201" w:name="_Toc28250799"/>
      <w:bookmarkStart w:id="2202" w:name="_Toc76141629"/>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2201"/>
      <w:bookmarkEnd w:id="2202"/>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288F3" w14:textId="77777777" w:rsidR="003038DC" w:rsidRDefault="003038DC">
      <w:r>
        <w:separator/>
      </w:r>
    </w:p>
  </w:endnote>
  <w:endnote w:type="continuationSeparator" w:id="0">
    <w:p w14:paraId="25EA8966" w14:textId="77777777" w:rsidR="003038DC" w:rsidRDefault="00303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6BCE" w14:textId="77777777" w:rsidR="003D79F2" w:rsidRDefault="003D79F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3D79F2" w:rsidRPr="009B11EB" w:rsidRDefault="003D79F2"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3D79F2" w:rsidRPr="009B11EB" w14:paraId="344FCB5D" w14:textId="77777777" w:rsidTr="0055023D">
      <w:trPr>
        <w:cantSplit/>
        <w:trHeight w:val="80"/>
      </w:trPr>
      <w:tc>
        <w:tcPr>
          <w:tcW w:w="4348" w:type="dxa"/>
        </w:tcPr>
        <w:p w14:paraId="52AA65F7" w14:textId="77777777" w:rsidR="003D79F2" w:rsidRPr="009B11EB" w:rsidRDefault="003D79F2"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93C083D" w:rsidR="003D79F2" w:rsidRPr="009B11EB" w:rsidRDefault="003D79F2"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47D0D">
            <w:rPr>
              <w:rFonts w:ascii="標楷體" w:eastAsia="標楷體" w:hAnsi="標楷體"/>
              <w:noProof/>
            </w:rPr>
            <w:t>V1.3</w:t>
          </w:r>
          <w:r w:rsidRPr="009B11EB">
            <w:rPr>
              <w:rFonts w:ascii="標楷體" w:eastAsia="標楷體" w:hAnsi="標楷體"/>
            </w:rPr>
            <w:fldChar w:fldCharType="end"/>
          </w:r>
        </w:p>
      </w:tc>
      <w:tc>
        <w:tcPr>
          <w:tcW w:w="2160" w:type="dxa"/>
        </w:tcPr>
        <w:p w14:paraId="70D8BAAF" w14:textId="4DC8B6B1" w:rsidR="003D79F2" w:rsidRPr="009B11EB" w:rsidRDefault="003D79F2"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47D0D" w:rsidRPr="00947D0D">
            <w:rPr>
              <w:rFonts w:ascii="標楷體" w:eastAsia="標楷體" w:hAnsi="標楷體"/>
              <w:noProof/>
            </w:rPr>
            <w:t>2021/</w:t>
          </w:r>
          <w:r w:rsidR="00947D0D">
            <w:rPr>
              <w:noProof/>
            </w:rPr>
            <w:t>07/02</w:t>
          </w:r>
          <w:r>
            <w:rPr>
              <w:rFonts w:ascii="標楷體" w:eastAsia="標楷體" w:hAnsi="標楷體"/>
              <w:noProof/>
            </w:rPr>
            <w:fldChar w:fldCharType="end"/>
          </w:r>
        </w:p>
      </w:tc>
      <w:tc>
        <w:tcPr>
          <w:tcW w:w="1560" w:type="dxa"/>
        </w:tcPr>
        <w:p w14:paraId="457EC8C8" w14:textId="77777777" w:rsidR="003D79F2" w:rsidRPr="009B11EB" w:rsidRDefault="003D79F2"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4C770218" w:rsidR="003D79F2" w:rsidRPr="009B11EB" w:rsidRDefault="003D79F2"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D55050">
            <w:rPr>
              <w:rFonts w:ascii="標楷體" w:eastAsia="標楷體" w:hAnsi="標楷體"/>
              <w:noProof/>
            </w:rPr>
            <w:t>33</w:t>
          </w:r>
          <w:r w:rsidRPr="009B11EB">
            <w:rPr>
              <w:rFonts w:ascii="標楷體" w:eastAsia="標楷體" w:hAnsi="標楷體"/>
              <w:noProof/>
            </w:rPr>
            <w:fldChar w:fldCharType="end"/>
          </w:r>
        </w:p>
      </w:tc>
    </w:tr>
  </w:tbl>
  <w:p w14:paraId="74399044" w14:textId="77777777" w:rsidR="003D79F2" w:rsidRPr="0055023D" w:rsidRDefault="003D79F2" w:rsidP="0055023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3D79F2" w:rsidRDefault="003D79F2"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BF5E4" w14:textId="77777777" w:rsidR="003038DC" w:rsidRDefault="003038DC">
      <w:r>
        <w:separator/>
      </w:r>
    </w:p>
  </w:footnote>
  <w:footnote w:type="continuationSeparator" w:id="0">
    <w:p w14:paraId="32C61A46" w14:textId="77777777" w:rsidR="003038DC" w:rsidRDefault="003038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2730A" w14:textId="77777777" w:rsidR="003D79F2" w:rsidRDefault="003D79F2">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3D79F2" w14:paraId="49AA28FD" w14:textId="77777777" w:rsidTr="0055023D">
      <w:trPr>
        <w:cantSplit/>
      </w:trPr>
      <w:tc>
        <w:tcPr>
          <w:tcW w:w="7588" w:type="dxa"/>
          <w:tcBorders>
            <w:top w:val="nil"/>
            <w:left w:val="nil"/>
            <w:bottom w:val="nil"/>
            <w:right w:val="nil"/>
          </w:tcBorders>
        </w:tcPr>
        <w:p w14:paraId="4B218EC1" w14:textId="77777777" w:rsidR="003D79F2" w:rsidRDefault="003D79F2"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3D79F2" w:rsidRPr="00B27847" w:rsidRDefault="003D79F2" w:rsidP="0055023D">
          <w:pPr>
            <w:pStyle w:val="aff"/>
          </w:pPr>
          <w:r w:rsidRPr="00B27847">
            <w:rPr>
              <w:rFonts w:hint="eastAsia"/>
            </w:rPr>
            <w:t>新光人壽保險股份有限公司</w:t>
          </w:r>
        </w:p>
        <w:p w14:paraId="61E17047" w14:textId="77777777" w:rsidR="003D79F2" w:rsidRPr="00B27847" w:rsidRDefault="003D79F2"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3D79F2" w:rsidRDefault="003D79F2" w:rsidP="0055023D">
          <w:pPr>
            <w:pStyle w:val="aff"/>
          </w:pPr>
          <w:r>
            <w:rPr>
              <w:rFonts w:hint="eastAsia"/>
            </w:rPr>
            <w:t xml:space="preserve">            </w:t>
          </w:r>
          <w:r w:rsidRPr="00B27847">
            <w:rPr>
              <w:rFonts w:hint="eastAsia"/>
            </w:rPr>
            <w:t>機密等級：密</w:t>
          </w:r>
        </w:p>
      </w:tc>
    </w:tr>
  </w:tbl>
  <w:p w14:paraId="1FF347DB" w14:textId="77777777" w:rsidR="003D79F2" w:rsidRPr="0055023D" w:rsidRDefault="00947D0D">
    <w:pPr>
      <w:pStyle w:val="a4"/>
      <w:rPr>
        <w:rFonts w:ascii="Tahoma" w:eastAsia="標楷體" w:hAnsi="Tahoma" w:cs="Tahoma"/>
      </w:rPr>
    </w:pPr>
    <w:r>
      <w:rPr>
        <w:noProof/>
      </w:rPr>
      <w:pict w14:anchorId="0AC7EDFF">
        <v:line id="直線接點 50" o:spid="_x0000_s2075"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3D79F2" w:rsidRDefault="00947D0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3D79F2" w:rsidRDefault="00947D0D" w:rsidP="0055023D">
    <w:pPr>
      <w:pStyle w:val="a4"/>
    </w:pPr>
    <w:r>
      <w:rPr>
        <w:noProof/>
      </w:rPr>
      <w:pict w14:anchorId="72859B71">
        <v:line id="直線接點 54" o:spid="_x0000_s2074"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3D79F2">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3D79F2" w:rsidRDefault="003D79F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7"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DDB4261"/>
    <w:multiLevelType w:val="hybridMultilevel"/>
    <w:tmpl w:val="853E29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3"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5"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6"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18"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19"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2"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29"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0"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1"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4"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4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4A51610"/>
    <w:multiLevelType w:val="hybridMultilevel"/>
    <w:tmpl w:val="614880D8"/>
    <w:lvl w:ilvl="0" w:tplc="73FC043C">
      <w:start w:val="1"/>
      <w:numFmt w:val="bullet"/>
      <w:lvlText w:val=""/>
      <w:lvlJc w:val="left"/>
      <w:pPr>
        <w:ind w:left="622" w:hanging="480"/>
      </w:pPr>
      <w:rPr>
        <w:rFonts w:ascii="Wingdings" w:hAnsi="Wingdings" w:hint="default"/>
        <w:color w:val="auto"/>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42"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83108F6"/>
    <w:multiLevelType w:val="multilevel"/>
    <w:tmpl w:val="5ED8F51C"/>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5"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49"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0"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54"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58"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78715282"/>
    <w:multiLevelType w:val="hybridMultilevel"/>
    <w:tmpl w:val="EDF8ED24"/>
    <w:lvl w:ilvl="0" w:tplc="26E8F17C">
      <w:start w:val="1"/>
      <w:numFmt w:val="bullet"/>
      <w:pStyle w:val="a"/>
      <w:lvlText w:val=""/>
      <w:lvlJc w:val="left"/>
      <w:pPr>
        <w:ind w:left="2465" w:hanging="480"/>
      </w:pPr>
      <w:rPr>
        <w:rFonts w:ascii="Wingdings" w:hAnsi="Wingdings" w:hint="default"/>
        <w:sz w:val="16"/>
        <w:szCs w:val="14"/>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61"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3"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4"/>
  </w:num>
  <w:num w:numId="2">
    <w:abstractNumId w:val="57"/>
  </w:num>
  <w:num w:numId="3">
    <w:abstractNumId w:val="1"/>
  </w:num>
  <w:num w:numId="4">
    <w:abstractNumId w:val="0"/>
  </w:num>
  <w:num w:numId="5">
    <w:abstractNumId w:val="12"/>
  </w:num>
  <w:num w:numId="6">
    <w:abstractNumId w:val="44"/>
  </w:num>
  <w:num w:numId="7">
    <w:abstractNumId w:val="54"/>
  </w:num>
  <w:num w:numId="8">
    <w:abstractNumId w:val="51"/>
  </w:num>
  <w:num w:numId="9">
    <w:abstractNumId w:val="15"/>
  </w:num>
  <w:num w:numId="10">
    <w:abstractNumId w:val="44"/>
  </w:num>
  <w:num w:numId="11">
    <w:abstractNumId w:val="44"/>
  </w:num>
  <w:num w:numId="12">
    <w:abstractNumId w:val="62"/>
  </w:num>
  <w:num w:numId="13">
    <w:abstractNumId w:val="30"/>
  </w:num>
  <w:num w:numId="14">
    <w:abstractNumId w:val="14"/>
  </w:num>
  <w:num w:numId="15">
    <w:abstractNumId w:val="39"/>
  </w:num>
  <w:num w:numId="16">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8"/>
  </w:num>
  <w:num w:numId="19">
    <w:abstractNumId w:val="10"/>
  </w:num>
  <w:num w:numId="20">
    <w:abstractNumId w:val="9"/>
  </w:num>
  <w:num w:numId="21">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0"/>
  </w:num>
  <w:num w:numId="25">
    <w:abstractNumId w:val="0"/>
  </w:num>
  <w:num w:numId="26">
    <w:abstractNumId w:val="0"/>
  </w:num>
  <w:num w:numId="27">
    <w:abstractNumId w:val="0"/>
  </w:num>
  <w:num w:numId="28">
    <w:abstractNumId w:val="33"/>
  </w:num>
  <w:num w:numId="29">
    <w:abstractNumId w:val="6"/>
  </w:num>
  <w:num w:numId="30">
    <w:abstractNumId w:val="17"/>
  </w:num>
  <w:num w:numId="31">
    <w:abstractNumId w:val="48"/>
  </w:num>
  <w:num w:numId="32">
    <w:abstractNumId w:val="63"/>
  </w:num>
  <w:num w:numId="33">
    <w:abstractNumId w:val="13"/>
  </w:num>
  <w:num w:numId="34">
    <w:abstractNumId w:val="56"/>
  </w:num>
  <w:num w:numId="35">
    <w:abstractNumId w:val="46"/>
  </w:num>
  <w:num w:numId="36">
    <w:abstractNumId w:val="19"/>
  </w:num>
  <w:num w:numId="37">
    <w:abstractNumId w:val="35"/>
  </w:num>
  <w:num w:numId="38">
    <w:abstractNumId w:val="34"/>
  </w:num>
  <w:num w:numId="39">
    <w:abstractNumId w:val="43"/>
  </w:num>
  <w:num w:numId="40">
    <w:abstractNumId w:val="7"/>
  </w:num>
  <w:num w:numId="41">
    <w:abstractNumId w:val="47"/>
  </w:num>
  <w:num w:numId="42">
    <w:abstractNumId w:val="24"/>
  </w:num>
  <w:num w:numId="43">
    <w:abstractNumId w:val="52"/>
  </w:num>
  <w:num w:numId="44">
    <w:abstractNumId w:val="37"/>
  </w:num>
  <w:num w:numId="45">
    <w:abstractNumId w:val="26"/>
  </w:num>
  <w:num w:numId="46">
    <w:abstractNumId w:val="31"/>
  </w:num>
  <w:num w:numId="47">
    <w:abstractNumId w:val="5"/>
  </w:num>
  <w:num w:numId="48">
    <w:abstractNumId w:val="23"/>
  </w:num>
  <w:num w:numId="49">
    <w:abstractNumId w:val="25"/>
  </w:num>
  <w:num w:numId="50">
    <w:abstractNumId w:val="45"/>
  </w:num>
  <w:num w:numId="51">
    <w:abstractNumId w:val="32"/>
  </w:num>
  <w:num w:numId="52">
    <w:abstractNumId w:val="55"/>
  </w:num>
  <w:num w:numId="53">
    <w:abstractNumId w:val="4"/>
  </w:num>
  <w:num w:numId="54">
    <w:abstractNumId w:val="3"/>
  </w:num>
  <w:num w:numId="55">
    <w:abstractNumId w:val="27"/>
  </w:num>
  <w:num w:numId="56">
    <w:abstractNumId w:val="40"/>
  </w:num>
  <w:num w:numId="57">
    <w:abstractNumId w:val="64"/>
  </w:num>
  <w:num w:numId="58">
    <w:abstractNumId w:val="20"/>
  </w:num>
  <w:num w:numId="59">
    <w:abstractNumId w:val="8"/>
  </w:num>
  <w:num w:numId="60">
    <w:abstractNumId w:val="61"/>
  </w:num>
  <w:num w:numId="61">
    <w:abstractNumId w:val="50"/>
  </w:num>
  <w:num w:numId="62">
    <w:abstractNumId w:val="22"/>
  </w:num>
  <w:num w:numId="63">
    <w:abstractNumId w:val="36"/>
  </w:num>
  <w:num w:numId="64">
    <w:abstractNumId w:val="58"/>
  </w:num>
  <w:num w:numId="65">
    <w:abstractNumId w:val="59"/>
  </w:num>
  <w:num w:numId="66">
    <w:abstractNumId w:val="38"/>
  </w:num>
  <w:num w:numId="67">
    <w:abstractNumId w:val="18"/>
  </w:num>
  <w:num w:numId="68">
    <w:abstractNumId w:val="16"/>
  </w:num>
  <w:num w:numId="69">
    <w:abstractNumId w:val="29"/>
  </w:num>
  <w:num w:numId="70">
    <w:abstractNumId w:val="53"/>
  </w:num>
  <w:num w:numId="71">
    <w:abstractNumId w:val="60"/>
  </w:num>
  <w:num w:numId="72">
    <w:abstractNumId w:val="21"/>
  </w:num>
  <w:num w:numId="73">
    <w:abstractNumId w:val="11"/>
  </w:num>
  <w:num w:numId="74">
    <w:abstractNumId w:val="49"/>
  </w:num>
  <w:num w:numId="75">
    <w:abstractNumId w:val="42"/>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 w:numId="76">
    <w:abstractNumId w:val="41"/>
  </w:num>
  <w:num w:numId="77">
    <w:abstractNumId w:val="60"/>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智誠 楊">
    <w15:presenceInfo w15:providerId="Windows Live" w15:userId="7fc2339040524f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revisionView w:markup="0"/>
  <w:defaultTabStop w:val="480"/>
  <w:drawingGridHorizontalSpacing w:val="120"/>
  <w:displayHorizontalDrawingGridEvery w:val="0"/>
  <w:displayVerticalDrawingGridEvery w:val="2"/>
  <w:characterSpacingControl w:val="compressPunctuation"/>
  <w:hdrShapeDefaults>
    <o:shapedefaults v:ext="edit" spidmax="2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D49"/>
    <w:rsid w:val="00010098"/>
    <w:rsid w:val="000115EF"/>
    <w:rsid w:val="000129D3"/>
    <w:rsid w:val="00016496"/>
    <w:rsid w:val="000201E9"/>
    <w:rsid w:val="0002178C"/>
    <w:rsid w:val="000265D0"/>
    <w:rsid w:val="000273E6"/>
    <w:rsid w:val="00027D54"/>
    <w:rsid w:val="00030AEF"/>
    <w:rsid w:val="0003209D"/>
    <w:rsid w:val="00033BED"/>
    <w:rsid w:val="00034D4A"/>
    <w:rsid w:val="000355FB"/>
    <w:rsid w:val="00036417"/>
    <w:rsid w:val="000369ED"/>
    <w:rsid w:val="00040E6B"/>
    <w:rsid w:val="000453F1"/>
    <w:rsid w:val="000465D2"/>
    <w:rsid w:val="0004670B"/>
    <w:rsid w:val="000478A1"/>
    <w:rsid w:val="00053209"/>
    <w:rsid w:val="00055882"/>
    <w:rsid w:val="00061459"/>
    <w:rsid w:val="000641B9"/>
    <w:rsid w:val="0006585C"/>
    <w:rsid w:val="00066754"/>
    <w:rsid w:val="00070111"/>
    <w:rsid w:val="0007330F"/>
    <w:rsid w:val="00073BD6"/>
    <w:rsid w:val="00074F08"/>
    <w:rsid w:val="0007624A"/>
    <w:rsid w:val="00076DD0"/>
    <w:rsid w:val="00081718"/>
    <w:rsid w:val="000836AB"/>
    <w:rsid w:val="00085835"/>
    <w:rsid w:val="000873DE"/>
    <w:rsid w:val="0008744F"/>
    <w:rsid w:val="00090771"/>
    <w:rsid w:val="0009417B"/>
    <w:rsid w:val="000943AE"/>
    <w:rsid w:val="0009580D"/>
    <w:rsid w:val="000A26DC"/>
    <w:rsid w:val="000A302E"/>
    <w:rsid w:val="000A5443"/>
    <w:rsid w:val="000A5622"/>
    <w:rsid w:val="000B0995"/>
    <w:rsid w:val="000B1128"/>
    <w:rsid w:val="000B49B1"/>
    <w:rsid w:val="000B7797"/>
    <w:rsid w:val="000C1288"/>
    <w:rsid w:val="000C160B"/>
    <w:rsid w:val="000C3B07"/>
    <w:rsid w:val="000C41C2"/>
    <w:rsid w:val="000C607F"/>
    <w:rsid w:val="000C6F08"/>
    <w:rsid w:val="000D0785"/>
    <w:rsid w:val="000D2E4C"/>
    <w:rsid w:val="000D4952"/>
    <w:rsid w:val="000D4E7D"/>
    <w:rsid w:val="000D5E3B"/>
    <w:rsid w:val="000D744A"/>
    <w:rsid w:val="000D7E55"/>
    <w:rsid w:val="000E19C9"/>
    <w:rsid w:val="000F110F"/>
    <w:rsid w:val="000F2471"/>
    <w:rsid w:val="000F560F"/>
    <w:rsid w:val="000F729B"/>
    <w:rsid w:val="00101D1A"/>
    <w:rsid w:val="00102E10"/>
    <w:rsid w:val="001033E6"/>
    <w:rsid w:val="00105261"/>
    <w:rsid w:val="00107105"/>
    <w:rsid w:val="001127AB"/>
    <w:rsid w:val="00115634"/>
    <w:rsid w:val="0011788D"/>
    <w:rsid w:val="00120CD1"/>
    <w:rsid w:val="0012587D"/>
    <w:rsid w:val="00125F44"/>
    <w:rsid w:val="00127AC9"/>
    <w:rsid w:val="00133D9F"/>
    <w:rsid w:val="00135B16"/>
    <w:rsid w:val="00136C0E"/>
    <w:rsid w:val="00136C64"/>
    <w:rsid w:val="00137350"/>
    <w:rsid w:val="001373B7"/>
    <w:rsid w:val="00140F64"/>
    <w:rsid w:val="00142BE6"/>
    <w:rsid w:val="00144A77"/>
    <w:rsid w:val="00146124"/>
    <w:rsid w:val="00157489"/>
    <w:rsid w:val="00164028"/>
    <w:rsid w:val="00164102"/>
    <w:rsid w:val="0016582C"/>
    <w:rsid w:val="00176173"/>
    <w:rsid w:val="001768D6"/>
    <w:rsid w:val="00176A56"/>
    <w:rsid w:val="001807D8"/>
    <w:rsid w:val="00186121"/>
    <w:rsid w:val="001863C7"/>
    <w:rsid w:val="0018750D"/>
    <w:rsid w:val="00187EFF"/>
    <w:rsid w:val="00190FFE"/>
    <w:rsid w:val="00192287"/>
    <w:rsid w:val="001934E0"/>
    <w:rsid w:val="001963F6"/>
    <w:rsid w:val="00196D36"/>
    <w:rsid w:val="001A1135"/>
    <w:rsid w:val="001A1D8F"/>
    <w:rsid w:val="001A30E3"/>
    <w:rsid w:val="001A4576"/>
    <w:rsid w:val="001B222D"/>
    <w:rsid w:val="001B23BC"/>
    <w:rsid w:val="001B57DF"/>
    <w:rsid w:val="001B5BFC"/>
    <w:rsid w:val="001B5C9E"/>
    <w:rsid w:val="001B60E8"/>
    <w:rsid w:val="001C116C"/>
    <w:rsid w:val="001C30B3"/>
    <w:rsid w:val="001C5093"/>
    <w:rsid w:val="001D0D7D"/>
    <w:rsid w:val="001D203F"/>
    <w:rsid w:val="001D2252"/>
    <w:rsid w:val="001D49C4"/>
    <w:rsid w:val="001E04CB"/>
    <w:rsid w:val="001E33BA"/>
    <w:rsid w:val="001E3D16"/>
    <w:rsid w:val="001E5531"/>
    <w:rsid w:val="001E7A72"/>
    <w:rsid w:val="001F1357"/>
    <w:rsid w:val="001F25F8"/>
    <w:rsid w:val="001F2784"/>
    <w:rsid w:val="001F2934"/>
    <w:rsid w:val="001F3D8B"/>
    <w:rsid w:val="001F67E6"/>
    <w:rsid w:val="002002E8"/>
    <w:rsid w:val="00200D13"/>
    <w:rsid w:val="00204CE8"/>
    <w:rsid w:val="002050CC"/>
    <w:rsid w:val="002079DC"/>
    <w:rsid w:val="00210B44"/>
    <w:rsid w:val="002113B9"/>
    <w:rsid w:val="002119EA"/>
    <w:rsid w:val="0021243F"/>
    <w:rsid w:val="002146F6"/>
    <w:rsid w:val="00216B44"/>
    <w:rsid w:val="00222DAB"/>
    <w:rsid w:val="002240ED"/>
    <w:rsid w:val="00225368"/>
    <w:rsid w:val="002265DA"/>
    <w:rsid w:val="0022705B"/>
    <w:rsid w:val="00230FC5"/>
    <w:rsid w:val="002319CA"/>
    <w:rsid w:val="00231E14"/>
    <w:rsid w:val="002336A2"/>
    <w:rsid w:val="002360EC"/>
    <w:rsid w:val="002368A8"/>
    <w:rsid w:val="002370E9"/>
    <w:rsid w:val="00237734"/>
    <w:rsid w:val="00241DC2"/>
    <w:rsid w:val="002422E8"/>
    <w:rsid w:val="00242531"/>
    <w:rsid w:val="002459E4"/>
    <w:rsid w:val="0024703C"/>
    <w:rsid w:val="002473EC"/>
    <w:rsid w:val="00247A6D"/>
    <w:rsid w:val="0025120F"/>
    <w:rsid w:val="00256CF5"/>
    <w:rsid w:val="00257B6C"/>
    <w:rsid w:val="00257F9D"/>
    <w:rsid w:val="00261153"/>
    <w:rsid w:val="00261EE9"/>
    <w:rsid w:val="002627C9"/>
    <w:rsid w:val="00262B71"/>
    <w:rsid w:val="00263770"/>
    <w:rsid w:val="0026408A"/>
    <w:rsid w:val="00264CAA"/>
    <w:rsid w:val="0026793D"/>
    <w:rsid w:val="002756FD"/>
    <w:rsid w:val="00275F53"/>
    <w:rsid w:val="00277649"/>
    <w:rsid w:val="0027798B"/>
    <w:rsid w:val="00277BC2"/>
    <w:rsid w:val="00283A67"/>
    <w:rsid w:val="00291997"/>
    <w:rsid w:val="00292C18"/>
    <w:rsid w:val="00297398"/>
    <w:rsid w:val="002976D9"/>
    <w:rsid w:val="00297725"/>
    <w:rsid w:val="002A1564"/>
    <w:rsid w:val="002A15B9"/>
    <w:rsid w:val="002A286E"/>
    <w:rsid w:val="002A306D"/>
    <w:rsid w:val="002A42C7"/>
    <w:rsid w:val="002A55B2"/>
    <w:rsid w:val="002A74D4"/>
    <w:rsid w:val="002B1A6D"/>
    <w:rsid w:val="002B255A"/>
    <w:rsid w:val="002B3043"/>
    <w:rsid w:val="002B316E"/>
    <w:rsid w:val="002B61F8"/>
    <w:rsid w:val="002C11FC"/>
    <w:rsid w:val="002C40F3"/>
    <w:rsid w:val="002C7E9D"/>
    <w:rsid w:val="002D1349"/>
    <w:rsid w:val="002D16CD"/>
    <w:rsid w:val="002D361C"/>
    <w:rsid w:val="002D4F20"/>
    <w:rsid w:val="002D5A63"/>
    <w:rsid w:val="002D5BA0"/>
    <w:rsid w:val="002D60FA"/>
    <w:rsid w:val="002E379D"/>
    <w:rsid w:val="002E42C7"/>
    <w:rsid w:val="002E4D04"/>
    <w:rsid w:val="002E7580"/>
    <w:rsid w:val="002F2CD5"/>
    <w:rsid w:val="002F3A96"/>
    <w:rsid w:val="002F60A3"/>
    <w:rsid w:val="002F64BF"/>
    <w:rsid w:val="00303170"/>
    <w:rsid w:val="003038DC"/>
    <w:rsid w:val="00303D26"/>
    <w:rsid w:val="0030561F"/>
    <w:rsid w:val="0031254B"/>
    <w:rsid w:val="00321FA8"/>
    <w:rsid w:val="00324054"/>
    <w:rsid w:val="00326976"/>
    <w:rsid w:val="00332D55"/>
    <w:rsid w:val="003336E4"/>
    <w:rsid w:val="00333C0A"/>
    <w:rsid w:val="00333CD0"/>
    <w:rsid w:val="0033518D"/>
    <w:rsid w:val="00335CE5"/>
    <w:rsid w:val="003404D3"/>
    <w:rsid w:val="00340C7E"/>
    <w:rsid w:val="00340DEF"/>
    <w:rsid w:val="0034192E"/>
    <w:rsid w:val="003451A0"/>
    <w:rsid w:val="00345343"/>
    <w:rsid w:val="00345BFF"/>
    <w:rsid w:val="003466D9"/>
    <w:rsid w:val="00346E62"/>
    <w:rsid w:val="00347D92"/>
    <w:rsid w:val="003519AF"/>
    <w:rsid w:val="00353C01"/>
    <w:rsid w:val="003628BD"/>
    <w:rsid w:val="0036427F"/>
    <w:rsid w:val="00364C22"/>
    <w:rsid w:val="0036560F"/>
    <w:rsid w:val="00366EAC"/>
    <w:rsid w:val="00367BFD"/>
    <w:rsid w:val="00370FD7"/>
    <w:rsid w:val="00375303"/>
    <w:rsid w:val="003804C8"/>
    <w:rsid w:val="003828D1"/>
    <w:rsid w:val="00384D8F"/>
    <w:rsid w:val="00385B44"/>
    <w:rsid w:val="00385D8E"/>
    <w:rsid w:val="00386D9F"/>
    <w:rsid w:val="00390990"/>
    <w:rsid w:val="00392FAC"/>
    <w:rsid w:val="0039354E"/>
    <w:rsid w:val="00394701"/>
    <w:rsid w:val="00396081"/>
    <w:rsid w:val="003972CE"/>
    <w:rsid w:val="00397FED"/>
    <w:rsid w:val="003A4BC3"/>
    <w:rsid w:val="003B0808"/>
    <w:rsid w:val="003B1BBA"/>
    <w:rsid w:val="003B2847"/>
    <w:rsid w:val="003B4F69"/>
    <w:rsid w:val="003C2E48"/>
    <w:rsid w:val="003C36E8"/>
    <w:rsid w:val="003D1AE6"/>
    <w:rsid w:val="003D1CEB"/>
    <w:rsid w:val="003D23E3"/>
    <w:rsid w:val="003D2CBA"/>
    <w:rsid w:val="003D2FE0"/>
    <w:rsid w:val="003D381D"/>
    <w:rsid w:val="003D41AE"/>
    <w:rsid w:val="003D440D"/>
    <w:rsid w:val="003D50FC"/>
    <w:rsid w:val="003D713A"/>
    <w:rsid w:val="003D7498"/>
    <w:rsid w:val="003D7863"/>
    <w:rsid w:val="003D79F2"/>
    <w:rsid w:val="003E40EC"/>
    <w:rsid w:val="003E49B4"/>
    <w:rsid w:val="003E5347"/>
    <w:rsid w:val="003E645A"/>
    <w:rsid w:val="003E6CE0"/>
    <w:rsid w:val="003F0DFB"/>
    <w:rsid w:val="003F5299"/>
    <w:rsid w:val="003F5BB5"/>
    <w:rsid w:val="003F685D"/>
    <w:rsid w:val="00401660"/>
    <w:rsid w:val="004022D7"/>
    <w:rsid w:val="004023D1"/>
    <w:rsid w:val="00402C18"/>
    <w:rsid w:val="004109BB"/>
    <w:rsid w:val="00410CEC"/>
    <w:rsid w:val="004115CC"/>
    <w:rsid w:val="00421840"/>
    <w:rsid w:val="00422512"/>
    <w:rsid w:val="0042668D"/>
    <w:rsid w:val="00427B7E"/>
    <w:rsid w:val="00427CAB"/>
    <w:rsid w:val="004310D0"/>
    <w:rsid w:val="00431C2C"/>
    <w:rsid w:val="00432DED"/>
    <w:rsid w:val="004332EE"/>
    <w:rsid w:val="00434DF0"/>
    <w:rsid w:val="00435793"/>
    <w:rsid w:val="00441668"/>
    <w:rsid w:val="004462E3"/>
    <w:rsid w:val="0044706F"/>
    <w:rsid w:val="00453A34"/>
    <w:rsid w:val="004565AA"/>
    <w:rsid w:val="00456CBD"/>
    <w:rsid w:val="004575CB"/>
    <w:rsid w:val="00457669"/>
    <w:rsid w:val="00463590"/>
    <w:rsid w:val="00463FD1"/>
    <w:rsid w:val="0046528A"/>
    <w:rsid w:val="00465A2B"/>
    <w:rsid w:val="00466F00"/>
    <w:rsid w:val="00467545"/>
    <w:rsid w:val="00470436"/>
    <w:rsid w:val="0047081C"/>
    <w:rsid w:val="004742BD"/>
    <w:rsid w:val="0047533E"/>
    <w:rsid w:val="0047585E"/>
    <w:rsid w:val="00481E0D"/>
    <w:rsid w:val="004837D8"/>
    <w:rsid w:val="00494830"/>
    <w:rsid w:val="00494F08"/>
    <w:rsid w:val="0049567F"/>
    <w:rsid w:val="004959BE"/>
    <w:rsid w:val="00495CDC"/>
    <w:rsid w:val="0049775C"/>
    <w:rsid w:val="004A0026"/>
    <w:rsid w:val="004A5559"/>
    <w:rsid w:val="004B0319"/>
    <w:rsid w:val="004B16AF"/>
    <w:rsid w:val="004B7842"/>
    <w:rsid w:val="004B7F8A"/>
    <w:rsid w:val="004C6C4A"/>
    <w:rsid w:val="004D2ABB"/>
    <w:rsid w:val="004D5625"/>
    <w:rsid w:val="004D58F3"/>
    <w:rsid w:val="004D6CB2"/>
    <w:rsid w:val="004D7D72"/>
    <w:rsid w:val="004E09A0"/>
    <w:rsid w:val="004E11FB"/>
    <w:rsid w:val="004E2488"/>
    <w:rsid w:val="004E47EF"/>
    <w:rsid w:val="004E486F"/>
    <w:rsid w:val="004E60D7"/>
    <w:rsid w:val="004F09F3"/>
    <w:rsid w:val="004F0A4E"/>
    <w:rsid w:val="004F24B2"/>
    <w:rsid w:val="004F33B0"/>
    <w:rsid w:val="004F3E5D"/>
    <w:rsid w:val="004F5FE5"/>
    <w:rsid w:val="00500ED1"/>
    <w:rsid w:val="0050163C"/>
    <w:rsid w:val="00502B06"/>
    <w:rsid w:val="00503210"/>
    <w:rsid w:val="00505C95"/>
    <w:rsid w:val="00507034"/>
    <w:rsid w:val="005070E7"/>
    <w:rsid w:val="005104A6"/>
    <w:rsid w:val="00511ECB"/>
    <w:rsid w:val="00514B2D"/>
    <w:rsid w:val="00515023"/>
    <w:rsid w:val="00515A9D"/>
    <w:rsid w:val="00523373"/>
    <w:rsid w:val="005257D6"/>
    <w:rsid w:val="00525C46"/>
    <w:rsid w:val="00526648"/>
    <w:rsid w:val="005305F8"/>
    <w:rsid w:val="00532023"/>
    <w:rsid w:val="0053335E"/>
    <w:rsid w:val="00533521"/>
    <w:rsid w:val="00534605"/>
    <w:rsid w:val="00536864"/>
    <w:rsid w:val="00541BBD"/>
    <w:rsid w:val="00542519"/>
    <w:rsid w:val="00546FD2"/>
    <w:rsid w:val="0055023D"/>
    <w:rsid w:val="0055289A"/>
    <w:rsid w:val="00554028"/>
    <w:rsid w:val="00554246"/>
    <w:rsid w:val="005562A3"/>
    <w:rsid w:val="00560F3C"/>
    <w:rsid w:val="0056253E"/>
    <w:rsid w:val="0056528B"/>
    <w:rsid w:val="0056577D"/>
    <w:rsid w:val="00567118"/>
    <w:rsid w:val="00570D72"/>
    <w:rsid w:val="00572C26"/>
    <w:rsid w:val="005825CF"/>
    <w:rsid w:val="00584DC3"/>
    <w:rsid w:val="005851B9"/>
    <w:rsid w:val="00587230"/>
    <w:rsid w:val="00587863"/>
    <w:rsid w:val="005903F5"/>
    <w:rsid w:val="005907C5"/>
    <w:rsid w:val="00590840"/>
    <w:rsid w:val="0059433C"/>
    <w:rsid w:val="00594F25"/>
    <w:rsid w:val="00597DFC"/>
    <w:rsid w:val="005A01D5"/>
    <w:rsid w:val="005A349E"/>
    <w:rsid w:val="005A39B6"/>
    <w:rsid w:val="005C0A92"/>
    <w:rsid w:val="005C6578"/>
    <w:rsid w:val="005D2071"/>
    <w:rsid w:val="005D4B37"/>
    <w:rsid w:val="005D7989"/>
    <w:rsid w:val="005E1789"/>
    <w:rsid w:val="005E1A49"/>
    <w:rsid w:val="005E76BE"/>
    <w:rsid w:val="005F10FA"/>
    <w:rsid w:val="005F19CB"/>
    <w:rsid w:val="005F430C"/>
    <w:rsid w:val="005F76AD"/>
    <w:rsid w:val="0060125B"/>
    <w:rsid w:val="00605A17"/>
    <w:rsid w:val="00607A4F"/>
    <w:rsid w:val="006116E7"/>
    <w:rsid w:val="00611D74"/>
    <w:rsid w:val="0061239B"/>
    <w:rsid w:val="00612D32"/>
    <w:rsid w:val="006135AC"/>
    <w:rsid w:val="00614A79"/>
    <w:rsid w:val="0061525A"/>
    <w:rsid w:val="00615588"/>
    <w:rsid w:val="00615D4B"/>
    <w:rsid w:val="006162D2"/>
    <w:rsid w:val="00617ECD"/>
    <w:rsid w:val="006215BA"/>
    <w:rsid w:val="00621DCF"/>
    <w:rsid w:val="00622ABB"/>
    <w:rsid w:val="00625050"/>
    <w:rsid w:val="00632585"/>
    <w:rsid w:val="00632DCD"/>
    <w:rsid w:val="006337F4"/>
    <w:rsid w:val="00633F26"/>
    <w:rsid w:val="00634B3C"/>
    <w:rsid w:val="0063719D"/>
    <w:rsid w:val="00637371"/>
    <w:rsid w:val="006444B7"/>
    <w:rsid w:val="006448D2"/>
    <w:rsid w:val="00645DC6"/>
    <w:rsid w:val="00651847"/>
    <w:rsid w:val="00653172"/>
    <w:rsid w:val="00654469"/>
    <w:rsid w:val="00654DBA"/>
    <w:rsid w:val="006550E6"/>
    <w:rsid w:val="0065610E"/>
    <w:rsid w:val="00657AF2"/>
    <w:rsid w:val="00661C72"/>
    <w:rsid w:val="00662CB1"/>
    <w:rsid w:val="00665CBD"/>
    <w:rsid w:val="006673B2"/>
    <w:rsid w:val="00667426"/>
    <w:rsid w:val="00674CC0"/>
    <w:rsid w:val="00675A8B"/>
    <w:rsid w:val="00677837"/>
    <w:rsid w:val="00682BF0"/>
    <w:rsid w:val="00682F64"/>
    <w:rsid w:val="00683AB0"/>
    <w:rsid w:val="00690116"/>
    <w:rsid w:val="006935BC"/>
    <w:rsid w:val="006A7D79"/>
    <w:rsid w:val="006B0A0C"/>
    <w:rsid w:val="006B49F9"/>
    <w:rsid w:val="006B5760"/>
    <w:rsid w:val="006B63B6"/>
    <w:rsid w:val="006C50C3"/>
    <w:rsid w:val="006C7E73"/>
    <w:rsid w:val="006D0040"/>
    <w:rsid w:val="006D2B76"/>
    <w:rsid w:val="006D4B7F"/>
    <w:rsid w:val="006D7B3D"/>
    <w:rsid w:val="006E0A02"/>
    <w:rsid w:val="006E0DB5"/>
    <w:rsid w:val="006E1D33"/>
    <w:rsid w:val="006F3D68"/>
    <w:rsid w:val="006F3F52"/>
    <w:rsid w:val="006F4127"/>
    <w:rsid w:val="006F631D"/>
    <w:rsid w:val="006F6710"/>
    <w:rsid w:val="006F67BA"/>
    <w:rsid w:val="006F68B6"/>
    <w:rsid w:val="00703B29"/>
    <w:rsid w:val="00703FAC"/>
    <w:rsid w:val="007046D1"/>
    <w:rsid w:val="0070486A"/>
    <w:rsid w:val="00705A4A"/>
    <w:rsid w:val="00707E4E"/>
    <w:rsid w:val="0071336E"/>
    <w:rsid w:val="00716479"/>
    <w:rsid w:val="00716638"/>
    <w:rsid w:val="00716905"/>
    <w:rsid w:val="00720482"/>
    <w:rsid w:val="00723F2B"/>
    <w:rsid w:val="00725FC9"/>
    <w:rsid w:val="00726D75"/>
    <w:rsid w:val="007276B7"/>
    <w:rsid w:val="00731C96"/>
    <w:rsid w:val="00733A29"/>
    <w:rsid w:val="0073542D"/>
    <w:rsid w:val="007361CE"/>
    <w:rsid w:val="00737264"/>
    <w:rsid w:val="0074206A"/>
    <w:rsid w:val="0074331B"/>
    <w:rsid w:val="00747D0C"/>
    <w:rsid w:val="00750EC6"/>
    <w:rsid w:val="00751A94"/>
    <w:rsid w:val="00752B8F"/>
    <w:rsid w:val="007551AB"/>
    <w:rsid w:val="00755246"/>
    <w:rsid w:val="00756408"/>
    <w:rsid w:val="00757F01"/>
    <w:rsid w:val="00762A78"/>
    <w:rsid w:val="0078162F"/>
    <w:rsid w:val="007816C8"/>
    <w:rsid w:val="00781AFB"/>
    <w:rsid w:val="00785F8E"/>
    <w:rsid w:val="00796C7E"/>
    <w:rsid w:val="007A104B"/>
    <w:rsid w:val="007A28AC"/>
    <w:rsid w:val="007A2E50"/>
    <w:rsid w:val="007A4943"/>
    <w:rsid w:val="007B00FA"/>
    <w:rsid w:val="007B11E0"/>
    <w:rsid w:val="007B2A24"/>
    <w:rsid w:val="007B2ABF"/>
    <w:rsid w:val="007B3013"/>
    <w:rsid w:val="007B51F5"/>
    <w:rsid w:val="007B608C"/>
    <w:rsid w:val="007B626C"/>
    <w:rsid w:val="007C1101"/>
    <w:rsid w:val="007C1603"/>
    <w:rsid w:val="007C1764"/>
    <w:rsid w:val="007C4743"/>
    <w:rsid w:val="007C5F22"/>
    <w:rsid w:val="007C6AE1"/>
    <w:rsid w:val="007D05B7"/>
    <w:rsid w:val="007D35BC"/>
    <w:rsid w:val="007D56B2"/>
    <w:rsid w:val="007D79B1"/>
    <w:rsid w:val="007D7C7B"/>
    <w:rsid w:val="007E0DA4"/>
    <w:rsid w:val="007E1D14"/>
    <w:rsid w:val="007E1FCB"/>
    <w:rsid w:val="007E232B"/>
    <w:rsid w:val="007E2E44"/>
    <w:rsid w:val="007E3B0E"/>
    <w:rsid w:val="007E3BEE"/>
    <w:rsid w:val="007F066B"/>
    <w:rsid w:val="007F61F5"/>
    <w:rsid w:val="007F662E"/>
    <w:rsid w:val="0080076A"/>
    <w:rsid w:val="00803784"/>
    <w:rsid w:val="008048E9"/>
    <w:rsid w:val="0081052D"/>
    <w:rsid w:val="00811187"/>
    <w:rsid w:val="00813410"/>
    <w:rsid w:val="00816F4E"/>
    <w:rsid w:val="008210ED"/>
    <w:rsid w:val="0082348F"/>
    <w:rsid w:val="00823AF8"/>
    <w:rsid w:val="0082402D"/>
    <w:rsid w:val="008303A9"/>
    <w:rsid w:val="00831A99"/>
    <w:rsid w:val="00832F67"/>
    <w:rsid w:val="00833F47"/>
    <w:rsid w:val="00834B7D"/>
    <w:rsid w:val="00840BB0"/>
    <w:rsid w:val="008453CF"/>
    <w:rsid w:val="00846B62"/>
    <w:rsid w:val="0085057E"/>
    <w:rsid w:val="00850796"/>
    <w:rsid w:val="0085240C"/>
    <w:rsid w:val="00852CF5"/>
    <w:rsid w:val="00853498"/>
    <w:rsid w:val="008557FF"/>
    <w:rsid w:val="00861229"/>
    <w:rsid w:val="00861950"/>
    <w:rsid w:val="00861F64"/>
    <w:rsid w:val="00863131"/>
    <w:rsid w:val="00865A50"/>
    <w:rsid w:val="00870F28"/>
    <w:rsid w:val="00871FE6"/>
    <w:rsid w:val="00876C4A"/>
    <w:rsid w:val="008779F9"/>
    <w:rsid w:val="0088104B"/>
    <w:rsid w:val="00882AB1"/>
    <w:rsid w:val="00884848"/>
    <w:rsid w:val="00890704"/>
    <w:rsid w:val="008917EC"/>
    <w:rsid w:val="0089334A"/>
    <w:rsid w:val="0089605E"/>
    <w:rsid w:val="008A12DD"/>
    <w:rsid w:val="008A195C"/>
    <w:rsid w:val="008A197E"/>
    <w:rsid w:val="008A4DEA"/>
    <w:rsid w:val="008A7110"/>
    <w:rsid w:val="008A7582"/>
    <w:rsid w:val="008B1393"/>
    <w:rsid w:val="008B190F"/>
    <w:rsid w:val="008B20FD"/>
    <w:rsid w:val="008B3495"/>
    <w:rsid w:val="008B4ED8"/>
    <w:rsid w:val="008B581F"/>
    <w:rsid w:val="008C45CE"/>
    <w:rsid w:val="008C4811"/>
    <w:rsid w:val="008C5D9D"/>
    <w:rsid w:val="008C7D9A"/>
    <w:rsid w:val="008D0D03"/>
    <w:rsid w:val="008D4D6C"/>
    <w:rsid w:val="008E49AE"/>
    <w:rsid w:val="008F1587"/>
    <w:rsid w:val="008F2DCF"/>
    <w:rsid w:val="008F420B"/>
    <w:rsid w:val="008F4643"/>
    <w:rsid w:val="008F5185"/>
    <w:rsid w:val="008F7177"/>
    <w:rsid w:val="008F7F77"/>
    <w:rsid w:val="009015C2"/>
    <w:rsid w:val="0090186B"/>
    <w:rsid w:val="00906F18"/>
    <w:rsid w:val="009071E6"/>
    <w:rsid w:val="00911D31"/>
    <w:rsid w:val="00917E77"/>
    <w:rsid w:val="00921FA7"/>
    <w:rsid w:val="00922C03"/>
    <w:rsid w:val="0092341A"/>
    <w:rsid w:val="00923730"/>
    <w:rsid w:val="009261B4"/>
    <w:rsid w:val="00933DE2"/>
    <w:rsid w:val="00936D10"/>
    <w:rsid w:val="00943C7E"/>
    <w:rsid w:val="00943E97"/>
    <w:rsid w:val="009457B4"/>
    <w:rsid w:val="0094729C"/>
    <w:rsid w:val="00947D0D"/>
    <w:rsid w:val="00953C25"/>
    <w:rsid w:val="00955ABB"/>
    <w:rsid w:val="00956BE1"/>
    <w:rsid w:val="00962CD7"/>
    <w:rsid w:val="00965498"/>
    <w:rsid w:val="0096589D"/>
    <w:rsid w:val="00967BFA"/>
    <w:rsid w:val="0097017E"/>
    <w:rsid w:val="009721C9"/>
    <w:rsid w:val="00974940"/>
    <w:rsid w:val="0097742C"/>
    <w:rsid w:val="009846F0"/>
    <w:rsid w:val="00986057"/>
    <w:rsid w:val="009900F2"/>
    <w:rsid w:val="009948A0"/>
    <w:rsid w:val="009956DD"/>
    <w:rsid w:val="009A0CB2"/>
    <w:rsid w:val="009A171E"/>
    <w:rsid w:val="009A7977"/>
    <w:rsid w:val="009A79A2"/>
    <w:rsid w:val="009B0CFB"/>
    <w:rsid w:val="009B3422"/>
    <w:rsid w:val="009B3E5C"/>
    <w:rsid w:val="009C3386"/>
    <w:rsid w:val="009C46FE"/>
    <w:rsid w:val="009D543A"/>
    <w:rsid w:val="009D589F"/>
    <w:rsid w:val="009E26B1"/>
    <w:rsid w:val="009E28A4"/>
    <w:rsid w:val="009E3DDB"/>
    <w:rsid w:val="009E560A"/>
    <w:rsid w:val="009E5B1B"/>
    <w:rsid w:val="009E6A94"/>
    <w:rsid w:val="009F00B4"/>
    <w:rsid w:val="009F0493"/>
    <w:rsid w:val="009F3B20"/>
    <w:rsid w:val="009F47CC"/>
    <w:rsid w:val="009F6D69"/>
    <w:rsid w:val="009F7DA5"/>
    <w:rsid w:val="00A00316"/>
    <w:rsid w:val="00A02C12"/>
    <w:rsid w:val="00A02E06"/>
    <w:rsid w:val="00A06D3A"/>
    <w:rsid w:val="00A07363"/>
    <w:rsid w:val="00A11A77"/>
    <w:rsid w:val="00A149A7"/>
    <w:rsid w:val="00A153CC"/>
    <w:rsid w:val="00A20E05"/>
    <w:rsid w:val="00A2151F"/>
    <w:rsid w:val="00A23590"/>
    <w:rsid w:val="00A2670E"/>
    <w:rsid w:val="00A270C0"/>
    <w:rsid w:val="00A333EF"/>
    <w:rsid w:val="00A34F68"/>
    <w:rsid w:val="00A3527B"/>
    <w:rsid w:val="00A359AA"/>
    <w:rsid w:val="00A41980"/>
    <w:rsid w:val="00A4629D"/>
    <w:rsid w:val="00A505EB"/>
    <w:rsid w:val="00A52EF9"/>
    <w:rsid w:val="00A555B6"/>
    <w:rsid w:val="00A621A5"/>
    <w:rsid w:val="00A6366E"/>
    <w:rsid w:val="00A705A5"/>
    <w:rsid w:val="00A7647A"/>
    <w:rsid w:val="00A80799"/>
    <w:rsid w:val="00A81968"/>
    <w:rsid w:val="00A81DA4"/>
    <w:rsid w:val="00A827AB"/>
    <w:rsid w:val="00A83094"/>
    <w:rsid w:val="00A84307"/>
    <w:rsid w:val="00A847D9"/>
    <w:rsid w:val="00A84AAB"/>
    <w:rsid w:val="00A9197A"/>
    <w:rsid w:val="00A94128"/>
    <w:rsid w:val="00A97EFB"/>
    <w:rsid w:val="00AA1708"/>
    <w:rsid w:val="00AA226B"/>
    <w:rsid w:val="00AA3967"/>
    <w:rsid w:val="00AA3AEB"/>
    <w:rsid w:val="00AA67F6"/>
    <w:rsid w:val="00AA7FF2"/>
    <w:rsid w:val="00AB32D9"/>
    <w:rsid w:val="00AB348D"/>
    <w:rsid w:val="00AB3E60"/>
    <w:rsid w:val="00AB5A23"/>
    <w:rsid w:val="00AB7869"/>
    <w:rsid w:val="00AB7A79"/>
    <w:rsid w:val="00AC396F"/>
    <w:rsid w:val="00AC44DF"/>
    <w:rsid w:val="00AC45E4"/>
    <w:rsid w:val="00AD5487"/>
    <w:rsid w:val="00AE11F6"/>
    <w:rsid w:val="00AE1ED1"/>
    <w:rsid w:val="00AE1FD8"/>
    <w:rsid w:val="00AE6307"/>
    <w:rsid w:val="00AF1781"/>
    <w:rsid w:val="00AF2085"/>
    <w:rsid w:val="00AF25AA"/>
    <w:rsid w:val="00AF2665"/>
    <w:rsid w:val="00AF2FE1"/>
    <w:rsid w:val="00AF379A"/>
    <w:rsid w:val="00AF6B15"/>
    <w:rsid w:val="00B00F90"/>
    <w:rsid w:val="00B0218D"/>
    <w:rsid w:val="00B033D0"/>
    <w:rsid w:val="00B04F6F"/>
    <w:rsid w:val="00B075E6"/>
    <w:rsid w:val="00B1117E"/>
    <w:rsid w:val="00B1135C"/>
    <w:rsid w:val="00B16CD2"/>
    <w:rsid w:val="00B2573E"/>
    <w:rsid w:val="00B25ACA"/>
    <w:rsid w:val="00B2674F"/>
    <w:rsid w:val="00B26773"/>
    <w:rsid w:val="00B328DD"/>
    <w:rsid w:val="00B340A3"/>
    <w:rsid w:val="00B34128"/>
    <w:rsid w:val="00B4228A"/>
    <w:rsid w:val="00B42C8A"/>
    <w:rsid w:val="00B46A27"/>
    <w:rsid w:val="00B5129C"/>
    <w:rsid w:val="00B51A00"/>
    <w:rsid w:val="00B51EDA"/>
    <w:rsid w:val="00B52D48"/>
    <w:rsid w:val="00B52EB2"/>
    <w:rsid w:val="00B60F05"/>
    <w:rsid w:val="00B66B19"/>
    <w:rsid w:val="00B7060D"/>
    <w:rsid w:val="00B71451"/>
    <w:rsid w:val="00B71B58"/>
    <w:rsid w:val="00B73904"/>
    <w:rsid w:val="00B73ED0"/>
    <w:rsid w:val="00B7494F"/>
    <w:rsid w:val="00B75021"/>
    <w:rsid w:val="00B756A0"/>
    <w:rsid w:val="00B7578B"/>
    <w:rsid w:val="00B77293"/>
    <w:rsid w:val="00B77AE2"/>
    <w:rsid w:val="00B80236"/>
    <w:rsid w:val="00B830D9"/>
    <w:rsid w:val="00B84146"/>
    <w:rsid w:val="00B868DE"/>
    <w:rsid w:val="00B87393"/>
    <w:rsid w:val="00B90905"/>
    <w:rsid w:val="00B911D5"/>
    <w:rsid w:val="00B918FF"/>
    <w:rsid w:val="00B93486"/>
    <w:rsid w:val="00B973F0"/>
    <w:rsid w:val="00BA3093"/>
    <w:rsid w:val="00BA55B7"/>
    <w:rsid w:val="00BA6EBD"/>
    <w:rsid w:val="00BA7146"/>
    <w:rsid w:val="00BB3FA9"/>
    <w:rsid w:val="00BB5692"/>
    <w:rsid w:val="00BB73FB"/>
    <w:rsid w:val="00BC1BAD"/>
    <w:rsid w:val="00BC50FD"/>
    <w:rsid w:val="00BC6268"/>
    <w:rsid w:val="00BD07DA"/>
    <w:rsid w:val="00BD22ED"/>
    <w:rsid w:val="00BD5075"/>
    <w:rsid w:val="00BD7552"/>
    <w:rsid w:val="00BD7A0D"/>
    <w:rsid w:val="00BE3C1D"/>
    <w:rsid w:val="00BE6481"/>
    <w:rsid w:val="00BE78C2"/>
    <w:rsid w:val="00BF01B3"/>
    <w:rsid w:val="00BF0D65"/>
    <w:rsid w:val="00BF1871"/>
    <w:rsid w:val="00BF4375"/>
    <w:rsid w:val="00BF6F50"/>
    <w:rsid w:val="00BF7588"/>
    <w:rsid w:val="00C032CC"/>
    <w:rsid w:val="00C04746"/>
    <w:rsid w:val="00C06FDB"/>
    <w:rsid w:val="00C075AF"/>
    <w:rsid w:val="00C11056"/>
    <w:rsid w:val="00C127AA"/>
    <w:rsid w:val="00C13DFC"/>
    <w:rsid w:val="00C1641A"/>
    <w:rsid w:val="00C27527"/>
    <w:rsid w:val="00C30B11"/>
    <w:rsid w:val="00C3431E"/>
    <w:rsid w:val="00C4202C"/>
    <w:rsid w:val="00C44F74"/>
    <w:rsid w:val="00C46728"/>
    <w:rsid w:val="00C4764B"/>
    <w:rsid w:val="00C51C28"/>
    <w:rsid w:val="00C544A2"/>
    <w:rsid w:val="00C555AD"/>
    <w:rsid w:val="00C64D3F"/>
    <w:rsid w:val="00C65DB9"/>
    <w:rsid w:val="00C71064"/>
    <w:rsid w:val="00C7183D"/>
    <w:rsid w:val="00C72535"/>
    <w:rsid w:val="00C819D8"/>
    <w:rsid w:val="00C82DB1"/>
    <w:rsid w:val="00C82EAE"/>
    <w:rsid w:val="00C85960"/>
    <w:rsid w:val="00C85B3C"/>
    <w:rsid w:val="00C918BA"/>
    <w:rsid w:val="00C931A7"/>
    <w:rsid w:val="00C947E8"/>
    <w:rsid w:val="00C95333"/>
    <w:rsid w:val="00C95828"/>
    <w:rsid w:val="00C96375"/>
    <w:rsid w:val="00CA0B03"/>
    <w:rsid w:val="00CA18DC"/>
    <w:rsid w:val="00CA348E"/>
    <w:rsid w:val="00CA3D83"/>
    <w:rsid w:val="00CB12B3"/>
    <w:rsid w:val="00CB3FF0"/>
    <w:rsid w:val="00CB42BD"/>
    <w:rsid w:val="00CB7B57"/>
    <w:rsid w:val="00CB7F3C"/>
    <w:rsid w:val="00CC108C"/>
    <w:rsid w:val="00CC682F"/>
    <w:rsid w:val="00CC6D9F"/>
    <w:rsid w:val="00CC72CA"/>
    <w:rsid w:val="00CD474C"/>
    <w:rsid w:val="00CE1639"/>
    <w:rsid w:val="00CE2B01"/>
    <w:rsid w:val="00CE3D0E"/>
    <w:rsid w:val="00CE4850"/>
    <w:rsid w:val="00CF019A"/>
    <w:rsid w:val="00CF3791"/>
    <w:rsid w:val="00CF3C7F"/>
    <w:rsid w:val="00CF3D17"/>
    <w:rsid w:val="00D07A28"/>
    <w:rsid w:val="00D14FEE"/>
    <w:rsid w:val="00D16C1E"/>
    <w:rsid w:val="00D1785A"/>
    <w:rsid w:val="00D211EF"/>
    <w:rsid w:val="00D221F3"/>
    <w:rsid w:val="00D22C68"/>
    <w:rsid w:val="00D23254"/>
    <w:rsid w:val="00D23CBE"/>
    <w:rsid w:val="00D24A17"/>
    <w:rsid w:val="00D274C6"/>
    <w:rsid w:val="00D323F1"/>
    <w:rsid w:val="00D32489"/>
    <w:rsid w:val="00D35995"/>
    <w:rsid w:val="00D37131"/>
    <w:rsid w:val="00D378B3"/>
    <w:rsid w:val="00D37B9D"/>
    <w:rsid w:val="00D405E7"/>
    <w:rsid w:val="00D4574F"/>
    <w:rsid w:val="00D45CB3"/>
    <w:rsid w:val="00D509A8"/>
    <w:rsid w:val="00D51F12"/>
    <w:rsid w:val="00D520FA"/>
    <w:rsid w:val="00D55050"/>
    <w:rsid w:val="00D57AA6"/>
    <w:rsid w:val="00D57E90"/>
    <w:rsid w:val="00D62010"/>
    <w:rsid w:val="00D621C8"/>
    <w:rsid w:val="00D62EC5"/>
    <w:rsid w:val="00D6431C"/>
    <w:rsid w:val="00D64B8A"/>
    <w:rsid w:val="00D65FA0"/>
    <w:rsid w:val="00D6689A"/>
    <w:rsid w:val="00D66DE9"/>
    <w:rsid w:val="00D67EEA"/>
    <w:rsid w:val="00D7272F"/>
    <w:rsid w:val="00D738B0"/>
    <w:rsid w:val="00D82AA3"/>
    <w:rsid w:val="00D84E57"/>
    <w:rsid w:val="00D87354"/>
    <w:rsid w:val="00D91918"/>
    <w:rsid w:val="00D91D76"/>
    <w:rsid w:val="00D925CB"/>
    <w:rsid w:val="00D938C4"/>
    <w:rsid w:val="00D93FAB"/>
    <w:rsid w:val="00D9407F"/>
    <w:rsid w:val="00D960FB"/>
    <w:rsid w:val="00D9761D"/>
    <w:rsid w:val="00DA15B9"/>
    <w:rsid w:val="00DA1AEB"/>
    <w:rsid w:val="00DA3516"/>
    <w:rsid w:val="00DA4EF0"/>
    <w:rsid w:val="00DA5AEC"/>
    <w:rsid w:val="00DA673C"/>
    <w:rsid w:val="00DB1403"/>
    <w:rsid w:val="00DB1C42"/>
    <w:rsid w:val="00DB280A"/>
    <w:rsid w:val="00DB2939"/>
    <w:rsid w:val="00DB354B"/>
    <w:rsid w:val="00DB6698"/>
    <w:rsid w:val="00DC161C"/>
    <w:rsid w:val="00DC2D57"/>
    <w:rsid w:val="00DC617A"/>
    <w:rsid w:val="00DC7D1E"/>
    <w:rsid w:val="00DD1C6B"/>
    <w:rsid w:val="00DD2A93"/>
    <w:rsid w:val="00DD30D0"/>
    <w:rsid w:val="00DD34FB"/>
    <w:rsid w:val="00DD6887"/>
    <w:rsid w:val="00DD7EDB"/>
    <w:rsid w:val="00DE1B81"/>
    <w:rsid w:val="00DE40DC"/>
    <w:rsid w:val="00DE4C41"/>
    <w:rsid w:val="00DE4F1F"/>
    <w:rsid w:val="00DE5AB5"/>
    <w:rsid w:val="00DF023D"/>
    <w:rsid w:val="00DF352C"/>
    <w:rsid w:val="00DF5BC9"/>
    <w:rsid w:val="00DF5F7A"/>
    <w:rsid w:val="00E00F17"/>
    <w:rsid w:val="00E21499"/>
    <w:rsid w:val="00E21D1F"/>
    <w:rsid w:val="00E22BBA"/>
    <w:rsid w:val="00E24265"/>
    <w:rsid w:val="00E30C4A"/>
    <w:rsid w:val="00E31A3F"/>
    <w:rsid w:val="00E335CB"/>
    <w:rsid w:val="00E34360"/>
    <w:rsid w:val="00E40F04"/>
    <w:rsid w:val="00E40F86"/>
    <w:rsid w:val="00E45BA0"/>
    <w:rsid w:val="00E461D4"/>
    <w:rsid w:val="00E47A3A"/>
    <w:rsid w:val="00E57DD8"/>
    <w:rsid w:val="00E612B2"/>
    <w:rsid w:val="00E613DA"/>
    <w:rsid w:val="00E63FF7"/>
    <w:rsid w:val="00E67119"/>
    <w:rsid w:val="00E730BF"/>
    <w:rsid w:val="00E75B19"/>
    <w:rsid w:val="00E76242"/>
    <w:rsid w:val="00E826EF"/>
    <w:rsid w:val="00E84F49"/>
    <w:rsid w:val="00E87836"/>
    <w:rsid w:val="00E94519"/>
    <w:rsid w:val="00E96244"/>
    <w:rsid w:val="00E96389"/>
    <w:rsid w:val="00E969E8"/>
    <w:rsid w:val="00E96F21"/>
    <w:rsid w:val="00EA24C3"/>
    <w:rsid w:val="00EA3C4F"/>
    <w:rsid w:val="00EA4926"/>
    <w:rsid w:val="00EB1D6B"/>
    <w:rsid w:val="00EB27E9"/>
    <w:rsid w:val="00EB5BBD"/>
    <w:rsid w:val="00EB6AD8"/>
    <w:rsid w:val="00EC12F0"/>
    <w:rsid w:val="00EC4BDF"/>
    <w:rsid w:val="00EC5C67"/>
    <w:rsid w:val="00ED02DA"/>
    <w:rsid w:val="00ED2C5C"/>
    <w:rsid w:val="00ED7A2D"/>
    <w:rsid w:val="00EE2D49"/>
    <w:rsid w:val="00EE617A"/>
    <w:rsid w:val="00EF0ACF"/>
    <w:rsid w:val="00EF2D0E"/>
    <w:rsid w:val="00EF5844"/>
    <w:rsid w:val="00F00748"/>
    <w:rsid w:val="00F00B92"/>
    <w:rsid w:val="00F00BB6"/>
    <w:rsid w:val="00F0217B"/>
    <w:rsid w:val="00F027AD"/>
    <w:rsid w:val="00F04B98"/>
    <w:rsid w:val="00F07764"/>
    <w:rsid w:val="00F11689"/>
    <w:rsid w:val="00F117C3"/>
    <w:rsid w:val="00F12E37"/>
    <w:rsid w:val="00F133F4"/>
    <w:rsid w:val="00F14BFD"/>
    <w:rsid w:val="00F23B23"/>
    <w:rsid w:val="00F24623"/>
    <w:rsid w:val="00F25CEB"/>
    <w:rsid w:val="00F25EB2"/>
    <w:rsid w:val="00F27A73"/>
    <w:rsid w:val="00F35DB6"/>
    <w:rsid w:val="00F3696E"/>
    <w:rsid w:val="00F36EED"/>
    <w:rsid w:val="00F37B45"/>
    <w:rsid w:val="00F40F49"/>
    <w:rsid w:val="00F41DEA"/>
    <w:rsid w:val="00F4249C"/>
    <w:rsid w:val="00F430B2"/>
    <w:rsid w:val="00F45987"/>
    <w:rsid w:val="00F47385"/>
    <w:rsid w:val="00F5023F"/>
    <w:rsid w:val="00F53320"/>
    <w:rsid w:val="00F54B5D"/>
    <w:rsid w:val="00F55C93"/>
    <w:rsid w:val="00F579E0"/>
    <w:rsid w:val="00F57CAF"/>
    <w:rsid w:val="00F608EB"/>
    <w:rsid w:val="00F62379"/>
    <w:rsid w:val="00F62A31"/>
    <w:rsid w:val="00F652C9"/>
    <w:rsid w:val="00F66AF1"/>
    <w:rsid w:val="00F70D5C"/>
    <w:rsid w:val="00F71C3F"/>
    <w:rsid w:val="00F75F68"/>
    <w:rsid w:val="00F76679"/>
    <w:rsid w:val="00F76EBD"/>
    <w:rsid w:val="00F815A2"/>
    <w:rsid w:val="00F81926"/>
    <w:rsid w:val="00F83CFE"/>
    <w:rsid w:val="00F83DA9"/>
    <w:rsid w:val="00F85B9C"/>
    <w:rsid w:val="00F85E33"/>
    <w:rsid w:val="00F86948"/>
    <w:rsid w:val="00F86D5D"/>
    <w:rsid w:val="00F93526"/>
    <w:rsid w:val="00F9377C"/>
    <w:rsid w:val="00F956A9"/>
    <w:rsid w:val="00F96F80"/>
    <w:rsid w:val="00FA1DFC"/>
    <w:rsid w:val="00FA6682"/>
    <w:rsid w:val="00FA7E6B"/>
    <w:rsid w:val="00FB110B"/>
    <w:rsid w:val="00FB6AFB"/>
    <w:rsid w:val="00FB71E2"/>
    <w:rsid w:val="00FC0287"/>
    <w:rsid w:val="00FC110D"/>
    <w:rsid w:val="00FC3C89"/>
    <w:rsid w:val="00FC465E"/>
    <w:rsid w:val="00FC4E60"/>
    <w:rsid w:val="00FC56E2"/>
    <w:rsid w:val="00FC740E"/>
    <w:rsid w:val="00FC7C21"/>
    <w:rsid w:val="00FD0BA6"/>
    <w:rsid w:val="00FD1C8B"/>
    <w:rsid w:val="00FD4564"/>
    <w:rsid w:val="00FD461A"/>
    <w:rsid w:val="00FD4AFB"/>
    <w:rsid w:val="00FD763F"/>
    <w:rsid w:val="00FE11D1"/>
    <w:rsid w:val="00FE35BB"/>
    <w:rsid w:val="00FE5CD0"/>
    <w:rsid w:val="00FE66B3"/>
    <w:rsid w:val="00FE72C5"/>
    <w:rsid w:val="00FE7641"/>
    <w:rsid w:val="00FE774E"/>
    <w:rsid w:val="00FF0D85"/>
    <w:rsid w:val="00FF17DA"/>
    <w:rsid w:val="00FF2C25"/>
    <w:rsid w:val="00FF5E12"/>
    <w:rsid w:val="00FF6C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1"/>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rsid w:val="00262B71"/>
    <w:rPr>
      <w:rFonts w:eastAsia="標楷體"/>
      <w:b/>
      <w:color w:val="000000"/>
      <w:spacing w:val="40"/>
      <w:kern w:val="52"/>
      <w:sz w:val="36"/>
    </w:rPr>
  </w:style>
  <w:style w:type="character" w:customStyle="1" w:styleId="21">
    <w:name w:val="標題 2 字元"/>
    <w:rsid w:val="00262B71"/>
    <w:rPr>
      <w:rFonts w:eastAsia="標楷體"/>
      <w:b/>
      <w:snapToGrid w:val="0"/>
      <w:sz w:val="32"/>
    </w:rPr>
  </w:style>
  <w:style w:type="character" w:customStyle="1" w:styleId="30">
    <w:name w:val="標題 3 字元"/>
    <w:rsid w:val="00262B71"/>
    <w:rPr>
      <w:rFonts w:eastAsia="標楷體"/>
      <w:kern w:val="2"/>
      <w:sz w:val="32"/>
    </w:rPr>
  </w:style>
  <w:style w:type="character" w:customStyle="1" w:styleId="41">
    <w:name w:val="標題 4 字元"/>
    <w:rsid w:val="00262B71"/>
    <w:rPr>
      <w:rFonts w:eastAsia="標楷體"/>
      <w:kern w:val="2"/>
      <w:sz w:val="28"/>
    </w:rPr>
  </w:style>
  <w:style w:type="character" w:customStyle="1" w:styleId="50">
    <w:name w:val="標題 5 字元"/>
    <w:rsid w:val="00262B71"/>
    <w:rPr>
      <w:rFonts w:eastAsia="標楷體"/>
      <w:kern w:val="2"/>
      <w:sz w:val="26"/>
    </w:rPr>
  </w:style>
  <w:style w:type="character" w:customStyle="1" w:styleId="61">
    <w:name w:val="標題 6 字元"/>
    <w:rsid w:val="00262B71"/>
    <w:rPr>
      <w:rFonts w:eastAsia="標楷體"/>
      <w:kern w:val="2"/>
      <w:sz w:val="24"/>
    </w:rPr>
  </w:style>
  <w:style w:type="character" w:customStyle="1" w:styleId="70">
    <w:name w:val="標題 7 字元"/>
    <w:rsid w:val="00262B71"/>
    <w:rPr>
      <w:rFonts w:eastAsia="標楷體"/>
      <w:kern w:val="2"/>
      <w:sz w:val="24"/>
    </w:rPr>
  </w:style>
  <w:style w:type="character" w:customStyle="1" w:styleId="80">
    <w:name w:val="標題 8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3D79F2"/>
    <w:pPr>
      <w:numPr>
        <w:numId w:val="71"/>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paragraph" w:customStyle="1" w:styleId="13">
    <w:name w:val="樣式1"/>
    <w:basedOn w:val="a0"/>
    <w:qFormat/>
    <w:rsid w:val="003D2CBA"/>
    <w:rPr>
      <w:rFonts w:ascii="標楷體" w:eastAsia="標楷體" w:hAnsi="標楷體"/>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6384">
      <w:bodyDiv w:val="1"/>
      <w:marLeft w:val="0"/>
      <w:marRight w:val="0"/>
      <w:marTop w:val="0"/>
      <w:marBottom w:val="0"/>
      <w:divBdr>
        <w:top w:val="none" w:sz="0" w:space="0" w:color="auto"/>
        <w:left w:val="none" w:sz="0" w:space="0" w:color="auto"/>
        <w:bottom w:val="none" w:sz="0" w:space="0" w:color="auto"/>
        <w:right w:val="none" w:sz="0" w:space="0" w:color="auto"/>
      </w:divBdr>
    </w:div>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9057">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777409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478834988">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97.png"/><Relationship Id="rId21" Type="http://schemas.openxmlformats.org/officeDocument/2006/relationships/image" Target="media/image4.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package" Target="embeddings/Microsoft_Visio_Drawing1.vsdx"/><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endnotes" Target="endnotes.xml"/><Relationship Id="rId17"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e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numbering" Target="numbering.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package" Target="embeddings/Microsoft_Visio_Drawing2.vsdx"/><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6.emf"/><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package" Target="embeddings/Microsoft_Visio_Drawing.vsdx"/><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footer" Target="foot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microsoft.com/office/2011/relationships/people" Target="people.xml"/><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BE770B01-E9AF-4329-A829-634CD6D95A6F}">
  <ds:schemaRefs>
    <ds:schemaRef ds:uri="http://schemas.openxmlformats.org/officeDocument/2006/bibliography"/>
  </ds:schemaRefs>
</ds:datastoreItem>
</file>

<file path=customXml/itemProps4.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3006</TotalTime>
  <Pages>142</Pages>
  <Words>5534</Words>
  <Characters>31549</Characters>
  <Application>Microsoft Office Word</Application>
  <DocSecurity>0</DocSecurity>
  <Lines>262</Lines>
  <Paragraphs>74</Paragraphs>
  <ScaleCrop>false</ScaleCrop>
  <Company>Microsoft</Company>
  <LinksUpToDate>false</LinksUpToDate>
  <CharactersWithSpaces>37009</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陳志嵩</cp:lastModifiedBy>
  <cp:revision>550</cp:revision>
  <cp:lastPrinted>2014-10-29T13:57:00Z</cp:lastPrinted>
  <dcterms:created xsi:type="dcterms:W3CDTF">2019-12-26T02:53:00Z</dcterms:created>
  <dcterms:modified xsi:type="dcterms:W3CDTF">2021-07-02T10:06:00Z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